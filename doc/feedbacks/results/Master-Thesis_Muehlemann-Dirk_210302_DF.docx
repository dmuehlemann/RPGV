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media/image6.gif" ContentType="image/gif"/>
  <Override PartName="/word/media/image9.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blatt"/>
        <w:rPr/>
      </w:pPr>
      <w:r>
        <w:rPr/>
      </w:r>
      <w:bookmarkStart w:id="0" w:name="_Hlk39665811"/>
      <w:bookmarkStart w:id="1" w:name="_Hlk39665811"/>
      <w:bookmarkEnd w:id="1"/>
    </w:p>
    <w:p>
      <w:pPr>
        <w:pStyle w:val="Titelblatt"/>
        <w:rPr/>
      </w:pPr>
      <w:r>
        <w:rPr/>
      </w:r>
    </w:p>
    <w:p>
      <w:pPr>
        <w:pStyle w:val="Titelblatt"/>
        <w:rPr/>
      </w:pPr>
      <w:r>
        <w:rPr/>
      </w:r>
    </w:p>
    <w:p>
      <w:pPr>
        <w:pStyle w:val="Titelblatt"/>
        <w:rPr/>
      </w:pPr>
      <w:r>
        <w:rPr/>
      </w:r>
    </w:p>
    <w:p>
      <w:pPr>
        <w:pStyle w:val="Titelblatt"/>
        <w:rPr/>
      </w:pPr>
      <w:r>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Master Thesis</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b/>
          <w:b/>
          <w:bCs/>
          <w:sz w:val="28"/>
          <w:szCs w:val="28"/>
        </w:rPr>
      </w:pPr>
      <w:r>
        <w:rPr>
          <w:b/>
          <w:bCs/>
          <w:sz w:val="28"/>
          <w:szCs w:val="28"/>
        </w:rPr>
        <w:t>How to Distribute New Solar Systems in Europe to Reduce Power Generation Variability</w:t>
      </w:r>
    </w:p>
    <w:p>
      <w:pPr>
        <w:pStyle w:val="Titelblatt"/>
        <w:rPr>
          <w:b/>
          <w:b/>
          <w:bCs/>
          <w:sz w:val="24"/>
          <w:szCs w:val="24"/>
        </w:rPr>
      </w:pPr>
      <w:r>
        <w:rPr>
          <w:b/>
          <w:bCs/>
          <w:sz w:val="24"/>
          <w:szCs w:val="24"/>
        </w:rPr>
      </w:r>
    </w:p>
    <w:p>
      <w:pPr>
        <w:pStyle w:val="Titelblatt"/>
        <w:rPr>
          <w:b/>
          <w:b/>
          <w:bCs/>
          <w:sz w:val="24"/>
          <w:szCs w:val="24"/>
        </w:rPr>
      </w:pPr>
      <w:r>
        <w:rPr>
          <w:b/>
          <w:bCs/>
          <w:sz w:val="24"/>
          <w:szCs w:val="24"/>
        </w:rPr>
      </w:r>
    </w:p>
    <w:p>
      <w:pPr>
        <w:pStyle w:val="Titelblatt"/>
        <w:rPr>
          <w:b/>
          <w:b/>
          <w:bCs/>
          <w:sz w:val="24"/>
          <w:szCs w:val="24"/>
        </w:rPr>
      </w:pPr>
      <w:r>
        <w:rPr>
          <w:b/>
          <w:bCs/>
          <w:sz w:val="24"/>
          <w:szCs w:val="24"/>
        </w:rPr>
      </w:r>
    </w:p>
    <w:p>
      <w:pPr>
        <w:pStyle w:val="Titelblatt"/>
        <w:rPr>
          <w:sz w:val="24"/>
          <w:szCs w:val="24"/>
        </w:rPr>
      </w:pPr>
      <w:r>
        <w:rPr>
          <w:sz w:val="24"/>
          <w:szCs w:val="24"/>
        </w:rPr>
        <w:t>Department Environmental Systems Science / Earth Sciences, ETH Zürich</w:t>
      </w:r>
    </w:p>
    <w:p>
      <w:pPr>
        <w:pStyle w:val="Titelblatt"/>
        <w:rPr>
          <w:sz w:val="24"/>
          <w:szCs w:val="24"/>
        </w:rPr>
      </w:pPr>
      <w:r>
        <w:rPr>
          <w:sz w:val="24"/>
          <w:szCs w:val="24"/>
        </w:rPr>
        <w:t>Institute for Atmospheric and Climate Science</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Supervisors:</w:t>
      </w:r>
    </w:p>
    <w:p>
      <w:pPr>
        <w:pStyle w:val="Titelblatt"/>
        <w:rPr>
          <w:sz w:val="24"/>
          <w:szCs w:val="24"/>
        </w:rPr>
      </w:pPr>
      <w:r>
        <w:rPr>
          <w:sz w:val="24"/>
          <w:szCs w:val="24"/>
        </w:rPr>
        <w:t>Dr. Jan Wohland, Institute for Environmental Decisions, ETH Zürich</w:t>
      </w:r>
    </w:p>
    <w:p>
      <w:pPr>
        <w:pStyle w:val="Titelblatt"/>
        <w:rPr>
          <w:sz w:val="24"/>
          <w:szCs w:val="24"/>
        </w:rPr>
      </w:pPr>
      <w:r>
        <w:rPr>
          <w:sz w:val="24"/>
          <w:szCs w:val="24"/>
        </w:rPr>
        <w:t>Dr. Doris Sylvia Folini, Institute for Atmospheric and Climate Science, ETH Zürich</w:t>
      </w:r>
    </w:p>
    <w:p>
      <w:pPr>
        <w:pStyle w:val="Titelblatt"/>
        <w:rPr>
          <w:sz w:val="24"/>
          <w:szCs w:val="24"/>
        </w:rPr>
      </w:pPr>
      <w:r>
        <w:rPr>
          <w:sz w:val="24"/>
          <w:szCs w:val="24"/>
        </w:rPr>
        <w:t>Dr. Stefan Pfenninger, Institute for Environmental Decisions, ETH Zürich</w:t>
      </w:r>
    </w:p>
    <w:p>
      <w:pPr>
        <w:pStyle w:val="Titelblatt"/>
        <w:rPr>
          <w:sz w:val="24"/>
          <w:szCs w:val="24"/>
        </w:rPr>
      </w:pPr>
      <w:r>
        <w:rPr>
          <w:sz w:val="24"/>
          <w:szCs w:val="24"/>
        </w:rPr>
        <w:t>Prof. Dr. Martin Wild, Institute for Atmospheric and Climate Science, ETH Zürich</w:t>
      </w:r>
    </w:p>
    <w:p>
      <w:pPr>
        <w:pStyle w:val="Titelblatt"/>
        <w:ind w:hanging="0"/>
        <w:jc w:val="both"/>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Submitted by</w:t>
      </w:r>
    </w:p>
    <w:p>
      <w:pPr>
        <w:pStyle w:val="Titelblatt"/>
        <w:rPr>
          <w:sz w:val="24"/>
          <w:szCs w:val="24"/>
        </w:rPr>
      </w:pPr>
      <w:r>
        <w:rPr>
          <w:sz w:val="24"/>
          <w:szCs w:val="24"/>
        </w:rPr>
        <w:t>Dirk Mühlemann</w:t>
      </w:r>
    </w:p>
    <w:p>
      <w:pPr>
        <w:pStyle w:val="Titelblatt"/>
        <w:rPr>
          <w:sz w:val="24"/>
          <w:szCs w:val="24"/>
        </w:rPr>
      </w:pPr>
      <w:r>
        <w:rPr>
          <w:sz w:val="24"/>
          <w:szCs w:val="24"/>
        </w:rPr>
        <w:t>13-732-037</w:t>
      </w:r>
    </w:p>
    <w:p>
      <w:pPr>
        <w:pStyle w:val="Titelblatt"/>
        <w:rPr/>
      </w:pPr>
      <w:r>
        <w:rPr>
          <w:sz w:val="24"/>
          <w:szCs w:val="24"/>
        </w:rPr>
        <w:t>Uster, 01/05/2021</w:t>
      </w:r>
      <w:r>
        <w:br w:type="page"/>
      </w:r>
    </w:p>
    <w:p>
      <w:pPr>
        <w:pStyle w:val="Berschrift0"/>
        <w:rPr/>
      </w:pPr>
      <w:r>
        <w:rPr/>
        <w:t>Summary</w:t>
      </w:r>
    </w:p>
    <w:p>
      <w:pPr>
        <w:pStyle w:val="Berschrift0"/>
        <w:rPr/>
      </w:pPr>
      <w:r>
        <w:rPr/>
      </w:r>
    </w:p>
    <w:p>
      <w:pPr>
        <w:pStyle w:val="Berschrift0"/>
        <w:rPr/>
      </w:pPr>
      <w:r>
        <w:rPr/>
      </w:r>
    </w:p>
    <w:p>
      <w:pPr>
        <w:pStyle w:val="Berschrift0"/>
        <w:numPr>
          <w:ilvl w:val="0"/>
          <w:numId w:val="4"/>
        </w:numPr>
        <w:rPr/>
      </w:pPr>
      <w:r>
        <w:rPr/>
        <w:t>Still from proposal</w:t>
      </w:r>
    </w:p>
    <w:p>
      <w:pPr>
        <w:pStyle w:val="Normal"/>
        <w:rPr/>
      </w:pPr>
      <w:r>
        <w:rP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In this thesis, we aim to identify spatial distributions of newly installed PV systems that minimize the multiday power output variability within Europe. To quantify the variability, we will perform empirical orthogonal function (EOF) analyses of solar downward radiation, which influences the PV power output directly, and geopotential height at 500hPa which reflects weather regimes and therefore has an indirect effect on the PV power output. Both fields will be taken from the ERA5 reanalysis dataset which covers the time period from 1979 to present. The resulting subspace spanned by the leading EOFs of our analysis will be grouped in different weather regimes with the k-mean clustering techniques. To assess the PV power output variability the resulting regimes will be related to country/region specific PV capacity factors, which are defined as the quotient of actual power output and installed PV capacities. We will use hourly PV capacity factors provided by the simulation of renewable.ninja from 1985-2019. Connecting the regimes with the PV capacity factors will lead to an overview of under- and overproduction (relative to the mean) per country/region and weather regime. The current installed capacity of PV systems in Europe will then be used together with our findings to assess the current multiday PV power output variability in Europe. Furthermore, an optimal distribution of additional PV systems will be proposed with the goal to minimize the multiday variability. </w:t>
      </w:r>
    </w:p>
    <w:p>
      <w:pPr>
        <w:pStyle w:val="Normal"/>
        <w:rPr/>
      </w:pPr>
      <w:r>
        <w:rPr/>
      </w:r>
      <w:r>
        <w:br w:type="page"/>
      </w:r>
    </w:p>
    <w:p>
      <w:pPr>
        <w:pStyle w:val="Berschrift0"/>
        <w:rPr/>
      </w:pPr>
      <w:r>
        <w:rPr/>
        <w:t>Contents</w:t>
      </w:r>
    </w:p>
    <w:sdt>
      <w:sdtPr>
        <w:docPartObj>
          <w:docPartGallery w:val="Table of Contents"/>
          <w:docPartUnique w:val="true"/>
        </w:docPartObj>
        <w:id w:val="1199539227"/>
      </w:sdtPr>
      <w:sdtContent>
        <w:p>
          <w:pPr>
            <w:pStyle w:val="Normal"/>
            <w:rPr/>
          </w:pPr>
          <w:r>
            <w:rPr/>
          </w:r>
        </w:p>
        <w:p>
          <w:pPr>
            <w:pStyle w:val="Contents1"/>
            <w:rPr>
              <w:rFonts w:ascii="Calibri" w:hAnsi="Calibri" w:eastAsia="" w:cs="Arial" w:asciiTheme="minorHAnsi" w:cstheme="minorBidi" w:eastAsiaTheme="minorEastAsia" w:hAnsiTheme="minorHAnsi"/>
              <w:lang w:val="de-CH" w:eastAsia="de-CH"/>
            </w:rPr>
          </w:pPr>
          <w:r>
            <w:fldChar w:fldCharType="begin"/>
          </w:r>
          <w:r>
            <w:rPr>
              <w:webHidden/>
              <w:rStyle w:val="IndexLink"/>
              <w:vanish w:val="false"/>
            </w:rPr>
            <w:instrText> TOC \z \o "1-3" \u \h</w:instrText>
          </w:r>
          <w:r>
            <w:rPr>
              <w:webHidden/>
              <w:rStyle w:val="IndexLink"/>
              <w:vanish w:val="false"/>
            </w:rPr>
            <w:fldChar w:fldCharType="separate"/>
          </w:r>
          <w:hyperlink w:anchor="_Toc61948458">
            <w:r>
              <w:rPr>
                <w:webHidden/>
                <w:rStyle w:val="IndexLink"/>
                <w:vanish w:val="false"/>
                <w14:scene3d>
                  <w14:camera w14:prst="orthographicFront"/>
                  <w14:lightRig w14:rig="threePt" w14:dir="t">
                    <w14:rot w14:lat="0" w14:lon="0" w14:rev="0"/>
                  </w14:lightRig>
                </w14:scene3d>
              </w:rPr>
              <w:t>1.</w:t>
            </w:r>
            <w:r>
              <w:rPr>
                <w:rStyle w:val="IndexLink"/>
                <w:rFonts w:eastAsia="" w:cs="Arial" w:ascii="Calibri" w:hAnsi="Calibri" w:asciiTheme="minorHAnsi" w:cstheme="minorBidi" w:eastAsiaTheme="minorEastAsia" w:hAnsiTheme="minorHAnsi"/>
                <w:lang w:val="de-CH" w:eastAsia="de-CH"/>
              </w:rPr>
              <w:tab/>
            </w:r>
            <w:r>
              <w:rPr>
                <w:rStyle w:val="IndexLink"/>
              </w:rPr>
              <w:t>Introduction</w:t>
            </w:r>
            <w:r>
              <w:rPr>
                <w:webHidden/>
              </w:rPr>
              <w:fldChar w:fldCharType="begin"/>
            </w:r>
            <w:r>
              <w:rPr>
                <w:webHidden/>
              </w:rPr>
              <w:instrText>PAGEREF _Toc61948458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1948459">
            <w:r>
              <w:rPr>
                <w:webHidden/>
                <w:rStyle w:val="IndexLink"/>
                <w:vanish w:val="false"/>
                <w14:scene3d>
                  <w14:camera w14:prst="orthographicFront"/>
                  <w14:lightRig w14:rig="threePt" w14:dir="t">
                    <w14:rot w14:lat="0" w14:lon="0" w14:rev="0"/>
                  </w14:lightRig>
                </w14:scene3d>
              </w:rPr>
              <w:t>2.</w:t>
            </w:r>
            <w:r>
              <w:rPr>
                <w:rStyle w:val="IndexLink"/>
                <w:rFonts w:eastAsia="" w:cs="Arial" w:ascii="Calibri" w:hAnsi="Calibri" w:asciiTheme="minorHAnsi" w:cstheme="minorBidi" w:eastAsiaTheme="minorEastAsia" w:hAnsiTheme="minorHAnsi"/>
                <w:lang w:val="de-CH" w:eastAsia="de-CH"/>
              </w:rPr>
              <w:tab/>
            </w:r>
            <w:r>
              <w:rPr>
                <w:rStyle w:val="IndexLink"/>
              </w:rPr>
              <w:t>Data &amp; Methods</w:t>
            </w:r>
            <w:r>
              <w:rPr>
                <w:webHidden/>
              </w:rPr>
              <w:fldChar w:fldCharType="begin"/>
            </w:r>
            <w:r>
              <w:rPr>
                <w:webHidden/>
              </w:rPr>
              <w:instrText>PAGEREF _Toc61948459 \h</w:instrText>
            </w:r>
            <w:r>
              <w:rPr>
                <w:webHidden/>
              </w:rPr>
              <w:fldChar w:fldCharType="separate"/>
            </w:r>
            <w:r>
              <w:rPr>
                <w:rStyle w:val="IndexLink"/>
                <w:vanish w:val="false"/>
              </w:rPr>
              <w:tab/>
              <w:t>6</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1948460">
            <w:r>
              <w:rPr>
                <w:webHidden/>
                <w:rStyle w:val="IndexLink"/>
                <w:vanish w:val="false"/>
              </w:rPr>
              <w:t>2.1</w:t>
            </w:r>
            <w:r>
              <w:rPr>
                <w:rStyle w:val="IndexLink"/>
                <w:rFonts w:eastAsia="" w:cs="Arial" w:ascii="Calibri" w:hAnsi="Calibri" w:asciiTheme="minorHAnsi" w:cstheme="minorBidi" w:eastAsiaTheme="minorEastAsia" w:hAnsiTheme="minorHAnsi"/>
                <w:lang w:val="de-CH" w:eastAsia="de-CH"/>
              </w:rPr>
              <w:tab/>
            </w:r>
            <w:r>
              <w:rPr>
                <w:rStyle w:val="IndexLink"/>
              </w:rPr>
              <w:t>Data</w:t>
            </w:r>
            <w:r>
              <w:rPr>
                <w:webHidden/>
              </w:rPr>
              <w:fldChar w:fldCharType="begin"/>
            </w:r>
            <w:r>
              <w:rPr>
                <w:webHidden/>
              </w:rPr>
              <w:instrText>PAGEREF _Toc61948460 \h</w:instrText>
            </w:r>
            <w:r>
              <w:rPr>
                <w:webHidden/>
              </w:rPr>
              <w:fldChar w:fldCharType="separate"/>
            </w:r>
            <w:r>
              <w:rPr>
                <w:rStyle w:val="IndexLink"/>
                <w:vanish w:val="false"/>
              </w:rPr>
              <w:tab/>
              <w:t>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1">
            <w:r>
              <w:rPr>
                <w:webHidden/>
                <w:rStyle w:val="IndexLink"/>
                <w:vanish w:val="false"/>
              </w:rPr>
              <w:t>2.1.1</w:t>
            </w:r>
            <w:r>
              <w:rPr>
                <w:rStyle w:val="IndexLink"/>
                <w:rFonts w:eastAsia="" w:cs="Arial" w:ascii="Calibri" w:hAnsi="Calibri" w:asciiTheme="minorHAnsi" w:cstheme="minorBidi" w:eastAsiaTheme="minorEastAsia" w:hAnsiTheme="minorHAnsi"/>
                <w:lang w:val="de-CH" w:eastAsia="de-CH"/>
              </w:rPr>
              <w:tab/>
            </w:r>
            <w:r>
              <w:rPr>
                <w:rStyle w:val="IndexLink"/>
              </w:rPr>
              <w:t>ERA5</w:t>
            </w:r>
            <w:r>
              <w:rPr>
                <w:webHidden/>
              </w:rPr>
              <w:fldChar w:fldCharType="begin"/>
            </w:r>
            <w:r>
              <w:rPr>
                <w:webHidden/>
              </w:rPr>
              <w:instrText>PAGEREF _Toc61948461 \h</w:instrText>
            </w:r>
            <w:r>
              <w:rPr>
                <w:webHidden/>
              </w:rPr>
              <w:fldChar w:fldCharType="separate"/>
            </w:r>
            <w:r>
              <w:rPr>
                <w:rStyle w:val="IndexLink"/>
                <w:vanish w:val="false"/>
              </w:rPr>
              <w:tab/>
              <w:t>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2">
            <w:r>
              <w:rPr>
                <w:webHidden/>
                <w:rStyle w:val="IndexLink"/>
                <w:vanish w:val="false"/>
              </w:rPr>
              <w:t>2.1.2</w:t>
            </w:r>
            <w:r>
              <w:rPr>
                <w:rStyle w:val="IndexLink"/>
                <w:rFonts w:eastAsia="" w:cs="Arial" w:ascii="Calibri" w:hAnsi="Calibri" w:asciiTheme="minorHAnsi" w:cstheme="minorBidi" w:eastAsiaTheme="minorEastAsia" w:hAnsiTheme="minorHAnsi"/>
                <w:lang w:val="de-CH" w:eastAsia="de-CH"/>
              </w:rPr>
              <w:tab/>
            </w:r>
            <w:r>
              <w:rPr>
                <w:rStyle w:val="IndexLink"/>
              </w:rPr>
              <w:t>Renewables.ninja and the Global Solar Energy Estimator (GSEE)</w:t>
            </w:r>
            <w:r>
              <w:rPr>
                <w:webHidden/>
              </w:rPr>
              <w:fldChar w:fldCharType="begin"/>
            </w:r>
            <w:r>
              <w:rPr>
                <w:webHidden/>
              </w:rPr>
              <w:instrText>PAGEREF _Toc61948462 \h</w:instrText>
            </w:r>
            <w:r>
              <w:rPr>
                <w:webHidden/>
              </w:rPr>
              <w:fldChar w:fldCharType="separate"/>
            </w:r>
            <w:r>
              <w:rPr>
                <w:rStyle w:val="IndexLink"/>
                <w:vanish w:val="false"/>
              </w:rPr>
              <w:tab/>
              <w:t>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3">
            <w:r>
              <w:rPr>
                <w:webHidden/>
                <w:rStyle w:val="IndexLink"/>
                <w:vanish w:val="false"/>
              </w:rPr>
              <w:t>2.1.3</w:t>
            </w:r>
            <w:r>
              <w:rPr>
                <w:rStyle w:val="IndexLink"/>
                <w:rFonts w:eastAsia="" w:cs="Arial" w:ascii="Calibri" w:hAnsi="Calibri" w:asciiTheme="minorHAnsi" w:cstheme="minorBidi" w:eastAsiaTheme="minorEastAsia" w:hAnsiTheme="minorHAnsi"/>
                <w:lang w:val="de-CH" w:eastAsia="de-CH"/>
              </w:rPr>
              <w:tab/>
            </w:r>
            <w:r>
              <w:rPr>
                <w:rStyle w:val="IndexLink"/>
              </w:rPr>
              <w:t>Installed PV capacities</w:t>
            </w:r>
            <w:r>
              <w:rPr>
                <w:webHidden/>
              </w:rPr>
              <w:fldChar w:fldCharType="begin"/>
            </w:r>
            <w:r>
              <w:rPr>
                <w:webHidden/>
              </w:rPr>
              <w:instrText>PAGEREF _Toc61948463 \h</w:instrText>
            </w:r>
            <w:r>
              <w:rPr>
                <w:webHidden/>
              </w:rPr>
              <w:fldChar w:fldCharType="separate"/>
            </w:r>
            <w:r>
              <w:rPr>
                <w:rStyle w:val="IndexLink"/>
                <w:vanish w:val="false"/>
              </w:rPr>
              <w:tab/>
              <w:t>10</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1948464">
            <w:r>
              <w:rPr>
                <w:webHidden/>
                <w:rStyle w:val="IndexLink"/>
                <w:vanish w:val="false"/>
              </w:rPr>
              <w:t>2.2</w:t>
            </w:r>
            <w:r>
              <w:rPr>
                <w:rStyle w:val="IndexLink"/>
                <w:rFonts w:eastAsia="" w:cs="Arial" w:ascii="Calibri" w:hAnsi="Calibri" w:asciiTheme="minorHAnsi" w:cstheme="minorBidi" w:eastAsiaTheme="minorEastAsia" w:hAnsiTheme="minorHAnsi"/>
                <w:lang w:val="de-CH" w:eastAsia="de-CH"/>
              </w:rPr>
              <w:tab/>
            </w:r>
            <w:r>
              <w:rPr>
                <w:rStyle w:val="IndexLink"/>
              </w:rPr>
              <w:t>Method</w:t>
            </w:r>
            <w:r>
              <w:rPr>
                <w:webHidden/>
              </w:rPr>
              <w:fldChar w:fldCharType="begin"/>
            </w:r>
            <w:r>
              <w:rPr>
                <w:webHidden/>
              </w:rPr>
              <w:instrText>PAGEREF _Toc61948464 \h</w:instrText>
            </w:r>
            <w:r>
              <w:rPr>
                <w:webHidden/>
              </w:rPr>
              <w:fldChar w:fldCharType="separate"/>
            </w:r>
            <w:r>
              <w:rPr>
                <w:rStyle w:val="IndexLink"/>
                <w:vanish w:val="false"/>
              </w:rPr>
              <w:tab/>
              <w:t>11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5">
            <w:r>
              <w:rPr>
                <w:webHidden/>
                <w:rStyle w:val="IndexLink"/>
                <w:vanish w:val="false"/>
              </w:rPr>
              <w:t>2.2.1</w:t>
            </w:r>
            <w:r>
              <w:rPr>
                <w:rStyle w:val="IndexLink"/>
                <w:rFonts w:eastAsia="" w:cs="Arial" w:ascii="Calibri" w:hAnsi="Calibri" w:asciiTheme="minorHAnsi" w:cstheme="minorBidi" w:eastAsiaTheme="minorEastAsia" w:hAnsiTheme="minorHAnsi"/>
                <w:lang w:val="de-CH" w:eastAsia="de-CH"/>
              </w:rPr>
              <w:tab/>
            </w:r>
            <w:r>
              <w:rPr>
                <w:rStyle w:val="IndexLink"/>
              </w:rPr>
              <w:t>ERA5 data pre-processing</w:t>
            </w:r>
            <w:r>
              <w:rPr>
                <w:webHidden/>
              </w:rPr>
              <w:fldChar w:fldCharType="begin"/>
            </w:r>
            <w:r>
              <w:rPr>
                <w:webHidden/>
              </w:rPr>
              <w:instrText>PAGEREF _Toc61948465 \h</w:instrText>
            </w:r>
            <w:r>
              <w:rPr>
                <w:webHidden/>
              </w:rPr>
              <w:fldChar w:fldCharType="separate"/>
            </w:r>
            <w:r>
              <w:rPr>
                <w:rStyle w:val="IndexLink"/>
                <w:vanish w:val="false"/>
              </w:rPr>
              <w:tab/>
              <w:t>11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6">
            <w:r>
              <w:rPr>
                <w:webHidden/>
                <w:rStyle w:val="IndexLink"/>
                <w:vanish w:val="false"/>
              </w:rPr>
              <w:t>2.2.2</w:t>
            </w:r>
            <w:r>
              <w:rPr>
                <w:rStyle w:val="IndexLink"/>
                <w:rFonts w:eastAsia="" w:cs="Arial" w:ascii="Calibri" w:hAnsi="Calibri" w:asciiTheme="minorHAnsi" w:cstheme="minorBidi" w:eastAsiaTheme="minorEastAsia" w:hAnsiTheme="minorHAnsi"/>
                <w:lang w:val="de-CH" w:eastAsia="de-CH"/>
              </w:rPr>
              <w:tab/>
            </w:r>
            <w:r>
              <w:rPr>
                <w:rStyle w:val="IndexLink"/>
              </w:rPr>
              <w:t>Weather regime classification</w:t>
            </w:r>
            <w:r>
              <w:rPr>
                <w:webHidden/>
              </w:rPr>
              <w:fldChar w:fldCharType="begin"/>
            </w:r>
            <w:r>
              <w:rPr>
                <w:webHidden/>
              </w:rPr>
              <w:instrText>PAGEREF _Toc61948466 \h</w:instrText>
            </w:r>
            <w:r>
              <w:rPr>
                <w:webHidden/>
              </w:rPr>
              <w:fldChar w:fldCharType="separate"/>
            </w:r>
            <w:r>
              <w:rPr>
                <w:rStyle w:val="IndexLink"/>
                <w:vanish w:val="false"/>
              </w:rPr>
              <w:tab/>
              <w:t>12</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7">
            <w:r>
              <w:rPr>
                <w:webHidden/>
                <w:rStyle w:val="IndexLink"/>
                <w:vanish w:val="false"/>
              </w:rPr>
              <w:t>2.2.3</w:t>
            </w:r>
            <w:r>
              <w:rPr>
                <w:rStyle w:val="IndexLink"/>
                <w:rFonts w:eastAsia="" w:cs="Arial" w:ascii="Calibri" w:hAnsi="Calibri" w:asciiTheme="minorHAnsi" w:cstheme="minorBidi" w:eastAsiaTheme="minorEastAsia" w:hAnsiTheme="minorHAnsi"/>
                <w:lang w:val="de-CH" w:eastAsia="de-CH"/>
              </w:rPr>
              <w:tab/>
            </w:r>
            <w:r>
              <w:rPr>
                <w:rStyle w:val="IndexLink"/>
              </w:rPr>
              <w:t>Capacity factors</w:t>
            </w:r>
            <w:r>
              <w:rPr>
                <w:webHidden/>
              </w:rPr>
              <w:fldChar w:fldCharType="begin"/>
            </w:r>
            <w:r>
              <w:rPr>
                <w:webHidden/>
              </w:rPr>
              <w:instrText>PAGEREF _Toc61948467 \h</w:instrText>
            </w:r>
            <w:r>
              <w:rPr>
                <w:webHidden/>
              </w:rPr>
              <w:fldChar w:fldCharType="separate"/>
            </w:r>
            <w:r>
              <w:rPr>
                <w:rStyle w:val="IndexLink"/>
                <w:vanish w:val="false"/>
              </w:rPr>
              <w:tab/>
              <w:t>12</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8">
            <w:r>
              <w:rPr>
                <w:webHidden/>
                <w:rStyle w:val="IndexLink"/>
                <w:vanish w:val="false"/>
              </w:rPr>
              <w:t>2.2.4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with optimal IC distribution</w:t>
            </w:r>
            <w:r>
              <w:rPr>
                <w:webHidden/>
              </w:rPr>
              <w:fldChar w:fldCharType="begin"/>
            </w:r>
            <w:r>
              <w:rPr>
                <w:webHidden/>
              </w:rPr>
              <w:instrText>PAGEREF _Toc61948468 \h</w:instrText>
            </w:r>
            <w:r>
              <w:rPr>
                <w:webHidden/>
              </w:rPr>
              <w:fldChar w:fldCharType="separate"/>
            </w:r>
            <w:r>
              <w:rPr>
                <w:rStyle w:val="IndexLink"/>
                <w:vanish w:val="false"/>
              </w:rPr>
              <w:tab/>
              <w:t>13</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69">
            <w:r>
              <w:rPr>
                <w:webHidden/>
                <w:rStyle w:val="IndexLink"/>
                <w:vanish w:val="false"/>
              </w:rPr>
              <w:t>2.2.5</w:t>
            </w:r>
            <w:r>
              <w:rPr>
                <w:rStyle w:val="IndexLink"/>
                <w:rFonts w:eastAsia="" w:cs="Arial" w:ascii="Calibri" w:hAnsi="Calibri" w:asciiTheme="minorHAnsi" w:cstheme="minorBidi" w:eastAsiaTheme="minorEastAsia" w:hAnsiTheme="minorHAnsi"/>
                <w:lang w:val="de-CH" w:eastAsia="de-CH"/>
              </w:rPr>
              <w:tab/>
            </w:r>
            <w:r>
              <w:rPr>
                <w:rStyle w:val="IndexLink"/>
              </w:rPr>
              <w:t>Scenarios</w:t>
            </w:r>
            <w:r>
              <w:rPr>
                <w:webHidden/>
              </w:rPr>
              <w:fldChar w:fldCharType="begin"/>
            </w:r>
            <w:r>
              <w:rPr>
                <w:webHidden/>
              </w:rPr>
              <w:instrText>PAGEREF _Toc61948469 \h</w:instrText>
            </w:r>
            <w:r>
              <w:rPr>
                <w:webHidden/>
              </w:rPr>
              <w:fldChar w:fldCharType="separate"/>
            </w:r>
            <w:r>
              <w:rPr>
                <w:rStyle w:val="IndexLink"/>
                <w:vanish w:val="false"/>
              </w:rPr>
              <w:tab/>
              <w:t>14</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1948470">
            <w:r>
              <w:rPr>
                <w:webHidden/>
                <w:rStyle w:val="IndexLink"/>
                <w:vanish w:val="false"/>
                <w14:scene3d>
                  <w14:camera w14:prst="orthographicFront"/>
                  <w14:lightRig w14:rig="threePt" w14:dir="t">
                    <w14:rot w14:lat="0" w14:lon="0" w14:rev="0"/>
                  </w14:lightRig>
                </w14:scene3d>
              </w:rPr>
              <w:t>3.</w:t>
            </w:r>
            <w:r>
              <w:rPr>
                <w:rStyle w:val="IndexLink"/>
                <w:rFonts w:eastAsia="" w:cs="Arial" w:ascii="Calibri" w:hAnsi="Calibri" w:asciiTheme="minorHAnsi" w:cstheme="minorBidi" w:eastAsiaTheme="minorEastAsia" w:hAnsiTheme="minorHAnsi"/>
                <w:lang w:val="de-CH" w:eastAsia="de-CH"/>
              </w:rPr>
              <w:tab/>
            </w:r>
            <w:r>
              <w:rPr>
                <w:rStyle w:val="IndexLink"/>
              </w:rPr>
              <w:t>Results</w:t>
            </w:r>
            <w:r>
              <w:rPr>
                <w:webHidden/>
              </w:rPr>
              <w:fldChar w:fldCharType="begin"/>
            </w:r>
            <w:r>
              <w:rPr>
                <w:webHidden/>
              </w:rPr>
              <w:instrText>PAGEREF _Toc61948470 \h</w:instrText>
            </w:r>
            <w:r>
              <w:rPr>
                <w:webHidden/>
              </w:rPr>
              <w:fldChar w:fldCharType="separate"/>
            </w:r>
            <w:r>
              <w:rPr>
                <w:rStyle w:val="IndexLink"/>
                <w:vanish w:val="false"/>
              </w:rPr>
              <w:tab/>
              <w:t>17</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1948471">
            <w:r>
              <w:rPr>
                <w:webHidden/>
                <w:rStyle w:val="IndexLink"/>
                <w:vanish w:val="false"/>
              </w:rPr>
              <w:t>3.1</w:t>
            </w:r>
            <w:r>
              <w:rPr>
                <w:rStyle w:val="IndexLink"/>
                <w:rFonts w:eastAsia="" w:cs="Arial" w:ascii="Calibri" w:hAnsi="Calibri" w:asciiTheme="minorHAnsi" w:cstheme="minorBidi" w:eastAsiaTheme="minorEastAsia" w:hAnsiTheme="minorHAnsi"/>
                <w:lang w:val="de-CH" w:eastAsia="de-CH"/>
              </w:rPr>
              <w:tab/>
            </w:r>
            <w:r>
              <w:rPr>
                <w:rStyle w:val="IndexLink"/>
              </w:rPr>
              <w:t>Weather regimes and capacity factor anomalies</w:t>
            </w:r>
            <w:r>
              <w:rPr>
                <w:webHidden/>
              </w:rPr>
              <w:fldChar w:fldCharType="begin"/>
            </w:r>
            <w:r>
              <w:rPr>
                <w:webHidden/>
              </w:rPr>
              <w:instrText>PAGEREF _Toc61948471 \h</w:instrText>
            </w:r>
            <w:r>
              <w:rPr>
                <w:webHidden/>
              </w:rPr>
              <w:fldChar w:fldCharType="separate"/>
            </w:r>
            <w:r>
              <w:rPr>
                <w:rStyle w:val="IndexLink"/>
                <w:vanish w:val="false"/>
              </w:rPr>
              <w:tab/>
              <w:t>17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2">
            <w:r>
              <w:rPr>
                <w:webHidden/>
                <w:rStyle w:val="IndexLink"/>
                <w:vanish w:val="false"/>
              </w:rPr>
              <w:t>3.1.1</w:t>
            </w:r>
            <w:r>
              <w:rPr>
                <w:rStyle w:val="IndexLink"/>
                <w:rFonts w:eastAsia="" w:cs="Arial" w:ascii="Calibri" w:hAnsi="Calibri" w:asciiTheme="minorHAnsi" w:cstheme="minorBidi" w:eastAsiaTheme="minorEastAsia" w:hAnsiTheme="minorHAnsi"/>
                <w:lang w:val="de-CH" w:eastAsia="de-CH"/>
              </w:rPr>
              <w:tab/>
            </w:r>
            <w:r>
              <w:rPr>
                <w:rStyle w:val="IndexLink"/>
              </w:rPr>
              <w:t>Weather regime 0 / NOA+</w:t>
            </w:r>
            <w:r>
              <w:rPr>
                <w:webHidden/>
              </w:rPr>
              <w:fldChar w:fldCharType="begin"/>
            </w:r>
            <w:r>
              <w:rPr>
                <w:webHidden/>
              </w:rPr>
              <w:instrText>PAGEREF _Toc61948472 \h</w:instrText>
            </w:r>
            <w:r>
              <w:rPr>
                <w:webHidden/>
              </w:rPr>
              <w:fldChar w:fldCharType="separate"/>
            </w:r>
            <w:r>
              <w:rPr>
                <w:rStyle w:val="IndexLink"/>
                <w:vanish w:val="false"/>
              </w:rPr>
              <w:tab/>
              <w:t>20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3">
            <w:r>
              <w:rPr>
                <w:webHidden/>
                <w:rStyle w:val="IndexLink"/>
                <w:vanish w:val="false"/>
              </w:rPr>
              <w:t>3.1.2</w:t>
            </w:r>
            <w:r>
              <w:rPr>
                <w:rStyle w:val="IndexLink"/>
                <w:rFonts w:eastAsia="" w:cs="Arial" w:ascii="Calibri" w:hAnsi="Calibri" w:asciiTheme="minorHAnsi" w:cstheme="minorBidi" w:eastAsiaTheme="minorEastAsia" w:hAnsiTheme="minorHAnsi"/>
                <w:lang w:val="de-CH" w:eastAsia="de-CH"/>
              </w:rPr>
              <w:tab/>
            </w:r>
            <w:r>
              <w:rPr>
                <w:rStyle w:val="IndexLink"/>
              </w:rPr>
              <w:t>WR1 - European trough</w:t>
            </w:r>
            <w:r>
              <w:rPr>
                <w:webHidden/>
              </w:rPr>
              <w:fldChar w:fldCharType="begin"/>
            </w:r>
            <w:r>
              <w:rPr>
                <w:webHidden/>
              </w:rPr>
              <w:instrText>PAGEREF _Toc61948473 \h</w:instrText>
            </w:r>
            <w:r>
              <w:rPr>
                <w:webHidden/>
              </w:rPr>
              <w:fldChar w:fldCharType="separate"/>
            </w:r>
            <w:r>
              <w:rPr>
                <w:rStyle w:val="IndexLink"/>
                <w:vanish w:val="false"/>
              </w:rPr>
              <w:tab/>
              <w:t>20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4">
            <w:r>
              <w:rPr>
                <w:webHidden/>
                <w:rStyle w:val="IndexLink"/>
                <w:vanish w:val="false"/>
              </w:rPr>
              <w:t>3.1.3</w:t>
            </w:r>
            <w:r>
              <w:rPr>
                <w:rStyle w:val="IndexLink"/>
                <w:rFonts w:eastAsia="" w:cs="Arial" w:ascii="Calibri" w:hAnsi="Calibri" w:asciiTheme="minorHAnsi" w:cstheme="minorBidi" w:eastAsiaTheme="minorEastAsia" w:hAnsiTheme="minorHAnsi"/>
                <w:lang w:val="de-CH" w:eastAsia="de-CH"/>
              </w:rPr>
              <w:tab/>
            </w:r>
            <w:r>
              <w:rPr>
                <w:rStyle w:val="IndexLink"/>
              </w:rPr>
              <w:t>WR2 – NOA-</w:t>
            </w:r>
            <w:r>
              <w:rPr>
                <w:webHidden/>
              </w:rPr>
              <w:fldChar w:fldCharType="begin"/>
            </w:r>
            <w:r>
              <w:rPr>
                <w:webHidden/>
              </w:rPr>
              <w:instrText>PAGEREF _Toc61948474 \h</w:instrText>
            </w:r>
            <w:r>
              <w:rPr>
                <w:webHidden/>
              </w:rPr>
              <w:fldChar w:fldCharType="separate"/>
            </w:r>
            <w:r>
              <w:rPr>
                <w:rStyle w:val="IndexLink"/>
                <w:vanish w:val="false"/>
              </w:rPr>
              <w:tab/>
              <w:t>21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5">
            <w:r>
              <w:rPr>
                <w:webHidden/>
                <w:rStyle w:val="IndexLink"/>
                <w:vanish w:val="false"/>
              </w:rPr>
              <w:t>3.1.4</w:t>
            </w:r>
            <w:r>
              <w:rPr>
                <w:rStyle w:val="IndexLink"/>
                <w:rFonts w:eastAsia="" w:cs="Arial" w:ascii="Calibri" w:hAnsi="Calibri" w:asciiTheme="minorHAnsi" w:cstheme="minorBidi" w:eastAsiaTheme="minorEastAsia" w:hAnsiTheme="minorHAnsi"/>
                <w:lang w:val="de-CH" w:eastAsia="de-CH"/>
              </w:rPr>
              <w:tab/>
            </w:r>
            <w:r>
              <w:rPr>
                <w:rStyle w:val="IndexLink"/>
              </w:rPr>
              <w:t>WR3 - Atlantic ridge</w:t>
            </w:r>
            <w:r>
              <w:rPr>
                <w:webHidden/>
              </w:rPr>
              <w:fldChar w:fldCharType="begin"/>
            </w:r>
            <w:r>
              <w:rPr>
                <w:webHidden/>
              </w:rPr>
              <w:instrText>PAGEREF _Toc61948475 \h</w:instrText>
            </w:r>
            <w:r>
              <w:rPr>
                <w:webHidden/>
              </w:rPr>
              <w:fldChar w:fldCharType="separate"/>
            </w:r>
            <w:r>
              <w:rPr>
                <w:rStyle w:val="IndexLink"/>
                <w:vanish w:val="false"/>
              </w:rPr>
              <w:tab/>
              <w:t>21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6">
            <w:r>
              <w:rPr>
                <w:webHidden/>
                <w:rStyle w:val="IndexLink"/>
                <w:vanish w:val="false"/>
              </w:rPr>
              <w:t>3.1.5</w:t>
            </w:r>
            <w:r>
              <w:rPr>
                <w:rStyle w:val="IndexLink"/>
                <w:rFonts w:eastAsia="" w:cs="Arial" w:ascii="Calibri" w:hAnsi="Calibri" w:asciiTheme="minorHAnsi" w:cstheme="minorBidi" w:eastAsiaTheme="minorEastAsia" w:hAnsiTheme="minorHAnsi"/>
                <w:lang w:val="de-CH" w:eastAsia="de-CH"/>
              </w:rPr>
              <w:tab/>
            </w:r>
            <w:r>
              <w:rPr>
                <w:rStyle w:val="IndexLink"/>
              </w:rPr>
              <w:t>WR4 - Atlantic trough</w:t>
            </w:r>
            <w:r>
              <w:rPr>
                <w:webHidden/>
              </w:rPr>
              <w:fldChar w:fldCharType="begin"/>
            </w:r>
            <w:r>
              <w:rPr>
                <w:webHidden/>
              </w:rPr>
              <w:instrText>PAGEREF _Toc61948476 \h</w:instrText>
            </w:r>
            <w:r>
              <w:rPr>
                <w:webHidden/>
              </w:rPr>
              <w:fldChar w:fldCharType="separate"/>
            </w:r>
            <w:r>
              <w:rPr>
                <w:rStyle w:val="IndexLink"/>
                <w:vanish w:val="false"/>
              </w:rPr>
              <w:tab/>
              <w:t>21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7">
            <w:r>
              <w:rPr>
                <w:webHidden/>
                <w:rStyle w:val="IndexLink"/>
                <w:vanish w:val="false"/>
              </w:rPr>
              <w:t>3.1.6</w:t>
            </w:r>
            <w:r>
              <w:rPr>
                <w:rStyle w:val="IndexLink"/>
                <w:rFonts w:eastAsia="" w:cs="Arial" w:ascii="Calibri" w:hAnsi="Calibri" w:asciiTheme="minorHAnsi" w:cstheme="minorBidi" w:eastAsiaTheme="minorEastAsia" w:hAnsiTheme="minorHAnsi"/>
                <w:lang w:val="de-CH" w:eastAsia="de-CH"/>
              </w:rPr>
              <w:tab/>
            </w:r>
            <w:r>
              <w:rPr>
                <w:rStyle w:val="IndexLink"/>
              </w:rPr>
              <w:t>WR5 - European blocking</w:t>
            </w:r>
            <w:r>
              <w:rPr>
                <w:webHidden/>
              </w:rPr>
              <w:fldChar w:fldCharType="begin"/>
            </w:r>
            <w:r>
              <w:rPr>
                <w:webHidden/>
              </w:rPr>
              <w:instrText>PAGEREF _Toc61948477 \h</w:instrText>
            </w:r>
            <w:r>
              <w:rPr>
                <w:webHidden/>
              </w:rPr>
              <w:fldChar w:fldCharType="separate"/>
            </w:r>
            <w:r>
              <w:rPr>
                <w:rStyle w:val="IndexLink"/>
                <w:vanish w:val="false"/>
              </w:rPr>
              <w:tab/>
              <w:t>22</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1948478">
            <w:r>
              <w:rPr>
                <w:webHidden/>
                <w:rStyle w:val="IndexLink"/>
                <w:vanish w:val="false"/>
              </w:rPr>
              <w:t>3.1.7</w:t>
            </w:r>
            <w:r>
              <w:rPr>
                <w:rStyle w:val="IndexLink"/>
                <w:rFonts w:eastAsia="" w:cs="Arial" w:ascii="Calibri" w:hAnsi="Calibri" w:asciiTheme="minorHAnsi" w:cstheme="minorBidi" w:eastAsiaTheme="minorEastAsia" w:hAnsiTheme="minorHAnsi"/>
                <w:lang w:val="de-CH" w:eastAsia="de-CH"/>
              </w:rPr>
              <w:tab/>
            </w:r>
            <w:r>
              <w:rPr>
                <w:rStyle w:val="IndexLink"/>
              </w:rPr>
              <w:t>WR6 - Scandinavian blocking</w:t>
            </w:r>
            <w:r>
              <w:rPr>
                <w:webHidden/>
              </w:rPr>
              <w:fldChar w:fldCharType="begin"/>
            </w:r>
            <w:r>
              <w:rPr>
                <w:webHidden/>
              </w:rPr>
              <w:instrText>PAGEREF _Toc61948478 \h</w:instrText>
            </w:r>
            <w:r>
              <w:rPr>
                <w:webHidden/>
              </w:rPr>
              <w:fldChar w:fldCharType="separate"/>
            </w:r>
            <w:r>
              <w:rPr>
                <w:rStyle w:val="IndexLink"/>
                <w:vanish w:val="false"/>
              </w:rPr>
              <w:tab/>
              <w:t>22</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1948479">
            <w:r>
              <w:rPr>
                <w:webHidden/>
                <w:rStyle w:val="IndexLink"/>
                <w:vanish w:val="false"/>
              </w:rPr>
              <w:t>3.2</w:t>
            </w:r>
            <w:r>
              <w:rPr>
                <w:rStyle w:val="IndexLink"/>
                <w:rFonts w:eastAsia="" w:cs="Arial" w:ascii="Calibri" w:hAnsi="Calibri" w:asciiTheme="minorHAnsi" w:cstheme="minorBidi" w:eastAsiaTheme="minorEastAsia" w:hAnsiTheme="minorHAnsi"/>
                <w:lang w:val="de-CH" w:eastAsia="de-CH"/>
              </w:rPr>
              <w:tab/>
            </w:r>
            <w:r>
              <w:rPr>
                <w:rStyle w:val="IndexLink"/>
              </w:rPr>
              <w:t>Current and planned situation (2030)</w:t>
            </w:r>
            <w:r>
              <w:rPr>
                <w:rStyle w:val="IndexLink"/>
                <w:vanish w:val="false"/>
              </w:rPr>
              <w:tab/>
            </w:r>
            <w:r>
              <w:rPr>
                <w:webHidden/>
              </w:rPr>
              <w:fldChar w:fldCharType="begin"/>
            </w:r>
            <w:r>
              <w:rPr>
                <w:webHidden/>
              </w:rPr>
              <w:instrText>PAGEREF _Toc61948479 \h</w:instrText>
            </w:r>
            <w:r>
              <w:rPr>
                <w:webHidden/>
              </w:rPr>
              <w:fldChar w:fldCharType="separate"/>
            </w:r>
            <w:r>
              <w:rPr>
                <w:rStyle w:val="IndexLink"/>
                <w:b/>
                <w:bCs/>
                <w:vanish w:val="false"/>
                <w:lang w:val="de-DE"/>
              </w:rPr>
              <w:t>Fehler! Textmarke nicht definiert.</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1948480">
            <w:r>
              <w:rPr>
                <w:webHidden/>
                <w:rStyle w:val="IndexLink"/>
                <w:vanish w:val="false"/>
              </w:rPr>
              <w:t>3.3</w:t>
            </w:r>
            <w:r>
              <w:rPr>
                <w:rStyle w:val="IndexLink"/>
                <w:rFonts w:eastAsia="" w:cs="Arial" w:ascii="Calibri" w:hAnsi="Calibri" w:asciiTheme="minorHAnsi" w:cstheme="minorBidi" w:eastAsiaTheme="minorEastAsia" w:hAnsiTheme="minorHAnsi"/>
                <w:lang w:val="de-CH" w:eastAsia="de-CH"/>
              </w:rPr>
              <w:tab/>
            </w:r>
            <w:r>
              <w:rPr>
                <w:rStyle w:val="IndexLink"/>
              </w:rPr>
              <w:t>Scenarios for IC distribution</w:t>
            </w:r>
            <w:r>
              <w:rPr>
                <w:webHidden/>
              </w:rPr>
              <w:fldChar w:fldCharType="begin"/>
            </w:r>
            <w:r>
              <w:rPr>
                <w:webHidden/>
              </w:rPr>
              <w:instrText>PAGEREF _Toc61948480 \h</w:instrText>
            </w:r>
            <w:r>
              <w:rPr>
                <w:webHidden/>
              </w:rPr>
              <w:fldChar w:fldCharType="separate"/>
            </w:r>
            <w:r>
              <w:rPr>
                <w:rStyle w:val="IndexLink"/>
                <w:vanish w:val="false"/>
              </w:rPr>
              <w:tab/>
              <w:t>35</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1948481">
            <w:r>
              <w:rPr>
                <w:webHidden/>
                <w:rStyle w:val="IndexLink"/>
                <w:vanish w:val="false"/>
                <w14:scene3d>
                  <w14:camera w14:prst="orthographicFront"/>
                  <w14:lightRig w14:rig="threePt" w14:dir="t">
                    <w14:rot w14:lat="0" w14:lon="0" w14:rev="0"/>
                  </w14:lightRig>
                </w14:scene3d>
              </w:rPr>
              <w:t>4.</w:t>
            </w:r>
            <w:r>
              <w:rPr>
                <w:rStyle w:val="IndexLink"/>
                <w:rFonts w:eastAsia="" w:cs="Arial" w:ascii="Calibri" w:hAnsi="Calibri" w:asciiTheme="minorHAnsi" w:cstheme="minorBidi" w:eastAsiaTheme="minorEastAsia" w:hAnsiTheme="minorHAnsi"/>
                <w:lang w:val="de-CH" w:eastAsia="de-CH"/>
              </w:rPr>
              <w:tab/>
            </w:r>
            <w:r>
              <w:rPr>
                <w:rStyle w:val="IndexLink"/>
              </w:rPr>
              <w:t>Conclusion</w:t>
            </w:r>
            <w:r>
              <w:rPr>
                <w:webHidden/>
              </w:rPr>
              <w:fldChar w:fldCharType="begin"/>
            </w:r>
            <w:r>
              <w:rPr>
                <w:webHidden/>
              </w:rPr>
              <w:instrText>PAGEREF _Toc61948481 \h</w:instrText>
            </w:r>
            <w:r>
              <w:rPr>
                <w:webHidden/>
              </w:rPr>
              <w:fldChar w:fldCharType="separate"/>
            </w:r>
            <w:r>
              <w:rPr>
                <w:rStyle w:val="IndexLink"/>
                <w:vanish w:val="false"/>
              </w:rPr>
              <w:tab/>
              <w:t>35</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1948482">
            <w:r>
              <w:rPr>
                <w:webHidden/>
                <w:rStyle w:val="IndexLink"/>
                <w:vanish w:val="false"/>
                <w14:scene3d>
                  <w14:camera w14:prst="orthographicFront"/>
                  <w14:lightRig w14:rig="threePt" w14:dir="t">
                    <w14:rot w14:lat="0" w14:lon="0" w14:rev="0"/>
                  </w14:lightRig>
                </w14:scene3d>
              </w:rPr>
              <w:t>6.</w:t>
            </w:r>
            <w:r>
              <w:rPr>
                <w:rStyle w:val="IndexLink"/>
                <w:rFonts w:eastAsia="" w:cs="Arial" w:ascii="Calibri" w:hAnsi="Calibri" w:asciiTheme="minorHAnsi" w:cstheme="minorBidi" w:eastAsiaTheme="minorEastAsia" w:hAnsiTheme="minorHAnsi"/>
                <w:lang w:val="de-CH" w:eastAsia="de-CH"/>
              </w:rPr>
              <w:tab/>
            </w:r>
            <w:r>
              <w:rPr>
                <w:rStyle w:val="IndexLink"/>
              </w:rPr>
              <w:t>References</w:t>
            </w:r>
            <w:r>
              <w:rPr>
                <w:webHidden/>
              </w:rPr>
              <w:fldChar w:fldCharType="begin"/>
            </w:r>
            <w:r>
              <w:rPr>
                <w:webHidden/>
              </w:rPr>
              <w:instrText>PAGEREF _Toc61948482 \h</w:instrText>
            </w:r>
            <w:r>
              <w:rPr>
                <w:webHidden/>
              </w:rPr>
              <w:fldChar w:fldCharType="separate"/>
            </w:r>
            <w:r>
              <w:rPr>
                <w:rStyle w:val="IndexLink"/>
                <w:vanish w:val="false"/>
              </w:rPr>
              <w:tab/>
              <w:t>36</w:t>
            </w:r>
            <w:r>
              <w:rPr>
                <w:webHidden/>
              </w:rPr>
              <w:fldChar w:fldCharType="end"/>
            </w:r>
          </w:hyperlink>
        </w:p>
        <w:p>
          <w:pPr>
            <w:pStyle w:val="Normal"/>
            <w:rPr/>
          </w:pPr>
          <w:r>
            <w:rPr/>
          </w:r>
          <w:r>
            <w:rPr/>
            <w:fldChar w:fldCharType="end"/>
          </w:r>
        </w:p>
      </w:sdtContent>
    </w:sdt>
    <w:p>
      <w:pPr>
        <w:pStyle w:val="Normal"/>
        <w:ind w:hanging="0"/>
        <w:jc w:val="left"/>
        <w:rPr/>
      </w:pPr>
      <w:r>
        <w:rPr/>
      </w:r>
      <w:r>
        <w:br w:type="page"/>
      </w:r>
    </w:p>
    <w:p>
      <w:pPr>
        <w:pStyle w:val="Heading1"/>
        <w:numPr>
          <w:ilvl w:val="0"/>
          <w:numId w:val="2"/>
        </w:numPr>
        <w:rPr/>
      </w:pPr>
      <w:bookmarkStart w:id="2" w:name="_Toc61948458"/>
      <w:r>
        <w:rPr/>
        <w:t>Introduction</w:t>
      </w:r>
      <w:bookmarkEnd w:id="2"/>
    </w:p>
    <w:p>
      <w:pPr>
        <w:pStyle w:val="Normal"/>
        <w:rPr/>
      </w:pPr>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fldChar w:fldCharType="separate"/>
      </w:r>
      <w:bookmarkStart w:id="3" w:name="__Fieldmark__328_3434669275"/>
      <w:r>
        <w:rPr/>
      </w:r>
      <w:r>
        <w:rPr>
          <w:color w:val="000000" w:themeColor="text1"/>
        </w:rPr>
        <w:t>(</w:t>
      </w:r>
      <w:bookmarkStart w:id="4" w:name="__Fieldmark__2173_3287146748"/>
      <w:r>
        <w:rPr>
          <w:color w:val="000000" w:themeColor="text1"/>
        </w:rPr>
        <w:t>Hulme, 2016)</w:t>
      </w:r>
      <w:r>
        <w:rPr/>
      </w:r>
      <w:r>
        <w:rPr/>
        <w:fldChar w:fldCharType="end"/>
      </w:r>
      <w:bookmarkEnd w:id="3"/>
      <w:bookmarkEnd w:id="4"/>
      <w:r>
        <w:rPr>
          <w:color w:val="000000" w:themeColor="text1"/>
        </w:rPr>
        <w:t>. To achieve this goal a transition from conventional fossil to renewable energy technologies is substantial. Solar power generating p</w:t>
      </w:r>
      <w:r>
        <w:rP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Pr/>
        <w:fldChar w:fldCharType="separate"/>
      </w:r>
      <w:bookmarkStart w:id="5" w:name="__Fieldmark__336_3434669275"/>
      <w:r>
        <w:rPr/>
        <w:t>(</w:t>
      </w:r>
      <w:bookmarkStart w:id="6" w:name="__Fieldmark__2210_3287146748"/>
      <w:r>
        <w:rPr/>
        <w:t>J</w:t>
      </w:r>
      <w:bookmarkStart w:id="7" w:name="__Fieldmark__357_3718023903"/>
      <w:r>
        <w:rPr/>
        <w:t>äger-Waldau, 2019)</w:t>
      </w:r>
      <w:r>
        <w:rPr/>
      </w:r>
      <w:r>
        <w:rPr/>
        <w:fldChar w:fldCharType="end"/>
      </w:r>
      <w:bookmarkEnd w:id="5"/>
      <w:bookmarkEnd w:id="6"/>
      <w:bookmarkEnd w:id="7"/>
      <w:r>
        <w:rPr/>
        <w:t xml:space="preserve">. </w:t>
      </w:r>
    </w:p>
    <w:p>
      <w:pPr>
        <w:pStyle w:val="Normal"/>
        <w:rPr/>
      </w:pPr>
      <w:r>
        <w:rPr>
          <w:rFonts w:eastAsia="Wingdings" w:cs="Wingdings" w:ascii="Wingdings" w:hAnsi="Wingdings"/>
        </w:rPr>
        <w:t></w:t>
      </w:r>
      <w:r>
        <w:rPr/>
        <w:t xml:space="preserve"> </w:t>
      </w:r>
      <w:r>
        <w:rPr/>
        <w:t>plan from NCEP for 2030</w:t>
      </w:r>
    </w:p>
    <w:p>
      <w:pPr>
        <w:pStyle w:val="Normal"/>
        <w:rPr/>
      </w:pPr>
      <w:r>
        <w:rPr/>
        <w:t>-</w:t>
      </w:r>
      <w:r>
        <w:rPr>
          <w:rFonts w:eastAsia="Wingdings" w:cs="Wingdings" w:ascii="Wingdings" w:hAnsi="Wingdings"/>
        </w:rPr>
        <w:t></w:t>
      </w:r>
      <w:r>
        <w:rPr/>
        <w:t xml:space="preserve"> other studies i.e. IRENA </w:t>
      </w:r>
      <w:r>
        <w:rPr>
          <w:rFonts w:eastAsia="Wingdings" w:cs="Wingdings" w:ascii="Wingdings" w:hAnsi="Wingdings"/>
        </w:rPr>
        <w:t></w:t>
      </w:r>
      <w:r>
        <w:rPr/>
        <w:t xml:space="preserve"> 0.8TW</w:t>
      </w:r>
    </w:p>
    <w:p>
      <w:pPr>
        <w:pStyle w:val="Normal"/>
        <w:rPr/>
      </w:pPr>
      <w:r>
        <w:rPr/>
      </w:r>
    </w:p>
    <w:p>
      <w:pPr>
        <w:pStyle w:val="Normal"/>
        <w:rPr/>
      </w:pPr>
      <w:r>
        <w:rPr/>
        <w:t xml:space="preserve">PV power output depends on weather and climate and therefore challenges the current power grid by variable power input </w:t>
      </w:r>
      <w:r>
        <w:fldChar w:fldCharType="begin"/>
      </w:r>
      <w:r>
        <w:rP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Pr/>
        <w:fldChar w:fldCharType="separate"/>
      </w:r>
      <w:bookmarkStart w:id="8" w:name="__Fieldmark__356_3434669275"/>
      <w:r>
        <w:rPr/>
        <w:t>(</w:t>
      </w:r>
      <w:bookmarkStart w:id="9" w:name="__Fieldmark__2228_3287146748"/>
      <w:r>
        <w:rPr/>
        <w:t>G</w:t>
      </w:r>
      <w:bookmarkStart w:id="10" w:name="__Fieldmark__370_3718023903"/>
      <w:r>
        <w:rPr/>
        <w:t>raabak &amp; Korpås, 2016; Stram, 2016)</w:t>
      </w:r>
      <w:r>
        <w:rPr/>
      </w:r>
      <w:r>
        <w:rPr/>
        <w:fldChar w:fldCharType="end"/>
      </w:r>
      <w:bookmarkEnd w:id="8"/>
      <w:bookmarkEnd w:id="9"/>
      <w:bookmarkEnd w:id="10"/>
      <w:r>
        <w:rPr/>
        <w:t xml:space="preserve">.  </w:t>
      </w:r>
      <w:r>
        <w:rPr>
          <w:rFonts w:eastAsia="Wingdings" w:cs="Wingdings" w:ascii="Wingdings" w:hAnsi="Wingdings"/>
        </w:rPr>
        <w:t></w:t>
      </w:r>
      <w:r>
        <w:rPr/>
        <w:t xml:space="preserve"> Drücke 2020 James 2007</w:t>
      </w:r>
    </w:p>
    <w:p>
      <w:pPr>
        <w:pStyle w:val="Normal"/>
        <w:rPr/>
      </w:pPr>
      <w:r>
        <w:rPr/>
      </w:r>
    </w:p>
    <w:p>
      <w:pPr>
        <w:pStyle w:val="Normal"/>
        <w:rPr/>
      </w:pPr>
      <w:r>
        <w:rPr/>
      </w:r>
    </w:p>
    <w:p>
      <w:pPr>
        <w:pStyle w:val="Normal"/>
        <w:rPr/>
      </w:pPr>
      <w:r>
        <w:rPr/>
        <w:t xml:space="preserve">Within minutes, the power production from a PV system can vary by as much as 80% due to passing broken cloud cover </w:t>
      </w:r>
      <w:r>
        <w:fldChar w:fldCharType="begin"/>
      </w:r>
      <w:r>
        <w:rP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rPr/>
        <w:fldChar w:fldCharType="separate"/>
      </w:r>
      <w:bookmarkStart w:id="11" w:name="__Fieldmark__370_3434669275"/>
      <w:r>
        <w:rPr/>
        <w:t>(</w:t>
      </w:r>
      <w:bookmarkStart w:id="12" w:name="__Fieldmark__2247_3287146748"/>
      <w:r>
        <w:rPr/>
        <w:t>M</w:t>
      </w:r>
      <w:bookmarkStart w:id="13" w:name="__Fieldmark__384_3718023903"/>
      <w:r>
        <w:rPr/>
        <w:t>ills &amp; Wiser, 2010)</w:t>
      </w:r>
      <w:r>
        <w:rPr/>
      </w:r>
      <w:r>
        <w:rPr/>
        <w:fldChar w:fldCharType="end"/>
      </w:r>
      <w:bookmarkEnd w:id="11"/>
      <w:bookmarkEnd w:id="12"/>
      <w:bookmarkEnd w:id="13"/>
      <w:r>
        <w:rP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2017)","plainTextFormattedCitation":"(Grams et al., 2017)","previouslyFormattedCitation":"(Grams et al., 2017)"},"properties":{"noteIndex":0},"schema":"https://github.com/citation-style-language/schema/raw/master/csl-citation.json"}</w:instrText>
      </w:r>
      <w:r>
        <w:rPr/>
        <w:fldChar w:fldCharType="separate"/>
      </w:r>
      <w:bookmarkStart w:id="14" w:name="__Fieldmark__381_3434669275"/>
      <w:r>
        <w:rPr/>
        <w:t>(</w:t>
      </w:r>
      <w:bookmarkStart w:id="15" w:name="__Fieldmark__2258_3287146748"/>
      <w:r>
        <w:rPr/>
        <w:t>G</w:t>
      </w:r>
      <w:bookmarkStart w:id="16" w:name="__Fieldmark__398_3718023903"/>
      <w:r>
        <w:rPr/>
        <w:t>rams et al., 2017)</w:t>
      </w:r>
      <w:r>
        <w:rPr/>
      </w:r>
      <w:r>
        <w:rPr/>
        <w:fldChar w:fldCharType="end"/>
      </w:r>
      <w:bookmarkEnd w:id="14"/>
      <w:bookmarkEnd w:id="15"/>
      <w:bookmarkEnd w:id="16"/>
      <w:r>
        <w:rPr/>
        <w:t xml:space="preserve">. Furthermore, variability in the PV power production is caused by the seasonal cycle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Pr/>
        <w:fldChar w:fldCharType="separate"/>
      </w:r>
      <w:bookmarkStart w:id="17" w:name="__Fieldmark__392_3434669275"/>
      <w:r>
        <w:rPr/>
        <w:t>(</w:t>
      </w:r>
      <w:bookmarkStart w:id="18" w:name="__Fieldmark__2266_3287146748"/>
      <w:r>
        <w:rPr/>
        <w:t>H</w:t>
      </w:r>
      <w:bookmarkStart w:id="19" w:name="__Fieldmark__415_3718023903"/>
      <w:r>
        <w:rPr/>
        <w:t>eide et al., 2010)</w:t>
      </w:r>
      <w:r>
        <w:rPr/>
      </w:r>
      <w:r>
        <w:rPr/>
        <w:fldChar w:fldCharType="end"/>
      </w:r>
      <w:bookmarkEnd w:id="17"/>
      <w:bookmarkEnd w:id="18"/>
      <w:bookmarkEnd w:id="19"/>
      <w:r>
        <w:rPr/>
        <w:t xml:space="preserve">. The efficiency of a PV panel is mainly dominated by the available surface solar radiation and the panel temperature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Pr/>
        <w:fldChar w:fldCharType="separate"/>
      </w:r>
      <w:bookmarkStart w:id="20" w:name="__Fieldmark__403_3434669275"/>
      <w:r>
        <w:rPr/>
        <w:t>(</w:t>
      </w:r>
      <w:bookmarkStart w:id="21" w:name="__Fieldmark__2273_3287146748"/>
      <w:r>
        <w:rPr/>
        <w:t>Huld et al., 2010)</w:t>
      </w:r>
      <w:r>
        <w:rPr/>
      </w:r>
      <w:r>
        <w:rPr/>
        <w:fldChar w:fldCharType="end"/>
      </w:r>
      <w:bookmarkEnd w:id="20"/>
      <w:bookmarkEnd w:id="21"/>
      <w:r>
        <w:rP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rP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rPr/>
        <w:fldChar w:fldCharType="separate"/>
      </w:r>
      <w:bookmarkStart w:id="22" w:name="__Fieldmark__410_3434669275"/>
      <w:r>
        <w:rPr/>
        <w:t>(</w:t>
      </w:r>
      <w:bookmarkStart w:id="23" w:name="__Fieldmark__2300_3287146748"/>
      <w:r>
        <w:rPr/>
        <w:t>S</w:t>
      </w:r>
      <w:bookmarkStart w:id="24" w:name="__Fieldmark__437_3718023903"/>
      <w:r>
        <w:rPr/>
        <w:t>weerts et al., 2019; Wild et al., 2015)</w:t>
      </w:r>
      <w:r>
        <w:rPr/>
      </w:r>
      <w:r>
        <w:rPr/>
        <w:fldChar w:fldCharType="end"/>
      </w:r>
      <w:bookmarkEnd w:id="22"/>
      <w:bookmarkEnd w:id="23"/>
      <w:bookmarkEnd w:id="24"/>
      <w:r>
        <w:rPr/>
        <w:t>.</w:t>
      </w:r>
    </w:p>
    <w:p>
      <w:pPr>
        <w:pStyle w:val="Normal"/>
        <w:rPr/>
      </w:pPr>
      <w:r>
        <w:rPr/>
        <w:t xml:space="preserve">A stable power grid depends on balanced electrical supply and demand </w:t>
      </w:r>
      <w:r>
        <w:fldChar w:fldCharType="begin"/>
      </w:r>
      <w:r>
        <w:rP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rPr/>
        <w:fldChar w:fldCharType="separate"/>
      </w:r>
      <w:bookmarkStart w:id="25" w:name="__Fieldmark__422_3434669275"/>
      <w:r>
        <w:rPr/>
        <w:t>(</w:t>
      </w:r>
      <w:bookmarkStart w:id="26" w:name="__Fieldmark__2308_3287146748"/>
      <w:r>
        <w:rPr/>
        <w:t>S</w:t>
      </w:r>
      <w:bookmarkStart w:id="27" w:name="__Fieldmark__454_3718023903"/>
      <w:r>
        <w:rPr/>
        <w:t>tram, 2016)</w:t>
      </w:r>
      <w:r>
        <w:rPr/>
      </w:r>
      <w:r>
        <w:rPr/>
        <w:fldChar w:fldCharType="end"/>
      </w:r>
      <w:bookmarkEnd w:id="25"/>
      <w:bookmarkEnd w:id="26"/>
      <w:bookmarkEnd w:id="27"/>
      <w:r>
        <w:rPr/>
        <w:t xml:space="preserve">. </w:t>
      </w:r>
    </w:p>
    <w:p>
      <w:pPr>
        <w:pStyle w:val="Normal"/>
        <w:rPr>
          <w:lang w:val="de-CH"/>
        </w:rPr>
      </w:pPr>
      <w:r>
        <w:rPr/>
        <w:t xml:space="preserve">Frequency example </w:t>
      </w:r>
      <w:r>
        <w:rPr>
          <w:rFonts w:eastAsia="Wingdings" w:cs="Wingdings" w:ascii="Wingdings" w:hAnsi="Wingdings"/>
        </w:rPr>
        <w:t></w:t>
      </w:r>
      <w:r>
        <w:rPr/>
        <w:t xml:space="preserve"> what happens if not!?? </w:t>
      </w:r>
      <w:r>
        <w:rPr>
          <w:rFonts w:eastAsia="Wingdings" w:cs="Wingdings" w:ascii="Wingdings" w:hAnsi="Wingdings"/>
        </w:rPr>
        <w:t></w:t>
      </w:r>
      <w:r>
        <w:rPr/>
        <w:t xml:space="preserve"> </w:t>
      </w:r>
      <w:r>
        <w:rPr>
          <w:lang w:val="de-CH"/>
        </w:rPr>
        <w:t>Hirth and Ziegenhagen 2015, Garnier and Madlener 2015</w:t>
      </w:r>
    </w:p>
    <w:p>
      <w:pPr>
        <w:pStyle w:val="ListParagraph"/>
        <w:numPr>
          <w:ilvl w:val="0"/>
          <w:numId w:val="4"/>
        </w:numPr>
        <w:rPr>
          <w:lang w:val="de-CH"/>
        </w:rPr>
      </w:pPr>
      <w:r>
        <w:rPr>
          <w:lang w:val="de-CH"/>
        </w:rPr>
        <w:t>Energy balancing Kiviluoma 2012</w:t>
      </w:r>
    </w:p>
    <w:p>
      <w:pPr>
        <w:pStyle w:val="Normal"/>
        <w:rPr/>
      </w:pPr>
      <w:r>
        <w:rP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rP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Pr/>
        <w:fldChar w:fldCharType="separate"/>
      </w:r>
      <w:bookmarkStart w:id="28" w:name="__Fieldmark__441_3434669275"/>
      <w:r>
        <w:rPr/>
        <w:t>(</w:t>
      </w:r>
      <w:bookmarkStart w:id="29" w:name="__Fieldmark__2338_3287146748"/>
      <w:r>
        <w:rPr/>
        <w:t>D</w:t>
      </w:r>
      <w:bookmarkStart w:id="30" w:name="__Fieldmark__474_3718023903"/>
      <w:r>
        <w:rPr/>
        <w:t>elucchi &amp; Jacobson, 2011; Graabak &amp; Korpås, 2016)</w:t>
      </w:r>
      <w:r>
        <w:rPr/>
      </w:r>
      <w:r>
        <w:rPr/>
        <w:fldChar w:fldCharType="end"/>
      </w:r>
      <w:bookmarkEnd w:id="28"/>
      <w:bookmarkEnd w:id="29"/>
      <w:bookmarkEnd w:id="30"/>
      <w:r>
        <w:rPr/>
        <w:t xml:space="preserve">. Co-deployment of renewable energy system (water, wind and solar) can counteract the variable power output caused by diurnal and seasonal cycles. The basis for these approaches is the different diurnal and seasonal production pattern of water, wind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rP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Pr/>
        <w:fldChar w:fldCharType="separate"/>
      </w:r>
      <w:bookmarkStart w:id="31" w:name="__Fieldmark__452_3434669275"/>
      <w:r>
        <w:rPr/>
        <w:t>(</w:t>
      </w:r>
      <w:bookmarkStart w:id="32" w:name="__Fieldmark__2370_3287146748"/>
      <w:r>
        <w:rPr/>
        <w:t>G</w:t>
      </w:r>
      <w:bookmarkStart w:id="33" w:name="__Fieldmark__492_3718023903"/>
      <w:r>
        <w:rPr/>
        <w:t>raabak &amp; Korpås, 2016; Heide et al., 2010; Santos-Alamillos et al., 2015)</w:t>
      </w:r>
      <w:r>
        <w:rPr/>
      </w:r>
      <w:r>
        <w:rPr/>
        <w:fldChar w:fldCharType="end"/>
      </w:r>
      <w:bookmarkEnd w:id="31"/>
      <w:bookmarkEnd w:id="32"/>
      <w:bookmarkEnd w:id="33"/>
      <w:r>
        <w:rPr/>
        <w:t>. To summarize, different studies already have proposed methods to reduce short, diurnal or seasonal solar power production variability.</w:t>
      </w:r>
    </w:p>
    <w:p>
      <w:pPr>
        <w:pStyle w:val="Normal"/>
        <w:rPr/>
      </w:pPr>
      <w:r>
        <w:rPr/>
        <w:t xml:space="preserve">Fewer studies have investigated in reduction of multiday solar power output variability from a meteorological standpoint. </w:t>
      </w:r>
      <w:r>
        <w:rPr>
          <w:rFonts w:eastAsia="Wingdings" w:cs="Wingdings" w:ascii="Wingdings" w:hAnsi="Wingdings"/>
        </w:rPr>
        <w:t></w:t>
      </w:r>
      <w:r>
        <w:rPr/>
        <w:t xml:space="preserve"> expalain how? </w:t>
      </w:r>
      <w:r>
        <w:rPr>
          <w:rFonts w:eastAsia="Wingdings" w:cs="Wingdings" w:ascii="Wingdings" w:hAnsi="Wingdings"/>
        </w:rPr>
        <w:t></w:t>
      </w:r>
      <w:r>
        <w:rPr/>
        <w:t xml:space="preserve"> 500hPa gph anomalies Cassou etc.</w:t>
      </w:r>
    </w:p>
    <w:p>
      <w:pPr>
        <w:pStyle w:val="ListParagraph"/>
        <w:numPr>
          <w:ilvl w:val="0"/>
          <w:numId w:val="4"/>
        </w:numPr>
        <w:rPr/>
      </w:pPr>
      <w:r>
        <w:rPr/>
        <w:t>Bloomfiled 2020 TCTs</w:t>
      </w:r>
    </w:p>
    <w:p>
      <w:pPr>
        <w:pStyle w:val="ListParagraph"/>
        <w:numPr>
          <w:ilvl w:val="0"/>
          <w:numId w:val="4"/>
        </w:numPr>
        <w:rPr/>
      </w:pPr>
      <w:r>
        <w:rPr/>
        <w:t>Thornton 2017</w:t>
      </w:r>
    </w:p>
    <w:p>
      <w:pPr>
        <w:pStyle w:val="Normal"/>
        <w:rPr/>
      </w:pPr>
      <w:r>
        <w:rPr/>
        <w:t xml:space="preserve">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regimes","type":"article-journal","volume":"7"},"uris":["http://www.mendeley.com/documents/?uuid=e16f18ec-f45b-4455-8d32-625e1f80da0f"]}],"mendeley":{"formattedCitation":"(Grams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34" w:name="__Fieldmark__471_3434669275"/>
      <w:r>
        <w:rPr/>
        <w:t>G</w:t>
      </w:r>
      <w:bookmarkStart w:id="35" w:name="__Fieldmark__2404_3287146748"/>
      <w:r>
        <w:rPr/>
        <w:t>r</w:t>
      </w:r>
      <w:bookmarkStart w:id="36" w:name="__Fieldmark__506_3718023903"/>
      <w:r>
        <w:rPr/>
        <w:t xml:space="preserve">ams </w:t>
      </w:r>
      <w:r>
        <w:rPr>
          <w:i/>
        </w:rPr>
        <w:t>et al.</w:t>
      </w:r>
      <w:r>
        <w:rPr/>
        <w:t xml:space="preserve"> (2017)</w:t>
      </w:r>
      <w:r>
        <w:rPr/>
      </w:r>
      <w:r>
        <w:rPr/>
        <w:fldChar w:fldCharType="end"/>
      </w:r>
      <w:bookmarkEnd w:id="34"/>
      <w:bookmarkEnd w:id="35"/>
      <w:bookmarkEnd w:id="36"/>
      <w:r>
        <w:rP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rP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Pr/>
        <w:fldChar w:fldCharType="separate"/>
      </w:r>
      <w:bookmarkStart w:id="37" w:name="__Fieldmark__486_3434669275"/>
      <w:r>
        <w:rPr/>
        <w:t>R</w:t>
      </w:r>
      <w:bookmarkStart w:id="38" w:name="__Fieldmark__2464_3287146748"/>
      <w:r>
        <w:rPr/>
        <w:t xml:space="preserve">am </w:t>
      </w:r>
      <w:r>
        <w:rPr>
          <w:i/>
        </w:rPr>
        <w:t>et al.</w:t>
      </w:r>
      <w:r>
        <w:rPr/>
        <w:t xml:space="preserve"> (2017)</w:t>
      </w:r>
      <w:r>
        <w:rPr/>
      </w:r>
      <w:r>
        <w:rPr/>
        <w:fldChar w:fldCharType="end"/>
      </w:r>
      <w:bookmarkEnd w:id="37"/>
      <w:bookmarkEnd w:id="38"/>
      <w:r>
        <w:rP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39" w:name="__Fieldmark__497_3434669275"/>
      <w:r>
        <w:rPr/>
        <w:t>G</w:t>
      </w:r>
      <w:bookmarkStart w:id="40" w:name="__Fieldmark__2488_3287146748"/>
      <w:r>
        <w:rPr/>
        <w:t xml:space="preserve">rams </w:t>
      </w:r>
      <w:r>
        <w:rPr>
          <w:i/>
        </w:rPr>
        <w:t>et al.</w:t>
      </w:r>
      <w:r>
        <w:rPr/>
        <w:t xml:space="preserve"> (2017)</w:t>
      </w:r>
      <w:r>
        <w:rPr/>
      </w:r>
      <w:r>
        <w:rPr/>
        <w:fldChar w:fldCharType="end"/>
      </w:r>
      <w:bookmarkEnd w:id="39"/>
      <w:bookmarkEnd w:id="40"/>
      <w:r>
        <w:rP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pPr>
        <w:pStyle w:val="Normal"/>
        <w:rPr/>
      </w:pPr>
      <w:r>
        <w:rPr/>
      </w:r>
    </w:p>
    <w:p>
      <w:pPr>
        <w:pStyle w:val="ListParagraph"/>
        <w:numPr>
          <w:ilvl w:val="0"/>
          <w:numId w:val="4"/>
        </w:numPr>
        <w:rPr/>
      </w:pPr>
      <w:r>
        <w:rPr/>
        <w:t>Timescale discussion necessary?</w:t>
      </w:r>
    </w:p>
    <w:p>
      <w:pPr>
        <w:pStyle w:val="ListParagraph"/>
        <w:numPr>
          <w:ilvl w:val="0"/>
          <w:numId w:val="4"/>
        </w:numPr>
        <w:rPr/>
      </w:pPr>
      <w:r>
        <w:rPr/>
        <w:t xml:space="preserve">Stress events </w:t>
      </w:r>
      <w:r>
        <w:rPr>
          <w:rFonts w:eastAsia="Wingdings" w:cs="Wingdings" w:ascii="Wingdings" w:hAnsi="Wingdings"/>
        </w:rPr>
        <w:t></w:t>
      </w:r>
      <w:r>
        <w:rPr/>
        <w:t xml:space="preserve"> example? Bloomfield 2018 2020 and der Wiel 2019</w:t>
      </w:r>
    </w:p>
    <w:p>
      <w:pPr>
        <w:pStyle w:val="ListParagraph"/>
        <w:numPr>
          <w:ilvl w:val="0"/>
          <w:numId w:val="4"/>
        </w:numPr>
        <w:rPr/>
      </w:pPr>
      <w:r>
        <w:rPr/>
        <w:t xml:space="preserve">Demand and production pattern </w:t>
      </w:r>
      <w:r>
        <w:rPr>
          <w:rFonts w:eastAsia="Wingdings" w:cs="Wingdings" w:ascii="Wingdings" w:hAnsi="Wingdings"/>
        </w:rPr>
        <w:t></w:t>
      </w:r>
      <w:r>
        <w:rPr/>
        <w:t xml:space="preserve"> countries with highest demand and production</w:t>
      </w:r>
    </w:p>
    <w:p>
      <w:pPr>
        <w:pStyle w:val="ListParagraph"/>
        <w:numPr>
          <w:ilvl w:val="0"/>
          <w:numId w:val="4"/>
        </w:numPr>
        <w:rPr/>
      </w:pPr>
      <w:r>
        <w:rPr/>
      </w:r>
    </w:p>
    <w:p>
      <w:pPr>
        <w:pStyle w:val="Normal"/>
        <w:rPr/>
      </w:pPr>
      <w:r>
        <w:rPr/>
      </w:r>
    </w:p>
    <w:p>
      <w:pPr>
        <w:pStyle w:val="Normal"/>
        <w:rPr/>
      </w:pPr>
      <w:r>
        <w:rPr/>
      </w:r>
    </w:p>
    <w:p>
      <w:pPr>
        <w:pStyle w:val="Normal"/>
        <w:rPr/>
      </w:pPr>
      <w:r>
        <w:rPr/>
        <w:t>IRENA 0.784TW EU and 0.107 rest of Europe</w:t>
      </w:r>
    </w:p>
    <w:p>
      <w:pPr>
        <w:pStyle w:val="Normal"/>
        <w:rPr/>
      </w:pPr>
      <w:r>
        <w:rPr/>
      </w:r>
      <w:r>
        <w:br w:type="page"/>
      </w:r>
    </w:p>
    <w:p>
      <w:pPr>
        <w:pStyle w:val="Heading1"/>
        <w:numPr>
          <w:ilvl w:val="0"/>
          <w:numId w:val="2"/>
        </w:numPr>
        <w:rPr/>
      </w:pPr>
      <w:bookmarkStart w:id="41" w:name="_Toc61948459"/>
      <w:r>
        <w:rPr/>
        <w:t>Data &amp; Methods</w:t>
      </w:r>
      <w:bookmarkEnd w:id="41"/>
    </w:p>
    <w:p>
      <w:pPr>
        <w:pStyle w:val="Normal"/>
        <w:rPr/>
      </w:pPr>
      <w:r>
        <w:rPr/>
        <w:t>Chapter 2 first describes the datasets which are the underlying sources of this study (section data). Afterwards it illustrates how the datasets are used to achieve the objective of reducing PV power output variability in Europe in the section method.</w:t>
      </w:r>
    </w:p>
    <w:p>
      <w:pPr>
        <w:pStyle w:val="Heading2"/>
        <w:numPr>
          <w:ilvl w:val="1"/>
          <w:numId w:val="2"/>
        </w:numPr>
        <w:ind w:left="576" w:hanging="578"/>
        <w:rPr/>
      </w:pPr>
      <w:bookmarkStart w:id="42" w:name="_Toc61948460"/>
      <w:r>
        <w:rPr/>
        <w:t>Data</w:t>
      </w:r>
      <w:bookmarkEnd w:id="42"/>
    </w:p>
    <w:p>
      <w:pPr>
        <w:pStyle w:val="Heading3"/>
        <w:numPr>
          <w:ilvl w:val="2"/>
          <w:numId w:val="2"/>
        </w:numPr>
        <w:rPr/>
      </w:pPr>
      <w:bookmarkStart w:id="43" w:name="_Toc61948461"/>
      <w:r>
        <w:rPr/>
        <w:t>ERA5</w:t>
      </w:r>
      <w:bookmarkEnd w:id="43"/>
    </w:p>
    <w:p>
      <w:pPr>
        <w:pStyle w:val="Normal"/>
        <w:rPr/>
      </w:pPr>
      <w:r>
        <w:rPr/>
        <w:t xml:space="preserve">The reanalyse dataset, </w:t>
      </w:r>
      <w:r>
        <w:fldChar w:fldCharType="begin"/>
      </w:r>
      <w:r>
        <w:rPr>
          <w:rStyle w:val="InternetLink"/>
        </w:rPr>
        <w:instrText> HYPERLINK "https://cds.climate.copernicus.eu/cdsapp" \l "!/dataset/reanalysis-era5-pressure-levels?tab=overview"</w:instrText>
      </w:r>
      <w:r>
        <w:rPr>
          <w:rStyle w:val="InternetLink"/>
        </w:rPr>
        <w:fldChar w:fldCharType="separate"/>
      </w:r>
      <w:r>
        <w:rPr>
          <w:rStyle w:val="InternetLink"/>
        </w:rPr>
        <w:t>ERA5</w:t>
      </w:r>
      <w:r>
        <w:rPr>
          <w:rStyle w:val="InternetLink"/>
        </w:rPr>
        <w:fldChar w:fldCharType="end"/>
      </w:r>
      <w:r>
        <w:rPr/>
        <w:t xml:space="preserve"> </w:t>
      </w:r>
      <w:r>
        <w:fldChar w:fldCharType="begin"/>
      </w:r>
      <w:r>
        <w:rP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Pr/>
        <w:fldChar w:fldCharType="separate"/>
      </w:r>
      <w:bookmarkStart w:id="44" w:name="__Fieldmark__530_3434669275"/>
      <w:r>
        <w:rPr/>
        <w:t>(</w:t>
      </w:r>
      <w:bookmarkStart w:id="45" w:name="__Fieldmark__2583_3287146748"/>
      <w:r>
        <w:rPr/>
        <w:t>Hersbach et al., 2018)</w:t>
      </w:r>
      <w:r>
        <w:rPr/>
      </w:r>
      <w:r>
        <w:rPr/>
        <w:fldChar w:fldCharType="end"/>
      </w:r>
      <w:bookmarkEnd w:id="44"/>
      <w:bookmarkEnd w:id="45"/>
      <w:r>
        <w:rP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rP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Pr/>
        <w:fldChar w:fldCharType="separate"/>
      </w:r>
      <w:bookmarkStart w:id="46" w:name="__Fieldmark__537_3434669275"/>
      <w:r>
        <w:rPr/>
        <w:t>(</w:t>
      </w:r>
      <w:bookmarkStart w:id="47" w:name="__Fieldmark__2598_3287146748"/>
      <w:r>
        <w:rPr/>
        <w:t>H</w:t>
      </w:r>
      <w:bookmarkStart w:id="48" w:name="__Fieldmark__722_3718023903"/>
      <w:r>
        <w:rPr/>
        <w:t>ennermann &amp; Yang, 2018)</w:t>
      </w:r>
      <w:r>
        <w:rPr/>
      </w:r>
      <w:r>
        <w:rPr/>
        <w:fldChar w:fldCharType="end"/>
      </w:r>
      <w:bookmarkEnd w:id="46"/>
      <w:bookmarkEnd w:id="47"/>
      <w:bookmarkEnd w:id="48"/>
      <w:r>
        <w:rPr/>
        <w:t>.</w:t>
      </w:r>
    </w:p>
    <w:p>
      <w:pPr>
        <w:pStyle w:val="Normal"/>
        <w:rPr/>
      </w:pPr>
      <w:r>
        <w:rP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Change","id":"ITEM-3","issue":"8","issued":{"date-parts":[["2017"]]},"page":"557-562","title":"Balancing Europe's wind-power output through spatial deployment informed by weather regimes","type":"article-journal","volume":"7"},"uris":["http://www.mendeley.com/documents/?uuid=d83a18de-1e07-4281-ad3b-9b5f2db864e0"]}],"mendeley":{"formattedCitation":"(Cassou,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Pr/>
        <w:fldChar w:fldCharType="separate"/>
      </w:r>
      <w:bookmarkStart w:id="49" w:name="__Fieldmark__549_3434669275"/>
      <w:r>
        <w:rPr/>
        <w:t>(</w:t>
      </w:r>
      <w:bookmarkStart w:id="50" w:name="__Fieldmark__2616_3287146748"/>
      <w:r>
        <w:rPr/>
        <w:t>Cassou, 2008; Grams et al., 2017; Michelangeli et al., 1995)</w:t>
      </w:r>
      <w:r>
        <w:rPr/>
      </w:r>
      <w:r>
        <w:rPr/>
        <w:fldChar w:fldCharType="end"/>
      </w:r>
      <w:bookmarkEnd w:id="49"/>
      <w:bookmarkEnd w:id="50"/>
      <w:r>
        <w:rP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r>
        <w:fldChar w:fldCharType="begin"/>
      </w:r>
      <w:r>
        <w:rPr>
          <w:rStyle w:val="InternetLink"/>
        </w:rPr>
        <w:instrText> HYPERLINK "https://cds.climate.copernicus.eu/cdsapp" \l "!/dataset/10.24381/cds.e2161bac?tab=overview"</w:instrText>
      </w:r>
      <w:r>
        <w:rPr>
          <w:rStyle w:val="InternetLink"/>
        </w:rPr>
        <w:fldChar w:fldCharType="separate"/>
      </w:r>
      <w:r>
        <w:rPr>
          <w:rStyle w:val="InternetLink"/>
        </w:rPr>
        <w:t>ERA5-Land</w:t>
      </w:r>
      <w:r>
        <w:rPr>
          <w:rStyle w:val="InternetLink"/>
        </w:rPr>
        <w:fldChar w:fldCharType="end"/>
      </w:r>
      <w:r>
        <w:rPr/>
        <w:t xml:space="preserve">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51" w:name="__Fieldmark__559_3434669275"/>
      <w:r>
        <w:rPr/>
        <w:t>(</w:t>
      </w:r>
      <w:bookmarkStart w:id="52" w:name="__Fieldmark__2642_3287146748"/>
      <w:r>
        <w:rPr/>
        <w:t>Muñoz Sabater, 2019)</w:t>
      </w:r>
      <w:r>
        <w:rPr/>
      </w:r>
      <w:r>
        <w:rPr/>
        <w:fldChar w:fldCharType="end"/>
      </w:r>
      <w:bookmarkEnd w:id="51"/>
      <w:bookmarkEnd w:id="52"/>
      <w:r>
        <w:rP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53" w:name="__Fieldmark__566_3434669275"/>
      <w:r>
        <w:rPr/>
        <w:t>(</w:t>
      </w:r>
      <w:bookmarkStart w:id="54" w:name="__Fieldmark__2658_3287146748"/>
      <w:r>
        <w:rPr/>
        <w:t>Muñoz Sabater, 2019)</w:t>
      </w:r>
      <w:r>
        <w:rPr/>
      </w:r>
      <w:r>
        <w:rPr/>
        <w:fldChar w:fldCharType="end"/>
      </w:r>
      <w:bookmarkEnd w:id="53"/>
      <w:bookmarkEnd w:id="54"/>
      <w:r>
        <w:rPr/>
        <w:t xml:space="preserve">. We choose a slightly coarser resolution of 0.25 degrees, comparable to the 0.28 degrees of geopotential height. </w:t>
      </w:r>
    </w:p>
    <w:p>
      <w:pPr>
        <w:pStyle w:val="Heading3"/>
        <w:numPr>
          <w:ilvl w:val="2"/>
          <w:numId w:val="2"/>
        </w:numPr>
        <w:rPr/>
      </w:pPr>
      <w:bookmarkStart w:id="55" w:name="_Toc61948462"/>
      <w:bookmarkStart w:id="56" w:name="_Ref61344044"/>
      <w:r>
        <w:rPr/>
        <w:t>Renewables.ninja and the Global Solar Energy Estimator (GSEE)</w:t>
      </w:r>
      <w:bookmarkEnd w:id="55"/>
      <w:bookmarkEnd w:id="56"/>
    </w:p>
    <w:p>
      <w:pPr>
        <w:pStyle w:val="Normal"/>
        <w:rPr/>
      </w:pPr>
      <w:r>
        <w:rPr/>
        <w:t>Renewables.ninja (</w:t>
      </w:r>
      <w:hyperlink r:id="rId2">
        <w:r>
          <w:rPr>
            <w:rStyle w:val="InternetLink"/>
            <w:color w:val="auto"/>
          </w:rPr>
          <w:t>www.renewables.ninja</w:t>
        </w:r>
      </w:hyperlink>
      <w:r>
        <w:rP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3">
        <w:r>
          <w:rPr>
            <w:rStyle w:val="InternetLink"/>
          </w:rPr>
          <w:t>GitHub</w:t>
        </w:r>
      </w:hyperlink>
      <w:r>
        <w:rPr/>
        <w:t xml:space="preserve"> and a detailed description of the GSEE can be found in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57" w:name="__Fieldmark__585_3434669275"/>
      <w:r>
        <w:rPr/>
        <w:t>P</w:t>
      </w:r>
      <w:bookmarkStart w:id="58" w:name="__Fieldmark__2678_3287146748"/>
      <w:r>
        <w:rPr/>
        <w:t>f</w:t>
      </w:r>
      <w:bookmarkStart w:id="59" w:name="__Fieldmark__884_3718023903"/>
      <w:r>
        <w:rPr/>
        <w:t>enninger and Staffell (2016)</w:t>
      </w:r>
      <w:r>
        <w:rPr/>
      </w:r>
      <w:r>
        <w:rPr/>
        <w:fldChar w:fldCharType="end"/>
      </w:r>
      <w:bookmarkEnd w:id="57"/>
      <w:bookmarkEnd w:id="58"/>
      <w:bookmarkEnd w:id="59"/>
      <w:r>
        <w:rPr/>
        <w:t xml:space="preserve">. The theoretical background of the GSEE is based on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Pr/>
        <w:fldChar w:fldCharType="separate"/>
      </w:r>
      <w:bookmarkStart w:id="60" w:name="__Fieldmark__596_3434669275"/>
      <w:r>
        <w:rPr/>
        <w:t>H</w:t>
      </w:r>
      <w:bookmarkStart w:id="61" w:name="__Fieldmark__2685_3287146748"/>
      <w:r>
        <w:rPr/>
        <w:t>u</w:t>
      </w:r>
      <w:bookmarkStart w:id="62" w:name="__Fieldmark__921_3718023903"/>
      <w:r>
        <w:rPr/>
        <w:t xml:space="preserve">ld </w:t>
      </w:r>
      <w:r>
        <w:rPr>
          <w:i/>
        </w:rPr>
        <w:t>et al.</w:t>
      </w:r>
      <w:r>
        <w:rPr/>
        <w:t xml:space="preserve"> (2010)</w:t>
      </w:r>
      <w:r>
        <w:rPr/>
      </w:r>
      <w:r>
        <w:rPr/>
        <w:fldChar w:fldCharType="end"/>
      </w:r>
      <w:bookmarkEnd w:id="60"/>
      <w:bookmarkEnd w:id="61"/>
      <w:bookmarkEnd w:id="62"/>
      <w:r>
        <w:rPr/>
        <w:t>. The following variables are the key input parameter of this method to estimate the energy yield of PV modules:</w:t>
      </w:r>
    </w:p>
    <w:p>
      <w:pPr>
        <w:pStyle w:val="ListParagraph"/>
        <w:numPr>
          <w:ilvl w:val="0"/>
          <w:numId w:val="3"/>
        </w:numPr>
        <w:rPr/>
      </w:pPr>
      <w:r>
        <w:rPr/>
        <w:t>Direct and diffuse irradiance at the PV panel</w:t>
      </w:r>
    </w:p>
    <w:p>
      <w:pPr>
        <w:pStyle w:val="ListParagraph"/>
        <w:numPr>
          <w:ilvl w:val="0"/>
          <w:numId w:val="3"/>
        </w:numPr>
        <w:rPr/>
      </w:pPr>
      <w:r>
        <w:rPr/>
        <w:t>Panel temperature</w:t>
      </w:r>
    </w:p>
    <w:p>
      <w:pPr>
        <w:pStyle w:val="Normal"/>
        <w:rPr/>
      </w:pP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63" w:name="__Fieldmark__613_3434669275"/>
      <w:r>
        <w:rPr/>
        <w:t>P</w:t>
      </w:r>
      <w:bookmarkStart w:id="64" w:name="__Fieldmark__2698_3287146748"/>
      <w:r>
        <w:rPr/>
        <w:t>f</w:t>
      </w:r>
      <w:bookmarkStart w:id="65" w:name="__Fieldmark__942_3718023903"/>
      <w:r>
        <w:rPr/>
        <w:t>enninger and Staffell (2016)</w:t>
      </w:r>
      <w:r>
        <w:rPr/>
      </w:r>
      <w:r>
        <w:rPr/>
        <w:fldChar w:fldCharType="end"/>
      </w:r>
      <w:bookmarkEnd w:id="63"/>
      <w:bookmarkEnd w:id="64"/>
      <w:bookmarkEnd w:id="65"/>
      <w:r>
        <w:rPr/>
        <w:t xml:space="preserve"> use three data sources to estimate these variables: The two reanalysis datasets of Modern-Era Retrospective analysis for Research and Applications (MERRA and MERRA-2) and the Surface Solar Radiation Data Set - Heliosat (SARAH). Figure 1 shows the general approach of GSEE.</w:t>
      </w:r>
    </w:p>
    <w:p>
      <w:pPr>
        <w:pStyle w:val="Normal"/>
        <w:keepNext w:val="true"/>
        <w:jc w:val="center"/>
        <w:rPr/>
      </w:pPr>
      <w:r>
        <w:rPr/>
        <w:drawing>
          <wp:inline distT="0" distB="0" distL="0" distR="0">
            <wp:extent cx="3192145" cy="2600325"/>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4"/>
                    <a:stretch>
                      <a:fillRect/>
                    </a:stretch>
                  </pic:blipFill>
                  <pic:spPr bwMode="auto">
                    <a:xfrm>
                      <a:off x="0" y="0"/>
                      <a:ext cx="3192145" cy="2600325"/>
                    </a:xfrm>
                    <a:prstGeom prst="rect">
                      <a:avLst/>
                    </a:prstGeom>
                  </pic:spPr>
                </pic:pic>
              </a:graphicData>
            </a:graphic>
          </wp:inline>
        </w:drawing>
      </w:r>
    </w:p>
    <w:p>
      <w:pPr>
        <w:pStyle w:val="Caption1"/>
        <w:rPr/>
      </w:pPr>
      <w:r>
        <w:rPr>
          <w:b/>
          <w:bCs/>
        </w:rPr>
        <w:t xml:space="preserve">Figure </w:t>
      </w:r>
      <w:r>
        <w:rPr>
          <w:b/>
          <w:bCs/>
        </w:rPr>
        <w:fldChar w:fldCharType="begin"/>
      </w:r>
      <w:r>
        <w:rPr>
          <w:b/>
          <w:bCs/>
        </w:rPr>
        <w:instrText> SEQ Figure \* ARABIC </w:instrText>
      </w:r>
      <w:r>
        <w:rPr>
          <w:b/>
          <w:bCs/>
        </w:rPr>
        <w:fldChar w:fldCharType="separate"/>
      </w:r>
      <w:r>
        <w:rPr>
          <w:b/>
          <w:bCs/>
        </w:rPr>
        <w:t>1</w:t>
      </w:r>
      <w:r>
        <w:rPr>
          <w:b/>
          <w:bCs/>
        </w:rPr>
        <w:fldChar w:fldCharType="end"/>
      </w:r>
      <w:r>
        <w:rPr>
          <w:b/>
          <w:bCs/>
        </w:rPr>
        <w:t>:</w:t>
      </w:r>
      <w:r>
        <w:rPr/>
        <w:t xml:space="preserve"> Overview of the approach used to model PV power output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66" w:name="__Fieldmark__631_3434669275"/>
      <w:r>
        <w:rPr/>
      </w:r>
      <w:r>
        <w:rPr>
          <w:i w:val="false"/>
        </w:rPr>
        <w:t>(</w:t>
      </w:r>
      <w:bookmarkStart w:id="67" w:name="__Fieldmark__2726_3287146748"/>
      <w:r>
        <w:rPr>
          <w:i w:val="false"/>
        </w:rPr>
        <w:t>P</w:t>
      </w:r>
      <w:bookmarkStart w:id="68" w:name="__Fieldmark__906_3718023903"/>
      <w:r>
        <w:rPr>
          <w:i w:val="false"/>
        </w:rPr>
        <w:t>fenninger &amp; Staffell, 2016)</w:t>
      </w:r>
      <w:r>
        <w:rPr/>
      </w:r>
      <w:r>
        <w:rPr/>
        <w:fldChar w:fldCharType="end"/>
      </w:r>
      <w:bookmarkEnd w:id="66"/>
      <w:bookmarkEnd w:id="67"/>
      <w:bookmarkEnd w:id="68"/>
      <w:r>
        <w:rPr/>
        <w:t>.</w:t>
      </w:r>
    </w:p>
    <w:p>
      <w:pPr>
        <w:pStyle w:val="Normal"/>
        <w:rPr/>
      </w:pPr>
      <w:r>
        <w:rPr/>
        <w:t xml:space="preserve">Since the estimates with MERRA are no longer provided by renewables.ninja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Boland-Ridley-Lauret model to estimate the diffuse irradiance </w:t>
      </w:r>
      <w:r>
        <w:fldChar w:fldCharType="begin"/>
      </w:r>
      <w:r>
        <w:rP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Pr/>
        <w:fldChar w:fldCharType="separate"/>
      </w:r>
      <w:bookmarkStart w:id="69" w:name="__Fieldmark__643_3434669275"/>
      <w:r>
        <w:rPr/>
        <w:t>(</w:t>
      </w:r>
      <w:bookmarkStart w:id="70" w:name="__Fieldmark__2736_3287146748"/>
      <w:r>
        <w:rPr/>
        <w:t>Ridley</w:t>
      </w:r>
      <w:r>
        <w:rPr>
          <w:i/>
        </w:rPr>
        <w:t xml:space="preserve"> et al.</w:t>
      </w:r>
      <w:r>
        <w:rPr/>
        <w:t xml:space="preserve"> 2010; Lauret</w:t>
      </w:r>
      <w:r>
        <w:rPr>
          <w:i/>
        </w:rPr>
        <w:t xml:space="preserve"> et al. </w:t>
      </w:r>
      <w:r>
        <w:rPr/>
        <w:t>2013)</w:t>
      </w:r>
      <w:r>
        <w:rPr/>
      </w:r>
      <w:r>
        <w:rPr/>
        <w:fldChar w:fldCharType="end"/>
      </w:r>
      <w:bookmarkEnd w:id="69"/>
      <w:bookmarkEnd w:id="70"/>
      <w:r>
        <w:rP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pPr>
        <w:pStyle w:val="Normal"/>
        <w:rPr/>
      </w:pPr>
      <w:r>
        <w:rPr/>
        <w:t>It is more common and easier to make comparison and analyses of PV power output with capacity factors rather than with absolute power output and we use this approach as well. The unit-less capacity factor CF is defined as:</w:t>
      </w:r>
    </w:p>
    <w:p>
      <w:pPr>
        <w:pStyle w:val="Caption1"/>
        <w:keepNext w:val="true"/>
        <w:rPr/>
      </w:pPr>
      <w:r>
        <w:rPr/>
      </w:r>
    </w:p>
    <w:tbl>
      <w:tblPr>
        <w:tblStyle w:val="Tabellenraster"/>
        <w:tblW w:w="9396" w:type="dxa"/>
        <w:jc w:val="center"/>
        <w:tblInd w:w="0" w:type="dxa"/>
        <w:tblCellMar>
          <w:top w:w="0" w:type="dxa"/>
          <w:left w:w="118" w:type="dxa"/>
          <w:bottom w:w="0" w:type="dxa"/>
          <w:right w:w="108" w:type="dxa"/>
        </w:tblCellMar>
        <w:tblLook w:lastRow="0" w:firstRow="1" w:lastColumn="0" w:firstColumn="1" w:val="04a0" w:noHBand="0" w:noVBand="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CF</m:t>
              </m:r>
              <m:r>
                <w:rPr>
                  <w:rFonts w:ascii="Cambria Math" w:hAnsi="Cambria Math"/>
                </w:rPr>
                <m:t xml:space="preserve">=</m:t>
              </m:r>
              <m:f>
                <m:num>
                  <m:r>
                    <w:rPr>
                      <w:rFonts w:ascii="Cambria Math" w:hAnsi="Cambria Math"/>
                    </w:rPr>
                    <m:t xml:space="preserve">P</m:t>
                  </m:r>
                </m:num>
                <m:den>
                  <m:r>
                    <w:rPr>
                      <w:rFonts w:ascii="Cambria Math" w:hAnsi="Cambria Math"/>
                    </w:rPr>
                    <m:t xml:space="preserve">IC</m:t>
                  </m:r>
                </m:den>
              </m:f>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71" w:name="_Ref61362315"/>
            <w:r>
              <w:rPr/>
              <w:t xml:space="preserve">Eq. </w:t>
            </w:r>
            <w:r>
              <w:rPr/>
              <w:fldChar w:fldCharType="begin"/>
            </w:r>
            <w:r>
              <w:rPr/>
              <w:instrText> SEQ Equation \* ARABIC </w:instrText>
            </w:r>
            <w:r>
              <w:rPr/>
              <w:fldChar w:fldCharType="separate"/>
            </w:r>
            <w:r>
              <w:rPr/>
              <w:t>1</w:t>
            </w:r>
            <w:r>
              <w:rPr/>
              <w:fldChar w:fldCharType="end"/>
            </w:r>
            <w:bookmarkEnd w:id="71"/>
          </w:p>
        </w:tc>
      </w:tr>
    </w:tbl>
    <w:p>
      <w:pPr>
        <w:pStyle w:val="Normal"/>
        <w:ind w:hanging="0"/>
        <w:rPr/>
      </w:pPr>
      <w:r>
        <w:rPr/>
        <w:br/>
        <w:t xml:space="preserve">where P is power output [W] and IC is the installed capacity [W]. </w:t>
      </w:r>
    </w:p>
    <w:p>
      <w:pPr>
        <w:pStyle w:val="Normal"/>
        <w:ind w:hanging="0"/>
        <w:rPr/>
      </w:pPr>
      <w:r>
        <w:rPr/>
        <w:t>MUSS MEHR KOMMEN</w:t>
      </w:r>
    </w:p>
    <w:p>
      <w:pPr>
        <w:pStyle w:val="Normal"/>
        <w:rPr/>
      </w:pPr>
      <w:r>
        <w:rPr/>
        <w:t xml:space="preserve">To evaluate the results obtained with the method described above,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2" w:name="__Fieldmark__675_3434669275"/>
      <w:r>
        <w:rPr/>
        <w:t>P</w:t>
      </w:r>
      <w:bookmarkStart w:id="73" w:name="__Fieldmark__2776_3287146748"/>
      <w:r>
        <w:rPr/>
        <w:t>f</w:t>
      </w:r>
      <w:bookmarkStart w:id="74" w:name="__Fieldmark__1096_3718023903"/>
      <w:r>
        <w:rPr/>
        <w:t>enninger and Staffell (2016)</w:t>
      </w:r>
      <w:r>
        <w:rPr/>
      </w:r>
      <w:r>
        <w:rPr/>
        <w:fldChar w:fldCharType="end"/>
      </w:r>
      <w:bookmarkEnd w:id="72"/>
      <w:bookmarkEnd w:id="73"/>
      <w:bookmarkEnd w:id="74"/>
      <w:r>
        <w:rP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pPr>
        <w:pStyle w:val="Normal"/>
        <w:rPr/>
      </w:pPr>
      <w:r>
        <w:rPr/>
      </w:r>
    </w:p>
    <w:p>
      <w:pPr>
        <w:pStyle w:val="Caption1"/>
        <w:rPr/>
      </w:pPr>
      <w:r>
        <w:drawing>
          <wp:anchor behindDoc="0" distT="0" distB="7620" distL="114300" distR="118110" simplePos="0" locked="0" layoutInCell="1" allowOverlap="1" relativeHeight="2">
            <wp:simplePos x="0" y="0"/>
            <wp:positionH relativeFrom="column">
              <wp:posOffset>1262380</wp:posOffset>
            </wp:positionH>
            <wp:positionV relativeFrom="paragraph">
              <wp:posOffset>121285</wp:posOffset>
            </wp:positionV>
            <wp:extent cx="3489325" cy="2360930"/>
            <wp:effectExtent l="0" t="0" r="0" b="0"/>
            <wp:wrapTopAndBottom/>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5"/>
                    <a:srcRect l="1476" t="0" r="3331" b="0"/>
                    <a:stretch>
                      <a:fillRect/>
                    </a:stretch>
                  </pic:blipFill>
                  <pic:spPr bwMode="auto">
                    <a:xfrm>
                      <a:off x="0" y="0"/>
                      <a:ext cx="3489325" cy="2360930"/>
                    </a:xfrm>
                    <a:prstGeom prst="rect">
                      <a:avLst/>
                    </a:prstGeom>
                  </pic:spPr>
                </pic:pic>
              </a:graphicData>
            </a:graphic>
          </wp:anchor>
        </w:drawing>
      </w:r>
      <w:r>
        <w:rPr>
          <w:b/>
          <w:bCs/>
        </w:rPr>
        <w:t>F</w:t>
      </w:r>
      <w:r>
        <w:rPr>
          <w:b/>
          <w:bCs/>
        </w:rPr>
        <w:t xml:space="preserve">igure </w:t>
      </w:r>
      <w:r>
        <w:rPr>
          <w:b/>
          <w:bCs/>
        </w:rPr>
        <w:fldChar w:fldCharType="begin"/>
      </w:r>
      <w:r>
        <w:rPr>
          <w:b/>
          <w:bCs/>
        </w:rPr>
        <w:instrText> SEQ Figure \* ARABIC </w:instrText>
      </w:r>
      <w:r>
        <w:rPr>
          <w:b/>
          <w:bCs/>
        </w:rPr>
        <w:fldChar w:fldCharType="separate"/>
      </w:r>
      <w:r>
        <w:rPr>
          <w:b/>
          <w:bCs/>
        </w:rPr>
        <w:t>2</w:t>
      </w:r>
      <w:r>
        <w:rPr>
          <w:b/>
          <w:bCs/>
        </w:rPr>
        <w:fldChar w:fldCharType="end"/>
      </w:r>
      <w:r>
        <w:rPr/>
        <w:t>: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Staffell, 2016)</w:t>
      </w:r>
    </w:p>
    <w:p>
      <w:pPr>
        <w:pStyle w:val="Normal"/>
        <w:ind w:hanging="0"/>
        <w:rPr/>
      </w:pPr>
      <w:r>
        <w:rPr/>
        <w:t xml:space="preserve">The mean of this differences is taken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5" w:name="__Fieldmark__694_3434669275"/>
      <w:r>
        <w:rPr/>
        <w:t>P</w:t>
      </w:r>
      <w:bookmarkStart w:id="76" w:name="__Fieldmark__2790_3287146748"/>
      <w:r>
        <w:rPr/>
        <w:t>f</w:t>
      </w:r>
      <w:bookmarkStart w:id="77" w:name="__Fieldmark__1139_3718023903"/>
      <w:r>
        <w:rPr/>
        <w:t>enninger and Staffell (2016)</w:t>
      </w:r>
      <w:r>
        <w:rPr/>
      </w:r>
      <w:r>
        <w:rPr/>
        <w:fldChar w:fldCharType="end"/>
      </w:r>
      <w:bookmarkEnd w:id="75"/>
      <w:bookmarkEnd w:id="76"/>
      <w:bookmarkEnd w:id="77"/>
      <w:r>
        <w:rPr/>
        <w:t xml:space="preserve"> as basis for a bias correction. They used it to calculate one correction factor for each simulation (MERRA, MERRA-2 and SARAH).</w:t>
      </w:r>
    </w:p>
    <w:p>
      <w:pPr>
        <w:pStyle w:val="Normal"/>
        <w:ind w:hanging="0"/>
        <w:rPr/>
      </w:pPr>
      <w:r>
        <w:rPr/>
        <w:t xml:space="preserve">Additionally to the power output simulation of a wind or solar plant at a specific location, renewables.ninja also provides capacity factors per country.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78" w:name="__Fieldmark__706_3434669275"/>
      <w:r>
        <w:rPr/>
        <w:t>P</w:t>
      </w:r>
      <w:bookmarkStart w:id="79" w:name="__Fieldmark__2798_3287146748"/>
      <w:r>
        <w:rPr/>
        <w:t>f</w:t>
      </w:r>
      <w:bookmarkStart w:id="80" w:name="__Fieldmark__1158_3718023903"/>
      <w:r>
        <w:rPr/>
        <w:t>enninger and Staffell (2016)</w:t>
      </w:r>
      <w:r>
        <w:rPr/>
      </w:r>
      <w:r>
        <w:rPr/>
        <w:fldChar w:fldCharType="end"/>
      </w:r>
      <w:bookmarkEnd w:id="78"/>
      <w:bookmarkEnd w:id="79"/>
      <w:bookmarkEnd w:id="80"/>
      <w:r>
        <w:rPr/>
        <w:t xml:space="preserve"> have performed </w:t>
      </w:r>
      <w:bookmarkStart w:id="81" w:name="_Hlk38355597"/>
      <w:r>
        <w:rPr/>
        <w:t>randomized (tilt and azimuth angel)</w:t>
      </w:r>
      <w:bookmarkEnd w:id="81"/>
      <w:r>
        <w:rP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pPr>
        <w:pStyle w:val="Normal"/>
        <w:ind w:hanging="0"/>
        <w:rPr/>
      </w:pPr>
      <w:r>
        <w:rPr/>
        <w:t xml:space="preserve">This capacity factor per country suits perfect for our need of analyizng PV power output variability and its reduction potential. </w:t>
      </w:r>
    </w:p>
    <w:p>
      <w:pPr>
        <w:pStyle w:val="Normal"/>
        <w:ind w:firstLine="340"/>
        <w:rPr/>
      </w:pPr>
      <w:commentRangeStart w:id="0"/>
      <w:r>
        <w:rP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82" w:name="__Fieldmark__724_3434669275"/>
      <w:r>
        <w:rPr/>
        <w:t>(</w:t>
      </w:r>
      <w:bookmarkStart w:id="83" w:name="__Fieldmark__2814_3287146748"/>
      <w:r>
        <w:rPr/>
        <w:t>Pfenninger &amp; Staffell, 2016)</w:t>
      </w:r>
      <w:r>
        <w:rPr/>
      </w:r>
      <w:r>
        <w:rPr/>
        <w:fldChar w:fldCharType="end"/>
      </w:r>
      <w:bookmarkEnd w:id="82"/>
      <w:bookmarkEnd w:id="83"/>
      <w:r>
        <w:rPr/>
        <w:t xml:space="preserve">. Nevertheless, a further advantage of this approach is to be in line with the study of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84" w:name="__Fieldmark__731_3434669275"/>
      <w:r>
        <w:rPr/>
        <w:t>G</w:t>
      </w:r>
      <w:bookmarkStart w:id="85" w:name="__Fieldmark__2819_3287146748"/>
      <w:r>
        <w:rPr/>
        <w:t xml:space="preserve">rams </w:t>
      </w:r>
      <w:r>
        <w:rPr>
          <w:i/>
        </w:rPr>
        <w:t>et al.</w:t>
      </w:r>
      <w:r>
        <w:rPr/>
        <w:t xml:space="preserve"> (2017)</w:t>
      </w:r>
      <w:r>
        <w:rPr/>
      </w:r>
      <w:r>
        <w:rPr/>
        <w:fldChar w:fldCharType="end"/>
      </w:r>
      <w:bookmarkEnd w:id="84"/>
      <w:bookmarkEnd w:id="85"/>
      <w:r>
        <w:rPr/>
        <w:t xml:space="preserve"> which makes further comparison or combination analyses of wind and solar power output variability easier. </w:t>
      </w:r>
      <w:commentRangeEnd w:id="0"/>
      <w:r>
        <w:commentReference w:id="0"/>
      </w:r>
      <w:r>
        <w:rPr/>
      </w:r>
    </w:p>
    <w:p>
      <w:pPr>
        <w:pStyle w:val="Normal"/>
        <w:ind w:firstLine="340"/>
        <w:rPr/>
      </w:pPr>
      <w:r>
        <w:rPr/>
      </w:r>
    </w:p>
    <w:p>
      <w:pPr>
        <w:pStyle w:val="Normal"/>
        <w:ind w:firstLine="340"/>
        <w:rPr/>
      </w:pPr>
      <w:r>
        <w:rPr/>
      </w:r>
    </w:p>
    <w:p>
      <w:pPr>
        <w:pStyle w:val="Normal"/>
        <w:ind w:firstLine="340"/>
        <w:rPr/>
      </w:pPr>
      <w:r>
        <w:rPr/>
        <w:t xml:space="preserve">We use the capacity factor per country within our thesis to achiev the goal of reduction of PV power output variability within Europe. </w:t>
      </w:r>
    </w:p>
    <w:p>
      <w:pPr>
        <w:pStyle w:val="Normal"/>
        <w:ind w:firstLine="340"/>
        <w:rPr/>
      </w:pPr>
      <w:r>
        <w:rPr/>
      </w:r>
    </w:p>
    <w:p>
      <w:pPr>
        <w:pStyle w:val="Normal"/>
        <w:ind w:firstLine="340"/>
        <w:rPr/>
      </w:pPr>
      <w:r>
        <w:rPr/>
        <w:t xml:space="preserve">Since our study focusses on the reduction of PV power output variability within Europe, we operate with rather large-scale and long-term quantities. Therefore we make use of the capacity factors per country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86" w:name="__Fieldmark__746_3434669275"/>
      <w:r>
        <w:rPr/>
        <w:t>P</w:t>
      </w:r>
      <w:bookmarkStart w:id="87" w:name="__Fieldmark__2835_3287146748"/>
      <w:r>
        <w:rPr/>
        <w:t>fenninger and Staffell (2016)</w:t>
      </w:r>
      <w:r>
        <w:rPr/>
      </w:r>
      <w:r>
        <w:rPr/>
        <w:fldChar w:fldCharType="end"/>
      </w:r>
      <w:bookmarkEnd w:id="86"/>
      <w:bookmarkEnd w:id="87"/>
      <w:r>
        <w:rPr/>
        <w:t xml:space="preserve"> </w:t>
      </w:r>
    </w:p>
    <w:p>
      <w:pPr>
        <w:pStyle w:val="Normal"/>
        <w:ind w:firstLine="340"/>
        <w:rPr/>
      </w:pPr>
      <w:r>
        <w:rP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88" w:name="_Toc61948463"/>
      <w:r>
        <w:rPr/>
        <w:t>Installed PV capacities</w:t>
      </w:r>
      <w:bookmarkEnd w:id="88"/>
    </w:p>
    <w:p>
      <w:pPr>
        <w:pStyle w:val="Normal"/>
        <w:rPr/>
      </w:pPr>
      <w:r>
        <w:rP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Pr/>
        <w:t xml:space="preserve">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89" w:name="__Fieldmark__760_3434669275"/>
      <w:r>
        <w:rPr/>
        <w:t>(</w:t>
      </w:r>
      <w:bookmarkStart w:id="90" w:name="__Fieldmark__2859_3287146748"/>
      <w:r>
        <w:rPr/>
        <w:t>IRENA, 2020b)</w:t>
      </w:r>
      <w:r>
        <w:rPr/>
      </w:r>
      <w:r>
        <w:rPr/>
        <w:fldChar w:fldCharType="end"/>
      </w:r>
      <w:bookmarkEnd w:id="89"/>
      <w:bookmarkEnd w:id="90"/>
      <w:r>
        <w:rPr/>
        <w:t xml:space="preserve">. The used data can be found in the “Renewable Capacity Statistics 2020” report by IRENA. Together with the capacity factors by renewables.ninja (section </w:t>
      </w:r>
      <w:r>
        <w:rPr/>
        <w:fldChar w:fldCharType="begin"/>
      </w:r>
      <w:r>
        <w:rPr/>
        <w:instrText> REF _Ref61344044 \r \h </w:instrText>
      </w:r>
      <w:r>
        <w:rPr/>
        <w:fldChar w:fldCharType="separate"/>
      </w:r>
      <w:r>
        <w:rPr/>
        <w:t>2.1.2</w:t>
      </w:r>
      <w:r>
        <w:rPr/>
        <w:fldChar w:fldCharType="end"/>
      </w:r>
      <w:r>
        <w:rPr/>
        <w:t>) the PV power output for each country are calculated (</w:t>
      </w:r>
      <w:r>
        <w:rPr/>
        <w:fldChar w:fldCharType="begin"/>
      </w:r>
      <w:r>
        <w:rPr/>
        <w:instrText> REF _Ref61362315 \h </w:instrText>
      </w:r>
      <w:r>
        <w:rPr/>
        <w:fldChar w:fldCharType="separate"/>
      </w:r>
      <w:r>
        <w:rPr/>
        <w:t>Eq. 1</w:t>
      </w:r>
      <w:r>
        <w:rPr/>
        <w:fldChar w:fldCharType="end"/>
      </w:r>
      <w:r>
        <w:rPr/>
        <w:t xml:space="preserve">). Furthermore, the estimates “where we need to be” in 2050 presented in the “Energy Transformation Roadmap to 2050” by IRENA are used as one source for the PV installed capacity in Europe 2050 </w:t>
      </w:r>
      <w:r>
        <w:fldChar w:fldCharType="begin"/>
      </w:r>
      <w:r>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fldChar w:fldCharType="separate"/>
      </w:r>
      <w:bookmarkStart w:id="91" w:name="__Fieldmark__773_3434669275"/>
      <w:r>
        <w:rPr/>
        <w:t>(</w:t>
      </w:r>
      <w:bookmarkStart w:id="92" w:name="__Fieldmark__2906_3287146748"/>
      <w:r>
        <w:rPr/>
        <w:t>IRENA, 2020a)</w:t>
      </w:r>
      <w:r>
        <w:rPr/>
      </w:r>
      <w:r>
        <w:rPr/>
        <w:fldChar w:fldCharType="end"/>
      </w:r>
      <w:bookmarkEnd w:id="91"/>
      <w:bookmarkEnd w:id="92"/>
      <w:r>
        <w:rPr/>
        <w:t xml:space="preserve">. The other sources to estimate the needed PV IC in 2050 are the Energy Watch Group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fldChar w:fldCharType="separate"/>
      </w:r>
      <w:bookmarkStart w:id="93" w:name="__Fieldmark__780_3434669275"/>
      <w:r>
        <w:rPr/>
        <w:t>(</w:t>
      </w:r>
      <w:bookmarkStart w:id="94" w:name="__Fieldmark__2914_3287146748"/>
      <w:r>
        <w:rPr/>
        <w:t>Ram et al., 2017)</w:t>
      </w:r>
      <w:r>
        <w:rPr/>
      </w:r>
      <w:r>
        <w:rPr/>
        <w:fldChar w:fldCharType="end"/>
      </w:r>
      <w:bookmarkEnd w:id="93"/>
      <w:bookmarkEnd w:id="94"/>
      <w:r>
        <w:rPr/>
        <w:t xml:space="preserve"> and SolarPower Europe </w:t>
      </w:r>
      <w:r>
        <w:fldChar w:fldCharType="begin"/>
      </w:r>
      <w:r>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fldChar w:fldCharType="separate"/>
      </w:r>
      <w:bookmarkStart w:id="95" w:name="__Fieldmark__787_3434669275"/>
      <w:r>
        <w:rPr/>
        <w:t>(</w:t>
      </w:r>
      <w:bookmarkStart w:id="96" w:name="__Fieldmark__2925_3287146748"/>
      <w:r>
        <w:rPr/>
        <w:t>SolarPower Europe and LUT University, 2020)</w:t>
      </w:r>
      <w:r>
        <w:rPr/>
      </w:r>
      <w:r>
        <w:rPr/>
        <w:fldChar w:fldCharType="end"/>
      </w:r>
      <w:bookmarkEnd w:id="95"/>
      <w:bookmarkEnd w:id="96"/>
      <w:r>
        <w:rPr/>
        <w:t>.</w:t>
      </w:r>
    </w:p>
    <w:p>
      <w:pPr>
        <w:pStyle w:val="Normal"/>
        <w:rPr/>
      </w:pPr>
      <w:r>
        <w:rP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pPr>
        <w:pStyle w:val="Heading3"/>
        <w:numPr>
          <w:ilvl w:val="2"/>
          <w:numId w:val="2"/>
        </w:numPr>
        <w:rPr/>
      </w:pPr>
      <w:bookmarkStart w:id="97" w:name="_Ref62381130"/>
      <w:r>
        <w:rPr>
          <w:rStyle w:val="Berschrift3Zchn"/>
        </w:rPr>
        <w:t>Electricity consumption data</w:t>
      </w:r>
      <w:bookmarkEnd w:id="97"/>
    </w:p>
    <w:p>
      <w:pPr>
        <w:pStyle w:val="Normal"/>
        <w:rPr/>
      </w:pPr>
      <w:r>
        <w:rPr/>
        <w:t>Electricity consumption data are taken from the open-power-system-data (</w:t>
      </w:r>
      <w:hyperlink r:id="rId6">
        <w:r>
          <w:rPr>
            <w:rStyle w:val="InternetLink"/>
          </w:rPr>
          <w:t>opsd</w:t>
        </w:r>
      </w:hyperlink>
      <w:r>
        <w:rPr/>
        <w:t xml:space="preserve">). For countries which are missing in the opsd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pPr>
        <w:pStyle w:val="Normal"/>
        <w:rPr/>
      </w:pPr>
      <w:r>
        <w:rPr/>
      </w:r>
    </w:p>
    <w:p>
      <w:pPr>
        <w:pStyle w:val="ListParagraph"/>
        <w:numPr>
          <w:ilvl w:val="0"/>
          <w:numId w:val="4"/>
        </w:numPr>
        <w:rPr>
          <w:color w:val="FF0000"/>
        </w:rPr>
      </w:pPr>
      <w:r>
        <w:rPr>
          <w:color w:val="FF0000"/>
        </w:rPr>
        <w:t>Table with all IC per country? Consumption? Only countries?</w:t>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bookmarkStart w:id="98" w:name="_Toc61948464"/>
      <w:r>
        <w:drawing>
          <wp:anchor behindDoc="0" distT="0" distB="7620" distL="114300" distR="0" simplePos="0" locked="0" layoutInCell="1" allowOverlap="1" relativeHeight="8">
            <wp:simplePos x="0" y="0"/>
            <wp:positionH relativeFrom="margin">
              <wp:align>right</wp:align>
            </wp:positionH>
            <wp:positionV relativeFrom="paragraph">
              <wp:posOffset>248920</wp:posOffset>
            </wp:positionV>
            <wp:extent cx="5969000" cy="3116580"/>
            <wp:effectExtent l="0" t="0" r="0" b="0"/>
            <wp:wrapTopAndBottom/>
            <wp:docPr id="3"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descr=""/>
                    <pic:cNvPicPr>
                      <a:picLocks noChangeAspect="1" noChangeArrowheads="1"/>
                    </pic:cNvPicPr>
                  </pic:nvPicPr>
                  <pic:blipFill>
                    <a:blip r:embed="rId7"/>
                    <a:stretch>
                      <a:fillRect/>
                    </a:stretch>
                  </pic:blipFill>
                  <pic:spPr bwMode="auto">
                    <a:xfrm>
                      <a:off x="0" y="0"/>
                      <a:ext cx="5969000" cy="3116580"/>
                    </a:xfrm>
                    <a:prstGeom prst="rect">
                      <a:avLst/>
                    </a:prstGeom>
                  </pic:spPr>
                </pic:pic>
              </a:graphicData>
            </a:graphic>
          </wp:anchor>
        </w:drawing>
      </w:r>
      <w:r>
        <w:rPr/>
        <w:t>M</w:t>
      </w:r>
      <w:r>
        <w:rPr/>
        <w:t>ethod</w:t>
      </w:r>
      <w:bookmarkEnd w:id="98"/>
    </w:p>
    <w:p>
      <w:pPr>
        <w:pStyle w:val="Normal"/>
        <w:rPr/>
      </w:pPr>
      <w:r>
        <w:rPr/>
      </w:r>
    </w:p>
    <w:p>
      <w:pPr>
        <w:pStyle w:val="Heading3"/>
        <w:numPr>
          <w:ilvl w:val="2"/>
          <w:numId w:val="2"/>
        </w:numPr>
        <w:rPr/>
      </w:pPr>
      <w:bookmarkStart w:id="99" w:name="_Toc61948465"/>
      <w:r>
        <w:rPr/>
        <w:t>ERA5 data pre-processing</w:t>
      </w:r>
      <w:bookmarkEnd w:id="99"/>
    </w:p>
    <w:p>
      <w:pPr>
        <w:pStyle w:val="Normal"/>
        <w:tabs>
          <w:tab w:val="left" w:pos="1935" w:leader="none"/>
        </w:tabs>
        <w:rPr/>
      </w:pPr>
      <w:r>
        <w:rP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rPr/>
        <w:fldChar w:fldCharType="begin"/>
      </w:r>
      <w:r>
        <w:rPr/>
        <w:instrText> REF _Ref62568869 \n \h </w:instrText>
      </w:r>
      <w:r>
        <w:rPr/>
        <w:fldChar w:fldCharType="separate"/>
      </w:r>
      <w:r>
        <w:rPr/>
        <w:t>2.2.2</w:t>
      </w:r>
      <w:r>
        <w:rPr/>
        <w:fldChar w:fldCharType="end"/>
      </w:r>
      <w:r>
        <w:rPr/>
        <w:t>) are standardized anomalies which are calculate with the lowpass filtered daily means:</w:t>
      </w:r>
    </w:p>
    <w:p>
      <w:pPr>
        <w:pStyle w:val="Normal"/>
        <w:tabs>
          <w:tab w:val="left" w:pos="1935" w:leader="none"/>
        </w:tabs>
        <w:ind w:hanging="0"/>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sSub>
                    <m:e>
                      <m:r>
                        <w:rPr>
                          <w:rFonts w:ascii="Cambria Math" w:hAnsi="Cambria Math"/>
                        </w:rPr>
                        <m:t xml:space="preserve">std</m:t>
                      </m:r>
                    </m:e>
                    <m:sub>
                      <m:r>
                        <w:rPr>
                          <w:rFonts w:ascii="Cambria Math" w:hAnsi="Cambria Math"/>
                        </w:rPr>
                        <m:t xml:space="preserve">ano</m:t>
                      </m:r>
                    </m:sub>
                  </m:sSub>
                </m:e>
                <m:sub>
                  <m:r>
                    <w:rPr>
                      <w:rFonts w:ascii="Cambria Math" w:hAnsi="Cambria Math"/>
                    </w:rPr>
                    <m:t xml:space="preserve">d</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d</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mean</m:t>
                      </m:r>
                    </m:sub>
                  </m:sSub>
                </m:num>
                <m:den>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std</m:t>
                      </m:r>
                    </m:sub>
                  </m:sSub>
                </m:den>
              </m:f>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00" w:name="_Ref58925067"/>
            <w:r>
              <w:rPr/>
              <w:t xml:space="preserve">Eq. </w:t>
            </w:r>
            <w:r>
              <w:rPr/>
              <w:fldChar w:fldCharType="begin"/>
            </w:r>
            <w:r>
              <w:rPr/>
              <w:instrText> SEQ Equation \* ARABIC </w:instrText>
            </w:r>
            <w:r>
              <w:rPr/>
              <w:fldChar w:fldCharType="separate"/>
            </w:r>
            <w:r>
              <w:rPr/>
              <w:t>2</w:t>
            </w:r>
            <w:r>
              <w:rPr/>
              <w:fldChar w:fldCharType="end"/>
            </w:r>
            <w:bookmarkEnd w:id="100"/>
          </w:p>
        </w:tc>
      </w:tr>
    </w:tbl>
    <w:p>
      <w:pPr>
        <w:pStyle w:val="Normal"/>
        <w:rPr/>
      </w:pPr>
      <w:r>
        <w:rPr/>
        <w:br/>
        <w:t>where z</w:t>
      </w:r>
      <w:r>
        <w:rPr>
          <w:vertAlign w:val="subscript"/>
        </w:rPr>
        <w:t>d</w:t>
      </w:r>
      <w:r>
        <w:rPr/>
        <w:t xml:space="preserve"> are the lowpass filtered daily means of the geopotential height, z</w:t>
      </w:r>
      <w:r>
        <w:rPr>
          <w:vertAlign w:val="subscript"/>
        </w:rPr>
        <w:t>d,mean</w:t>
      </w:r>
      <w:r>
        <w:rPr/>
        <w:t xml:space="preserve"> is the climatological mean with a running window of 30 days, and z</w:t>
      </w:r>
      <w:r>
        <w:rPr>
          <w:vertAlign w:val="subscript"/>
        </w:rPr>
        <w:t>d,std</w:t>
      </w:r>
      <w:r>
        <w:rP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rPr/>
        <w:t xml:space="preserve"> of January the mean of the first to the 30</w:t>
      </w:r>
      <w:r>
        <w:rPr>
          <w:vertAlign w:val="superscript"/>
        </w:rPr>
        <w:t>th</w:t>
      </w:r>
      <w:r>
        <w:rP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rPr/>
        <w:t xml:space="preserve"> of January for every grid point. This is done analogous for every day of the year, which yields in 366 sperate reference climatology and standard deviations. </w:t>
      </w:r>
    </w:p>
    <w:p>
      <w:pPr>
        <w:pStyle w:val="Normal"/>
        <w:rPr/>
      </w:pPr>
      <w:r>
        <w:rP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w:pPr>
        <w:pStyle w:val="Normal"/>
        <w:spacing w:lineRule="auto" w:line="259" w:before="0" w:after="160"/>
        <w:ind w:hanging="0"/>
        <w:jc w:val="left"/>
        <w:rPr>
          <w:color w:val="FF0000"/>
        </w:rPr>
      </w:pPr>
      <w:r>
        <w:rPr>
          <w:color w:val="FF0000"/>
        </w:rPr>
        <w:t>EVTL PICTURES WITH COMPARISON</w:t>
      </w:r>
    </w:p>
    <w:p>
      <w:pPr>
        <w:pStyle w:val="Heading3"/>
        <w:numPr>
          <w:ilvl w:val="2"/>
          <w:numId w:val="2"/>
        </w:numPr>
        <w:rPr/>
      </w:pPr>
      <w:bookmarkStart w:id="101" w:name="_Toc61948466"/>
      <w:bookmarkStart w:id="102" w:name="_Ref62568869"/>
      <w:r>
        <w:rPr/>
        <w:t>Weather regime classification</w:t>
      </w:r>
      <w:bookmarkEnd w:id="101"/>
      <w:bookmarkEnd w:id="102"/>
    </w:p>
    <w:p>
      <w:pPr>
        <w:pStyle w:val="Normal"/>
        <w:rPr/>
      </w:pPr>
      <w:r>
        <w:rPr/>
        <w:t xml:space="preserve">For the weather regime classification, the well-known method of empirical orthogonal function analysis and k-means clustering is used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Pr/>
        <w:fldChar w:fldCharType="separate"/>
      </w:r>
      <w:bookmarkStart w:id="103" w:name="__Fieldmark__849_3434669275"/>
      <w:r>
        <w:rPr/>
        <w:t>(</w:t>
      </w:r>
      <w:bookmarkStart w:id="104" w:name="__Fieldmark__3094_3287146748"/>
      <w:r>
        <w:rPr/>
        <w:t>Cassou, 2008; Michelangeli et al., 1995)</w:t>
      </w:r>
      <w:r>
        <w:rPr/>
      </w:r>
      <w:r>
        <w:rPr/>
        <w:fldChar w:fldCharType="end"/>
      </w:r>
      <w:bookmarkEnd w:id="103"/>
      <w:bookmarkEnd w:id="104"/>
      <w:r>
        <w:rP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eofs python package by </w:t>
      </w:r>
      <w:r>
        <w:fldChar w:fldCharType="begin"/>
      </w:r>
      <w:r>
        <w:rP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Pr/>
        <w:fldChar w:fldCharType="separate"/>
      </w:r>
      <w:bookmarkStart w:id="105" w:name="__Fieldmark__856_3434669275"/>
      <w:r>
        <w:rPr/>
        <w:t>D</w:t>
      </w:r>
      <w:bookmarkStart w:id="106" w:name="__Fieldmark__3108_3287146748"/>
      <w:r>
        <w:rPr/>
        <w:t>awson (2016)</w:t>
      </w:r>
      <w:r>
        <w:rPr/>
      </w:r>
      <w:r>
        <w:rPr/>
        <w:fldChar w:fldCharType="end"/>
      </w:r>
      <w:bookmarkEnd w:id="105"/>
      <w:bookmarkEnd w:id="106"/>
      <w:r>
        <w:rPr/>
        <w:t xml:space="preserve">. </w:t>
      </w:r>
    </w:p>
    <w:p>
      <w:pPr>
        <w:pStyle w:val="Normal"/>
        <w:rPr/>
      </w:pPr>
      <w:r>
        <w:rPr/>
        <w:t xml:space="preserve">The resulting first 16 principal components of our EOF analyses, which explained ~90% of the variance, are used to cluster the data into weather regimes. We use the clustering method k-means which is implemented in the python package sklearn.cluster by </w:t>
      </w:r>
      <w:r>
        <w:fldChar w:fldCharType="begin"/>
      </w:r>
      <w:r>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Pr/>
        <w:fldChar w:fldCharType="separate"/>
      </w:r>
      <w:bookmarkStart w:id="107" w:name="__Fieldmark__864_3434669275"/>
      <w:r>
        <w:rPr/>
        <w:t>P</w:t>
      </w:r>
      <w:bookmarkStart w:id="108" w:name="__Fieldmark__3132_3287146748"/>
      <w:r>
        <w:rPr/>
        <w:t xml:space="preserve">edregosa </w:t>
      </w:r>
      <w:r>
        <w:rPr>
          <w:i/>
        </w:rPr>
        <w:t>et al.</w:t>
      </w:r>
      <w:r>
        <w:rPr/>
        <w:t xml:space="preserve"> (2011)</w:t>
      </w:r>
      <w:r>
        <w:rPr/>
      </w:r>
      <w:r>
        <w:rPr/>
        <w:fldChar w:fldCharType="end"/>
      </w:r>
      <w:bookmarkEnd w:id="107"/>
      <w:bookmarkEnd w:id="108"/>
      <w:r>
        <w:rP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Letters","id":"ITEM-1","issue":"9","issued":{"date-parts":[["2019"]]},"title":"The influence of weather regimes on European renewable energy production and demand","type":"article-journal","volume":"14"},"uris":["http://www.mendeley.com/documents/?uuid=b4a3148a-4a0b-43a8-8d5c-ef9e174c1174"]},{"id":"ITEM-2","itemData":{"DOI":"10.1038/nature07286","ISSN":"14764687","abstract":"Bridging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Pr/>
        <w:fldChar w:fldCharType="separate"/>
      </w:r>
      <w:bookmarkStart w:id="109" w:name="__Fieldmark__875_3434669275"/>
      <w:r>
        <w:rPr/>
        <w:t>(</w:t>
      </w:r>
      <w:bookmarkStart w:id="110" w:name="__Fieldmark__3157_3287146748"/>
      <w:r>
        <w:rPr/>
        <w:t>Cassou, 2008; Michelangeli et al., 1995; Van Der Wiel et al., 2019)</w:t>
      </w:r>
      <w:r>
        <w:rPr/>
      </w:r>
      <w:r>
        <w:rPr/>
        <w:fldChar w:fldCharType="end"/>
      </w:r>
      <w:bookmarkEnd w:id="109"/>
      <w:bookmarkEnd w:id="110"/>
      <w:r>
        <w:rPr/>
        <w:t xml:space="preserve">. </w:t>
      </w:r>
      <w:commentRangeStart w:id="1"/>
      <w:r>
        <w:rPr>
          <w:color w:val="FF0000"/>
        </w:rPr>
        <w:t>The well-studied four weather regimes which are received with this approach are the negative and positive phase of the North Atlantic Oscillation, the Scandinavia high and the Atlantic ridge (EVTL FIG</w:t>
      </w:r>
      <w:r>
        <w:rPr>
          <w:color w:val="FF0000"/>
        </w:rPr>
      </w:r>
      <w:commentRangeEnd w:id="1"/>
      <w:r>
        <w:commentReference w:id="1"/>
      </w:r>
      <w:r>
        <w:rPr/>
        <w:t xml:space="preserve">). But most of these studies focus only on wintertime weather regime classification. According to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111" w:name="__Fieldmark__887_3434669275"/>
      <w:r>
        <w:rPr/>
        <w:t xml:space="preserve">Grams </w:t>
      </w:r>
      <w:r>
        <w:rPr>
          <w:i/>
        </w:rPr>
        <w:t>et al.</w:t>
      </w:r>
      <w:r>
        <w:rPr/>
        <w:t xml:space="preserve"> (2017)</w:t>
      </w:r>
      <w:bookmarkStart w:id="112" w:name="__Fieldmark__3186_3287146748"/>
      <w:bookmarkEnd w:id="112"/>
      <w:r>
        <w:rPr/>
      </w:r>
      <w:r>
        <w:rPr/>
        <w:fldChar w:fldCharType="end"/>
      </w:r>
      <w:bookmarkEnd w:id="111"/>
      <w:r>
        <w:rPr/>
        <w:t xml:space="preserve"> the optimal number of clusters to define weather regime year around is seven which seems to be plausible by a simple check with the elbow and silhouette method (</w:t>
      </w:r>
      <w:r>
        <w:rPr>
          <w:color w:val="FF0000"/>
        </w:rPr>
        <w:t>EVTL FIG</w:t>
      </w:r>
      <w:r>
        <w:rPr/>
        <w:t xml:space="preserve">). Therefore, we use 7 clusters as well which additionally make a comparison/combination with the study by </w:t>
      </w:r>
      <w:r>
        <w:fldChar w:fldCharType="begin"/>
      </w:r>
      <w:r>
        <w:rPr/>
        <w:instrText>ADDIN CSL_CITATION {"citationItems":[{"id":"ITEM-1","itemData":{"DOI":"10.1038/NCLIMATE3338","ISSN":"17586798","abstract":"As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Change","id":"ITEM-1","issue":"8","issued":{"date-parts":[["2017"]]},"page":"557-562","title":"Balancing Europe's wind-power output through spatial deployment informed by weather regimes","type":"article-journal","volume":"7"},"uris":["http://www.mendeley.com/documents/?uuid=d83a18de-1e07-4281-ad3b-9b5f2db864e0"]}],"mendeley":{"formattedCitation":"(Grams et al., 2017)","manualFormatting":"Grams et al. (2017)","plainTextFormattedCitation":"(Grams et al., 2017)","previouslyFormattedCitation":"(Grams et al., 2017)"},"properties":{"noteIndex":0},"schema":"https://github.com/citation-style-language/schema/raw/master/csl-citation.json"}</w:instrText>
      </w:r>
      <w:r>
        <w:rPr/>
        <w:fldChar w:fldCharType="separate"/>
      </w:r>
      <w:bookmarkStart w:id="113" w:name="__Fieldmark__901_3434669275"/>
      <w:r>
        <w:rPr/>
        <w:t xml:space="preserve">Grams </w:t>
      </w:r>
      <w:r>
        <w:rPr>
          <w:i/>
        </w:rPr>
        <w:t>et al.</w:t>
      </w:r>
      <w:r>
        <w:rPr/>
        <w:t xml:space="preserve"> (2017)</w:t>
      </w:r>
      <w:bookmarkStart w:id="114" w:name="__Fieldmark__3208_3287146748"/>
      <w:bookmarkEnd w:id="114"/>
      <w:r>
        <w:rPr/>
      </w:r>
      <w:r>
        <w:rPr/>
        <w:fldChar w:fldCharType="end"/>
      </w:r>
      <w:bookmarkEnd w:id="113"/>
      <w:r>
        <w:rPr/>
        <w:t xml:space="preserve"> easier. Furthermore, we sort all days out where the weather regime does not last at least 3 days and assign these days to a separate weather regime hereafter called “no-regime”. </w:t>
      </w:r>
    </w:p>
    <w:p>
      <w:pPr>
        <w:pStyle w:val="Normal"/>
        <w:rPr/>
      </w:pPr>
      <w:r>
        <w:rPr/>
        <w:t xml:space="preserve">To summaries, we use EOF analyses and k mean clustering to derive an assignment for each day of the ERA5 dataset to one of 7 weather regime or to no-regime. </w:t>
      </w:r>
    </w:p>
    <w:p>
      <w:pPr>
        <w:pStyle w:val="Heading3"/>
        <w:numPr>
          <w:ilvl w:val="2"/>
          <w:numId w:val="2"/>
        </w:numPr>
        <w:rPr/>
      </w:pPr>
      <w:bookmarkStart w:id="115" w:name="_Toc61948467"/>
      <w:r>
        <w:rPr/>
        <w:t>Capacity factors</w:t>
      </w:r>
      <w:bookmarkEnd w:id="115"/>
    </w:p>
    <w:p>
      <w:pPr>
        <w:pStyle w:val="Normal"/>
        <w:rPr/>
      </w:pPr>
      <w:r>
        <w:rPr/>
        <w:t xml:space="preserve">The national aggregated CF by renewable.ninja are used, which are provided in hourly intervals. The advantage of this dataset is the included bias correction described in section </w:t>
      </w:r>
      <w:r>
        <w:rPr/>
        <w:fldChar w:fldCharType="begin"/>
      </w:r>
      <w:r>
        <w:rPr/>
        <w:instrText> REF _Ref61344044 \n \h </w:instrText>
      </w:r>
      <w:r>
        <w:rPr/>
        <w:fldChar w:fldCharType="separate"/>
      </w:r>
      <w:r>
        <w:rPr/>
        <w:t>2.1.2</w:t>
      </w:r>
      <w:r>
        <w:rPr/>
        <w:fldChar w:fldCharType="end"/>
      </w:r>
      <w:r>
        <w:rPr/>
        <w:t xml:space="preserve">. </w:t>
      </w:r>
    </w:p>
    <w:p>
      <w:pPr>
        <w:pStyle w:val="Normal"/>
        <w:rPr/>
      </w:pPr>
      <w:r>
        <w:rPr/>
        <w:t xml:space="preserve">The CF dataset is resampled analogously to the ERA5 dataset to get daily means. Since the CF are highly influenced by the seasonal cycle, they are analysed separately for each </w:t>
      </w:r>
      <w:commentRangeStart w:id="2"/>
      <w:r>
        <w:rPr/>
        <w:t>season</w:t>
      </w:r>
      <w:r>
        <w:rPr/>
      </w:r>
      <w:commentRangeEnd w:id="2"/>
      <w:r>
        <w:commentReference w:id="2"/>
      </w:r>
      <w:r>
        <w:rPr/>
        <w:t xml:space="preserve"> (winter, spring, summer, autumn) </w:t>
      </w:r>
      <w:r>
        <w:rPr>
          <w:color w:val="FF0000"/>
        </w:rPr>
        <w:t>(EVTL FIG OF HISTOGRAMM)</w:t>
      </w:r>
      <w:r>
        <w:rPr/>
        <w:t>. Together with the weather regime classification, the capacity factor can now be attributed to different weather regimes. The attributed capacity factors are used 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rPr/>
        <w:fldChar w:fldCharType="begin"/>
      </w:r>
      <w:r>
        <w:rPr/>
        <w:instrText> REF _Ref58929497 \h </w:instrText>
      </w:r>
      <w:r>
        <w:rPr/>
        <w:fldChar w:fldCharType="separate"/>
      </w:r>
      <w:r>
        <w:rPr/>
        <w:t>Eq. 3</w:t>
      </w:r>
      <w:r>
        <w:rPr/>
        <w:fldChar w:fldCharType="end"/>
      </w:r>
      <w:r>
        <w:rPr/>
        <w:t>).</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16" w:name="_Ref58929497"/>
            <w:r>
              <w:rPr/>
              <w:t xml:space="preserve">Eq. </w:t>
            </w:r>
            <w:r>
              <w:rPr/>
              <w:fldChar w:fldCharType="begin"/>
            </w:r>
            <w:r>
              <w:rPr/>
              <w:instrText> SEQ Equation \* ARABIC </w:instrText>
            </w:r>
            <w:r>
              <w:rPr/>
              <w:fldChar w:fldCharType="separate"/>
            </w:r>
            <w:r>
              <w:rPr/>
              <w:t>3</w:t>
            </w:r>
            <w:r>
              <w:rPr/>
              <w:fldChar w:fldCharType="end"/>
            </w:r>
            <w:bookmarkEnd w:id="116"/>
          </w:p>
        </w:tc>
      </w:tr>
    </w:tbl>
    <w:p>
      <w:pPr>
        <w:pStyle w:val="Normal"/>
        <w:ind w:hanging="0"/>
        <w:rPr/>
      </w:pPr>
      <w:r>
        <w:rPr/>
        <w:br/>
        <w:t>where CF</w:t>
      </w:r>
      <w:r>
        <w:rPr>
          <w:vertAlign w:val="subscript"/>
        </w:rPr>
        <w:t>wr,country,season</w:t>
      </w:r>
      <w:r>
        <w:rPr/>
        <w:t xml:space="preserve"> is the mean capacity factor of a specific weather regime, country and season [unitless] and CF</w:t>
      </w:r>
      <w:r>
        <w:rPr>
          <w:vertAlign w:val="subscript"/>
        </w:rPr>
        <w:t>country,season</w:t>
      </w:r>
      <w:r>
        <w:rPr/>
        <w:t xml:space="preserve"> is the mean capacity factor of a country for the whole season [unitless].</w:t>
      </w:r>
    </w:p>
    <w:p>
      <w:pPr>
        <w:pStyle w:val="Normal"/>
        <w:rPr/>
      </w:pPr>
      <w:r>
        <w:rPr/>
        <w:t xml:space="preserve">Multiplication of capacity factors with installed capacities yields power output (Eq. 1). This can be used to expand </w:t>
      </w:r>
      <w:r>
        <w:rPr/>
        <w:fldChar w:fldCharType="begin"/>
      </w:r>
      <w:r>
        <w:rPr/>
        <w:instrText> REF _Ref58929497 \h </w:instrText>
      </w:r>
      <w:r>
        <w:rPr/>
        <w:fldChar w:fldCharType="separate"/>
      </w:r>
      <w:r>
        <w:rPr/>
        <w:t>Eq. 3</w:t>
      </w:r>
      <w:r>
        <w:rPr/>
        <w:fldChar w:fldCharType="end"/>
      </w:r>
      <w:r>
        <w:rPr/>
        <w:t xml:space="preserve"> which gives the total deviation of solar power output of Europe per weather regime and season.</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P</m:t>
                  </m:r>
                </m:e>
                <m:sub>
                  <m:r>
                    <w:rPr>
                      <w:rFonts w:ascii="Cambria Math" w:hAnsi="Cambria Math"/>
                    </w:rPr>
                    <m:t xml:space="preserve">wr</m:t>
                  </m:r>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nary>
                <m:naryPr>
                  <m:chr m:val="∑"/>
                  <m:supHide m:val="1"/>
                </m:naryPr>
                <m:sub>
                  <m:r>
                    <w:rPr>
                      <w:rFonts w:ascii="Cambria Math" w:hAnsi="Cambria Math"/>
                    </w:rPr>
                    <m:t xml:space="preserve">country</m:t>
                  </m:r>
                </m:sub>
                <m:sup/>
                <m:e>
                  <m:d>
                    <m:dPr>
                      <m:begChr m:val="("/>
                      <m:endChr m:val=")"/>
                    </m:dP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IC</m:t>
                          </m:r>
                        </m:e>
                        <m:sub>
                          <m:r>
                            <w:rPr>
                              <w:rFonts w:ascii="Cambria Math" w:hAnsi="Cambria Math"/>
                            </w:rPr>
                            <m:t xml:space="preserve">country</m:t>
                          </m:r>
                        </m:sub>
                      </m:sSub>
                    </m:e>
                  </m:d>
                </m:e>
              </m:nary>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17" w:name="_Ref61345199"/>
            <w:r>
              <w:rPr/>
              <w:t xml:space="preserve">Eq. </w:t>
            </w:r>
            <w:r>
              <w:rPr/>
              <w:fldChar w:fldCharType="begin"/>
            </w:r>
            <w:r>
              <w:rPr/>
              <w:instrText> SEQ Equation \* ARABIC </w:instrText>
            </w:r>
            <w:r>
              <w:rPr/>
              <w:fldChar w:fldCharType="separate"/>
            </w:r>
            <w:r>
              <w:rPr/>
              <w:t>4</w:t>
            </w:r>
            <w:r>
              <w:rPr/>
              <w:fldChar w:fldCharType="end"/>
            </w:r>
            <w:bookmarkEnd w:id="117"/>
          </w:p>
        </w:tc>
      </w:tr>
    </w:tbl>
    <w:p>
      <w:pPr>
        <w:pStyle w:val="Normal"/>
        <w:ind w:hanging="0"/>
        <w:rPr/>
      </w:pPr>
      <w:r>
        <w:rPr/>
        <w:br/>
        <w:t>where IC</w:t>
      </w:r>
      <w:r>
        <w:rPr>
          <w:vertAlign w:val="subscript"/>
        </w:rPr>
        <w:t>country</w:t>
      </w:r>
      <w:r>
        <w:rPr/>
        <w:t xml:space="preserve"> is the installed capacity per country [W] and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is the deviation of CF per weather regime, country and season to the seasonal mean [unitless].</w:t>
      </w:r>
    </w:p>
    <w:p>
      <w:pPr>
        <w:pStyle w:val="Normal"/>
        <w:rPr/>
      </w:pPr>
      <w:r>
        <w:rPr/>
        <w:fldChar w:fldCharType="begin"/>
      </w:r>
      <w:r>
        <w:rPr/>
        <w:instrText> REF _Ref61345199 \h </w:instrText>
      </w:r>
      <w:r>
        <w:rPr/>
        <w:fldChar w:fldCharType="separate"/>
      </w:r>
      <w:r>
        <w:rPr/>
        <w:t>Eq. 4</w:t>
      </w:r>
      <w:r>
        <w:rPr/>
        <w:fldChar w:fldCharType="end"/>
      </w:r>
      <w:r>
        <w:rPr/>
        <w:t xml:space="preserve"> </w:t>
      </w:r>
      <w:r>
        <w:rPr/>
        <w:t xml:space="preserve">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pPr>
        <w:pStyle w:val="Normal"/>
        <w:rPr>
          <w:color w:val="FF0000"/>
        </w:rPr>
      </w:pPr>
      <w:r>
        <w:rPr>
          <w:rFonts w:eastAsia="Wingdings" w:cs="Wingdings" w:ascii="Wingdings" w:hAnsi="Wingdings"/>
        </w:rPr>
        <w:t></w:t>
      </w:r>
      <w:r>
        <w:rPr>
          <w:color w:val="FF0000"/>
        </w:rPr>
        <w:t>Explain plot for total variability.</w:t>
      </w:r>
    </w:p>
    <w:p>
      <w:pPr>
        <w:pStyle w:val="Heading3"/>
        <w:numPr>
          <w:ilvl w:val="2"/>
          <w:numId w:val="2"/>
        </w:numPr>
        <w:rPr/>
      </w:pPr>
      <w:bookmarkStart w:id="118" w:name="_Toc61948468"/>
      <w:bookmarkStart w:id="119" w:name="_Ref61349857"/>
      <w:r>
        <w:rPr/>
        <w:t>Variability reduction with optimal IC distribution</w:t>
      </w:r>
      <w:bookmarkEnd w:id="118"/>
      <w:bookmarkEnd w:id="119"/>
    </w:p>
    <w:p>
      <w:pPr>
        <w:pStyle w:val="Normal"/>
        <w:rPr/>
      </w:pPr>
      <w:r>
        <w:rPr/>
        <w:t xml:space="preserve">To determine an IC distribution which distinctive reduces the PV power generation variability, </w:t>
      </w:r>
      <w:r>
        <w:rPr/>
        <w:fldChar w:fldCharType="begin"/>
      </w:r>
      <w:r>
        <w:rPr/>
        <w:instrText> REF _Ref61345199 \h </w:instrText>
      </w:r>
      <w:r>
        <w:rPr/>
        <w:fldChar w:fldCharType="separate"/>
      </w:r>
      <w:r>
        <w:rPr/>
        <w:t>Eq. 4</w:t>
      </w:r>
      <w:r>
        <w:rPr/>
        <w:fldChar w:fldCharType="end"/>
      </w:r>
      <w:r>
        <w:rPr/>
        <w:t xml:space="preserve"> for every country, season and weather regime is used in a linear least-square problem with an upper and lower bound on the variables. This is done with the scipy.optimize.lsq_linear python package which solves the following optimization problem:</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minimize</m:t>
              </m:r>
              <m:r>
                <w:rPr>
                  <w:rFonts w:ascii="Cambria Math" w:hAnsi="Cambria Math"/>
                </w:rPr>
                <m:t xml:space="preserve">0.5</m:t>
              </m:r>
              <m:r>
                <w:rPr>
                  <w:rFonts w:ascii="Cambria Math" w:hAnsi="Cambria Math"/>
                </w:rPr>
                <m:t xml:space="preserve">×</m:t>
              </m:r>
              <m:r>
                <w:rPr>
                  <w:rFonts w:ascii="Cambria Math" w:hAnsi="Cambria Math"/>
                </w:rPr>
                <m:t xml:space="preserve">∨</m:t>
              </m:r>
              <m:sSup>
                <m:e>
                  <m:r>
                    <w:rPr>
                      <w:rFonts w:ascii="Cambria Math" w:hAnsi="Cambria Math"/>
                    </w:rPr>
                    <m:t xml:space="preserve">A</m:t>
                  </m:r>
                  <m:acc>
                    <m:accPr>
                      <m:chr m:val="⃗"/>
                    </m:accPr>
                    <m:e>
                      <m:r>
                        <w:rPr>
                          <w:rFonts w:ascii="Cambria Math" w:hAnsi="Cambria Math"/>
                        </w:rPr>
                        <m:t xml:space="preserve">x</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e>
                <m:sup>
                  <m:r>
                    <w:rPr>
                      <w:rFonts w:ascii="Cambria Math" w:hAnsi="Cambria Math"/>
                    </w:rPr>
                    <m:t xml:space="preserve">2</m:t>
                  </m:r>
                </m:sup>
              </m:sSup>
            </m:oMath>
            <w:r>
              <w:rPr/>
            </w:r>
            <m:oMath xmlns:m="http://schemas.openxmlformats.org/officeDocument/2006/math">
              <m:r>
                <w:rPr>
                  <w:rFonts w:ascii="Cambria Math" w:hAnsi="Cambria Math"/>
                </w:rPr>
                <m:t xml:space="preserve">subject</m:t>
              </m:r>
              <m:r>
                <w:rPr>
                  <w:rFonts w:ascii="Cambria Math" w:hAnsi="Cambria Math"/>
                </w:rPr>
                <m:t xml:space="preserve">lb</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ub</m:t>
              </m:r>
            </m:oMath>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5</w:t>
            </w:r>
            <w:r>
              <w:rPr/>
              <w:fldChar w:fldCharType="end"/>
            </w:r>
          </w:p>
        </w:tc>
      </w:tr>
    </w:tbl>
    <w:p>
      <w:pPr>
        <w:pStyle w:val="Normal"/>
        <w:ind w:hanging="0"/>
        <w:rPr/>
      </w:pPr>
      <w:r>
        <w:rPr/>
        <w:br/>
        <w:t xml:space="preserve">where A is the coefficient matrix, x is the solution found, b is the target vector, lb is the lower bound of the solution x and ub is the upper bound of the solution x. </w:t>
      </w:r>
    </w:p>
    <w:p>
      <w:pPr>
        <w:pStyle w:val="Normal"/>
        <w:ind w:hanging="0"/>
        <w:rPr/>
      </w:pPr>
      <w:r>
        <w:rPr/>
        <w:t xml:space="preserve">The coefficient matrix A is defined with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from </w:t>
      </w:r>
      <w:r>
        <w:rPr/>
        <w:fldChar w:fldCharType="begin"/>
      </w:r>
      <w:r>
        <w:rPr/>
        <w:instrText> REF _Ref58929497 \h </w:instrText>
      </w:r>
      <w:r>
        <w:rPr/>
        <w:fldChar w:fldCharType="separate"/>
      </w:r>
      <w:r>
        <w:rPr/>
        <w:t>Eq. 3</w:t>
      </w:r>
      <w:r>
        <w:rPr/>
        <w:fldChar w:fldCharType="end"/>
      </w:r>
      <w:r>
        <w:rPr/>
        <w:t xml:space="preserve"> the following:</w:t>
      </w:r>
    </w:p>
    <w:p>
      <w:pPr>
        <w:pStyle w:val="Normal"/>
        <w:ind w:hanging="0"/>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winter</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autumn</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autumn</m:t>
                            </m:r>
                          </m:sub>
                        </m:sSub>
                      </m:e>
                    </m:mr>
                  </m:m>
                </m:e>
              </m:d>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20" w:name="_Ref61350223"/>
            <w:r>
              <w:rPr/>
              <w:t xml:space="preserve">Eq. </w:t>
            </w:r>
            <w:r>
              <w:rPr/>
              <w:fldChar w:fldCharType="begin"/>
            </w:r>
            <w:r>
              <w:rPr/>
              <w:instrText> SEQ Equation \* ARABIC </w:instrText>
            </w:r>
            <w:r>
              <w:rPr/>
              <w:fldChar w:fldCharType="separate"/>
            </w:r>
            <w:r>
              <w:rPr/>
              <w:t>6</w:t>
            </w:r>
            <w:r>
              <w:rPr/>
              <w:fldChar w:fldCharType="end"/>
            </w:r>
            <w:bookmarkEnd w:id="120"/>
          </w:p>
        </w:tc>
      </w:tr>
    </w:tbl>
    <w:p>
      <w:pPr>
        <w:pStyle w:val="Normal"/>
        <w:ind w:hanging="0"/>
        <w:rPr/>
      </w:pPr>
      <w:r>
        <w:rPr/>
        <w:t xml:space="preserve">where the first element of the matrix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eastAsia="Wingdings" w:cs="Wingdings" w:ascii="Wingdings" w:hAnsi="Wingdings"/>
          <w:iCs/>
          <w:color w:val="FF0000"/>
        </w:rPr>
        <w:t></w:t>
      </w:r>
      <w:r>
        <w:rPr>
          <w:iCs/>
          <w:color w:val="FF0000"/>
        </w:rPr>
        <w:t xml:space="preserve"> define somewhere above </w:t>
      </w:r>
      <w:r>
        <w:rPr>
          <w:rFonts w:eastAsia="Wingdings" w:cs="Wingdings" w:ascii="Wingdings" w:hAnsi="Wingdings"/>
          <w:iCs/>
          <w:color w:val="FF0000"/>
        </w:rPr>
        <w:t></w:t>
      </w:r>
      <w:r>
        <w:rPr>
          <w:iCs/>
          <w:color w:val="FF0000"/>
        </w:rPr>
        <w:t xml:space="preserve"> table with current IC per country!?)</w:t>
      </w:r>
      <w:r>
        <w:rPr>
          <w:iCs/>
        </w:rPr>
        <w:t xml:space="preserve">. </w:t>
      </w:r>
    </w:p>
    <w:p>
      <w:pPr>
        <w:pStyle w:val="Normal"/>
        <w:rPr/>
      </w:pPr>
      <w:r>
        <w:rPr/>
        <w:t xml:space="preserve">The target vector </w:t>
      </w:r>
      <w:r>
        <w:rPr/>
      </w:r>
      <m:oMath xmlns:m="http://schemas.openxmlformats.org/officeDocument/2006/math">
        <m:acc>
          <m:accPr>
            <m:chr m:val="⃗"/>
          </m:accPr>
          <m:e>
            <m:r>
              <w:rPr>
                <w:rFonts w:ascii="Cambria Math" w:hAnsi="Cambria Math"/>
              </w:rPr>
              <m:t xml:space="preserve">b</m:t>
            </m:r>
          </m:e>
        </m:acc>
      </m:oMath>
      <w:r>
        <w:rPr/>
        <w:t xml:space="preserve"> is set to zero to reduce the variability within one weather regime and season as much as possible and therefore also reduces the variability from one weather regime to other:</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121" w:name="_Ref62376739"/>
            <w:r>
              <w:rPr/>
              <w:t xml:space="preserve">Eq. </w:t>
            </w:r>
            <w:r>
              <w:rPr/>
              <w:fldChar w:fldCharType="begin"/>
            </w:r>
            <w:r>
              <w:rPr/>
              <w:instrText> SEQ Equation \* ARABIC </w:instrText>
            </w:r>
            <w:r>
              <w:rPr/>
              <w:fldChar w:fldCharType="separate"/>
            </w:r>
            <w:r>
              <w:rPr/>
              <w:t>7</w:t>
            </w:r>
            <w:r>
              <w:rPr/>
              <w:fldChar w:fldCharType="end"/>
            </w:r>
            <w:bookmarkEnd w:id="121"/>
          </w:p>
        </w:tc>
      </w:tr>
    </w:tbl>
    <w:p>
      <w:pPr>
        <w:pStyle w:val="Normal"/>
        <w:ind w:hanging="0"/>
        <w:rPr/>
      </w:pPr>
      <w:r>
        <w:rPr/>
        <w:t xml:space="preserve">where </w:t>
      </w:r>
      <w:r>
        <w:rPr/>
      </w:r>
      <m:oMath xmlns:m="http://schemas.openxmlformats.org/officeDocument/2006/math">
        <m:acc>
          <m:accPr>
            <m:chr m:val="⃗"/>
          </m:accPr>
          <m:e>
            <m:r>
              <w:rPr>
                <w:rFonts w:ascii="Cambria Math" w:hAnsi="Cambria Math"/>
              </w:rPr>
              <m:t xml:space="preserve">b</m:t>
            </m:r>
          </m:e>
        </m:acc>
      </m:oMath>
      <w:r>
        <w:rPr/>
        <w:t xml:space="preserve"> has the same length as the number of rows of matrix A.</w:t>
      </w:r>
    </w:p>
    <w:p>
      <w:pPr>
        <w:pStyle w:val="Normal"/>
        <w:rPr/>
      </w:pPr>
      <w:r>
        <w:rPr/>
        <w:t xml:space="preserve">The result of this method is the vector </w:t>
      </w:r>
      <w:r>
        <w:rPr/>
      </w:r>
      <m:oMath xmlns:m="http://schemas.openxmlformats.org/officeDocument/2006/math">
        <m:acc>
          <m:accPr>
            <m:chr m:val="⃗"/>
          </m:accPr>
          <m:e>
            <m:r>
              <w:rPr>
                <w:rFonts w:ascii="Cambria Math" w:hAnsi="Cambria Math"/>
              </w:rPr>
              <m:t xml:space="preserve">x</m:t>
            </m:r>
          </m:e>
        </m:acc>
      </m:oMath>
      <w:r>
        <w:rPr/>
        <w:t xml:space="preserve"> which contains then the IC for each country:</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m>
                <m:mr>
                  <m:e>
                    <m:sSub>
                      <m:e>
                        <m:r>
                          <w:rPr>
                            <w:rFonts w:ascii="Cambria Math" w:hAnsi="Cambria Math"/>
                          </w:rPr>
                          <m:t xml:space="preserve">IC</m:t>
                        </m:r>
                      </m:e>
                      <m:sub>
                        <m:r>
                          <w:rPr>
                            <w:rFonts w:ascii="Cambria Math" w:hAnsi="Cambria Math"/>
                          </w:rPr>
                          <m:t xml:space="preserve">AL</m:t>
                        </m:r>
                      </m:sub>
                    </m:sSub>
                  </m:e>
                </m:mr>
                <m:mr>
                  <m:e>
                    <m:r>
                      <w:rPr>
                        <w:rFonts w:ascii="Cambria Math" w:hAnsi="Cambria Math"/>
                      </w:rPr>
                      <m:t xml:space="preserve">…</m:t>
                    </m:r>
                  </m:e>
                </m:mr>
                <m:mr>
                  <m:e>
                    <m:sSub>
                      <m:e>
                        <m:r>
                          <w:rPr>
                            <w:rFonts w:ascii="Cambria Math" w:hAnsi="Cambria Math"/>
                          </w:rPr>
                          <m:t xml:space="preserve">IC</m:t>
                        </m:r>
                      </m:e>
                      <m:sub>
                        <m:r>
                          <w:rPr>
                            <w:rFonts w:ascii="Cambria Math" w:hAnsi="Cambria Math"/>
                          </w:rPr>
                          <m:t xml:space="preserve">SK</m:t>
                        </m:r>
                      </m:sub>
                    </m:sSub>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8</w:t>
            </w:r>
            <w:r>
              <w:rPr/>
              <w:fldChar w:fldCharType="end"/>
            </w:r>
          </w:p>
        </w:tc>
      </w:tr>
    </w:tbl>
    <w:p>
      <w:pPr>
        <w:pStyle w:val="Normal"/>
        <w:rPr/>
      </w:pPr>
      <w:r>
        <w:rPr/>
      </w:r>
    </w:p>
    <w:p>
      <w:pPr>
        <w:pStyle w:val="Normal"/>
        <w:rPr/>
      </w:pPr>
      <w:r>
        <w:rPr/>
        <w:t xml:space="preserve">The method to perform the minimization is the Trust Region Reflective (TRF) algorithm </w:t>
      </w:r>
      <w:r>
        <w:fldChar w:fldCharType="begin"/>
      </w:r>
      <w:r>
        <w:rP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rPr/>
        <w:fldChar w:fldCharType="separate"/>
      </w:r>
      <w:bookmarkStart w:id="122" w:name="__Fieldmark__1059_3434669275"/>
      <w:r>
        <w:rPr/>
        <w:t>(</w:t>
      </w:r>
      <w:bookmarkStart w:id="123" w:name="__Fieldmark__3566_3287146748"/>
      <w:r>
        <w:rPr/>
        <w:t>Branch et al., 1999)</w:t>
      </w:r>
      <w:r>
        <w:rPr/>
      </w:r>
      <w:r>
        <w:rPr/>
        <w:fldChar w:fldCharType="end"/>
      </w:r>
      <w:bookmarkEnd w:id="122"/>
      <w:bookmarkEnd w:id="123"/>
      <w:r>
        <w:rPr/>
        <w:t>.</w:t>
      </w:r>
    </w:p>
    <w:p>
      <w:pPr>
        <w:pStyle w:val="Normal"/>
        <w:rPr/>
      </w:pPr>
      <w:r>
        <w:rPr/>
        <w:t xml:space="preserve">The lower bound is always set to the current (2019) PV IC per country (unless something else is mentioned in the scenarios below). The upper bound is always set to the potential PV IC which is taken from the study by </w:t>
      </w:r>
      <w:r>
        <w:rPr>
          <w:rFonts w:eastAsia="Wingdings" w:cs="Wingdings" w:ascii="Wingdings" w:hAnsi="Wingdings"/>
        </w:rPr>
        <w:t></w:t>
      </w:r>
      <w:r>
        <w:rPr/>
        <w:t xml:space="preserve"> </w:t>
      </w:r>
      <w:r>
        <w:rPr>
          <w:color w:val="FF0000"/>
        </w:rPr>
        <w:t>JAN FRAGEN/NACHSHAUEN PAPER</w:t>
      </w:r>
    </w:p>
    <w:p>
      <w:pPr>
        <w:pStyle w:val="Heading3"/>
        <w:numPr>
          <w:ilvl w:val="2"/>
          <w:numId w:val="2"/>
        </w:numPr>
        <w:rPr/>
      </w:pPr>
      <w:bookmarkStart w:id="124" w:name="_Toc61948469"/>
      <w:r>
        <w:rPr/>
        <w:t>Scenarios</w:t>
      </w:r>
      <w:bookmarkEnd w:id="124"/>
    </w:p>
    <w:p>
      <w:pPr>
        <w:pStyle w:val="Normal"/>
        <w:rPr/>
      </w:pPr>
      <w:r>
        <w:rPr/>
        <w:t xml:space="preserve">This section describes the expansion of the method in section </w:t>
      </w:r>
      <w:r>
        <w:rPr/>
        <w:fldChar w:fldCharType="begin"/>
      </w:r>
      <w:r>
        <w:rPr/>
        <w:instrText> REF _Ref61349857 \n \h </w:instrText>
      </w:r>
      <w:r>
        <w:rPr/>
        <w:fldChar w:fldCharType="separate"/>
      </w:r>
      <w:r>
        <w:rPr/>
        <w:t>2.2.4</w:t>
      </w:r>
      <w:r>
        <w:rPr/>
        <w:fldChar w:fldCharType="end"/>
      </w:r>
      <w:r>
        <w:rP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rPr/>
        <w:fldChar w:fldCharType="begin"/>
      </w:r>
      <w:r>
        <w:rPr/>
        <w:instrText> REF _Ref61350223 \h </w:instrText>
      </w:r>
      <w:r>
        <w:rPr/>
        <w:fldChar w:fldCharType="separate"/>
      </w:r>
      <w:r>
        <w:rPr/>
        <w:t>Eq. 6</w:t>
      </w:r>
      <w:r>
        <w:rPr/>
        <w:fldChar w:fldCharType="end"/>
      </w:r>
      <w:r>
        <w:rPr/>
        <w:t xml:space="preserve">) and the target vector </w:t>
      </w:r>
      <w:r>
        <w:rPr/>
      </w:r>
      <m:oMath xmlns:m="http://schemas.openxmlformats.org/officeDocument/2006/math">
        <m:acc>
          <m:accPr>
            <m:chr m:val="⃗"/>
          </m:accPr>
          <m:e>
            <m:r>
              <w:rPr>
                <w:rFonts w:ascii="Cambria Math" w:hAnsi="Cambria Math"/>
              </w:rPr>
              <m:t xml:space="preserve">b</m:t>
            </m:r>
          </m:e>
        </m:acc>
      </m:oMath>
      <w:r>
        <w:rPr/>
        <w:t xml:space="preserve"> (</w:t>
      </w:r>
      <w:r>
        <w:rPr/>
        <w:fldChar w:fldCharType="begin"/>
      </w:r>
      <w:r>
        <w:rPr/>
        <w:instrText> REF _Ref62376739 \h </w:instrText>
      </w:r>
      <w:r>
        <w:rPr/>
        <w:fldChar w:fldCharType="separate"/>
      </w:r>
      <w:r>
        <w:rPr/>
        <w:t>Eq. 7</w:t>
      </w:r>
      <w:r>
        <w:rPr/>
        <w:fldChar w:fldCharType="end"/>
      </w:r>
      <w:r>
        <w:rPr/>
        <w:t xml:space="preserve">). The newly added rows and elements act as additional equations within our linear least-square problem and their residuals are consequently also minimized. </w:t>
      </w:r>
    </w:p>
    <w:p>
      <w:pPr>
        <w:pStyle w:val="Normal"/>
        <w:rPr/>
      </w:pPr>
      <w:r>
        <w:rPr/>
        <w:t xml:space="preserve">To meet the requirements of the different scenarios described below and get a better control over our linear least-square problem, we introduce a weighting vector </w:t>
      </w:r>
      <w:r>
        <w:rPr/>
      </w:r>
      <m:oMath xmlns:m="http://schemas.openxmlformats.org/officeDocument/2006/math">
        <m:acc>
          <m:accPr>
            <m:chr m:val="⃗"/>
          </m:accPr>
          <m:e>
            <m:r>
              <w:rPr>
                <w:rFonts w:ascii="Cambria Math" w:hAnsi="Cambria Math"/>
              </w:rPr>
              <m:t xml:space="preserve">w</m:t>
            </m:r>
          </m:e>
        </m:acc>
      </m:oMath>
      <w:r>
        <w:rPr/>
        <w:t>:</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938"/>
        <w:gridCol w:w="757"/>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r>
                    <w:rPr>
                      <w:rFonts w:ascii="Cambria Math" w:hAnsi="Cambria Math"/>
                    </w:rPr>
                    <m:t xml:space="preserve">w</m:t>
                  </m:r>
                </m:e>
              </m:acc>
              <m:r>
                <w:rPr>
                  <w:rFonts w:ascii="Cambria Math" w:hAnsi="Cambria Math"/>
                </w:rPr>
                <m:t xml:space="preserve">=</m:t>
              </m:r>
              <m:m>
                <m:mr>
                  <m:e>
                    <m:sSub>
                      <m:e>
                        <m:r>
                          <w:rPr>
                            <w:rFonts w:ascii="Cambria Math" w:hAnsi="Cambria Math"/>
                          </w:rPr>
                          <m:t xml:space="preserve">w</m:t>
                        </m:r>
                      </m:e>
                      <m:sub>
                        <m:r>
                          <w:rPr>
                            <w:rFonts w:ascii="Cambria Math" w:hAnsi="Cambria Math"/>
                          </w:rPr>
                          <m:t xml:space="preserve">0</m:t>
                        </m:r>
                      </m:sub>
                    </m:sSub>
                  </m:e>
                </m:mr>
                <m:mr>
                  <m:e>
                    <m:r>
                      <w:rPr>
                        <w:rFonts w:ascii="Cambria Math" w:hAnsi="Cambria Math"/>
                      </w:rPr>
                      <m:t xml:space="preserve">…</m:t>
                    </m:r>
                  </m:e>
                </m:mr>
                <m:mr>
                  <m:e>
                    <m:sSub>
                      <m:e>
                        <m:r>
                          <w:rPr>
                            <w:rFonts w:ascii="Cambria Math" w:hAnsi="Cambria Math"/>
                          </w:rPr>
                          <m:t xml:space="preserve">w</m:t>
                        </m:r>
                      </m:e>
                      <m:sub>
                        <m:r>
                          <w:rPr>
                            <w:rFonts w:ascii="Cambria Math" w:hAnsi="Cambria Math"/>
                          </w:rPr>
                          <m:t xml:space="preserve">x</m:t>
                        </m:r>
                      </m:sub>
                    </m:sSub>
                  </m:e>
                </m:mr>
              </m:m>
            </m:oMath>
          </w:p>
          <w:p>
            <w:pPr>
              <w:pStyle w:val="Normal"/>
              <w:spacing w:lineRule="auto" w:line="240" w:before="0" w:after="0"/>
              <w:ind w:hanging="0"/>
              <w:rPr/>
            </w:pPr>
            <w:r>
              <w:rPr/>
            </w:r>
          </w:p>
        </w:tc>
        <w:tc>
          <w:tcPr>
            <w:tcW w:w="757"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9</w:t>
            </w:r>
            <w:r>
              <w:rPr/>
              <w:fldChar w:fldCharType="end"/>
            </w:r>
          </w:p>
        </w:tc>
      </w:tr>
    </w:tbl>
    <w:p>
      <w:pPr>
        <w:pStyle w:val="Normal"/>
        <w:rPr/>
      </w:pPr>
      <w:r>
        <w:rPr/>
        <w:t xml:space="preserve">where the elements of the vector </w:t>
      </w:r>
      <w:r>
        <w:rPr/>
      </w:r>
      <m:oMath xmlns:m="http://schemas.openxmlformats.org/officeDocument/2006/math">
        <m:acc>
          <m:accPr>
            <m:chr m:val="⃗"/>
          </m:accPr>
          <m:e>
            <m:r>
              <w:rPr>
                <w:rFonts w:ascii="Cambria Math" w:hAnsi="Cambria Math"/>
              </w:rPr>
              <m:t xml:space="preserve">w</m:t>
            </m:r>
          </m:e>
        </m:acc>
      </m:oMath>
      <w:r>
        <w:rPr/>
        <w:t xml:space="preserve"> are the weightings for each of our equations defined with the coefficient matrix A and the target vector </w:t>
      </w:r>
      <w:r>
        <w:rPr/>
      </w:r>
      <m:oMath xmlns:m="http://schemas.openxmlformats.org/officeDocument/2006/math">
        <m:acc>
          <m:accPr>
            <m:chr m:val="⃗"/>
          </m:accPr>
          <m:e>
            <m:r>
              <w:rPr>
                <w:rFonts w:ascii="Cambria Math" w:hAnsi="Cambria Math"/>
              </w:rPr>
              <m:t xml:space="preserve">b</m:t>
            </m:r>
          </m:e>
        </m:acc>
      </m:oMath>
      <w:r>
        <w:rPr/>
        <w:t>.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variability they are already relatively highly weighted compared to one equation we add. With the introduced weighting vector, it is possible to counteract and give more weight to the one added equation if necessary.</w:t>
      </w:r>
    </w:p>
    <w:p>
      <w:pPr>
        <w:pStyle w:val="Normal"/>
        <w:rPr>
          <w:color w:val="FF0000"/>
        </w:rPr>
      </w:pPr>
      <w:r>
        <w:rPr/>
        <w:t xml:space="preserve">To apply the weighting vector to the linear least square problem the square root of its elements is taken as elements of a diagonal matrix and multiplied with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before the optimization problem is solved. </w:t>
      </w:r>
      <w:r>
        <w:rPr>
          <w:rFonts w:eastAsia="Wingdings" w:cs="Wingdings" w:ascii="Wingdings" w:hAnsi="Wingdings"/>
          <w:color w:val="FF0000"/>
        </w:rPr>
        <w:t></w:t>
      </w:r>
      <w:r>
        <w:rPr>
          <w:color w:val="FF0000"/>
        </w:rPr>
        <w:t xml:space="preserve"> EQ AUFSCHREIBEN!?</w:t>
      </w:r>
    </w:p>
    <w:p>
      <w:pPr>
        <w:pStyle w:val="Heading4"/>
        <w:numPr>
          <w:ilvl w:val="3"/>
          <w:numId w:val="2"/>
        </w:numPr>
        <w:ind w:left="864" w:hanging="862"/>
        <w:rPr/>
      </w:pPr>
      <w:r>
        <w:rPr/>
        <w:t>Scenario 1 (S1) – PV power production and installed capacities from NECPs 2030</w:t>
      </w:r>
    </w:p>
    <w:p>
      <w:pPr>
        <w:pStyle w:val="Normal"/>
        <w:rPr/>
      </w:pPr>
      <w:r>
        <w:rPr/>
        <w:t xml:space="preserve">The objective of S1 is to minimize the PV power production variability but the total installed capacities and power production with PV systems in Europe must equal </w:t>
      </w:r>
      <w:r>
        <w:rPr>
          <w:color w:val="FF0000"/>
        </w:rPr>
        <w:t>(+/- 1GW</w:t>
      </w:r>
      <w:r>
        <w:rP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pPr>
        <w:pStyle w:val="Normal"/>
        <w:rPr/>
      </w:pPr>
      <w:r>
        <w:rPr/>
        <w:t xml:space="preserve">To realize S1 two rows and elements are added to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respectively. The first row adds the constraint that the total IC must be equal to the total IC planned for 2030. This is achieved by adding a row with ones to the coefficient matrix A and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The second row considers for the total PV power production. PV power production is calculated by multiplying IC with the CF (</w:t>
      </w:r>
      <w:r>
        <w:rPr/>
        <w:fldChar w:fldCharType="begin"/>
      </w:r>
      <w:r>
        <w:rPr/>
        <w:instrText> REF _Ref61362315 \h </w:instrText>
      </w:r>
      <w:r>
        <w:rPr/>
        <w:fldChar w:fldCharType="separate"/>
      </w:r>
      <w:r>
        <w:rPr/>
        <w:t>Eq. 1</w:t>
      </w:r>
      <w:r>
        <w:rPr/>
        <w:fldChar w:fldCharType="end"/>
      </w:r>
      <w:r>
        <w:rPr/>
        <w:t xml:space="preserve">). Therefore, we add all the mean CF per country as row to the coefficient matrix A. The total PV power production is added to the target </w:t>
      </w:r>
      <w:r>
        <w:rPr/>
      </w:r>
      <m:oMath xmlns:m="http://schemas.openxmlformats.org/officeDocument/2006/math">
        <m:acc>
          <m:accPr>
            <m:chr m:val="⃗"/>
          </m:accPr>
          <m:e>
            <m:r>
              <w:rPr>
                <w:rFonts w:ascii="Cambria Math" w:hAnsi="Cambria Math"/>
              </w:rPr>
              <m:t xml:space="preserve">b</m:t>
            </m:r>
          </m:e>
        </m:acc>
      </m:oMath>
      <w:r>
        <w:rPr/>
        <w:t>. It is calculated as sum of the CF per country multiplied by the planned IC per country for 2030.</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CF</m:t>
                            </m:r>
                          </m:e>
                          <m:sub>
                            <m:r>
                              <w:rPr>
                                <w:rFonts w:ascii="Cambria Math" w:hAnsi="Cambria Math"/>
                              </w:rPr>
                              <m:t xml:space="preserve">AL</m:t>
                            </m:r>
                          </m:sub>
                        </m:sSub>
                      </m:e>
                      <m:e>
                        <m:r>
                          <w:rPr>
                            <w:rFonts w:ascii="Cambria Math" w:hAnsi="Cambria Math"/>
                          </w:rPr>
                          <m:t xml:space="preserve">⋱</m:t>
                        </m:r>
                      </m:e>
                      <m:e>
                        <m:sSub>
                          <m:e>
                            <m:r>
                              <w:rPr>
                                <w:rFonts w:ascii="Cambria Math" w:hAnsi="Cambria Math"/>
                              </w:rPr>
                              <m:t xml:space="preserve">CF</m:t>
                            </m:r>
                          </m:e>
                          <m:sub>
                            <m:r>
                              <w:rPr>
                                <w:rFonts w:ascii="Cambria Math" w:hAnsi="Cambria Math"/>
                              </w:rPr>
                              <m:t xml:space="preserve">SK</m:t>
                            </m:r>
                          </m:sub>
                        </m:sSub>
                      </m:e>
                    </m:mr>
                  </m:m>
                </m:e>
              </m:d>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10</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oMath>
      <w:r>
        <w:rPr/>
        <w:t xml:space="preserve">is the coefficient matrix for S1 (expansion of </w:t>
      </w:r>
      <w:r>
        <w:rPr/>
        <w:fldChar w:fldCharType="begin"/>
      </w:r>
      <w:r>
        <w:rPr/>
        <w:instrText> REF _Ref61350223 \h </w:instrText>
      </w:r>
      <w:r>
        <w:rPr/>
        <w:fldChar w:fldCharType="separate"/>
      </w:r>
      <w:r>
        <w:rPr/>
        <w:t>Eq. 6</w:t>
      </w:r>
      <w:r>
        <w:rPr/>
        <w:fldChar w:fldCharType="end"/>
      </w:r>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AL</m:t>
            </m:r>
          </m:sub>
        </m:sSub>
      </m:oMath>
      <w:r>
        <w:rPr>
          <w:iCs/>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SK</m:t>
            </m:r>
          </m:sub>
        </m:sSub>
      </m:oMath>
      <w:r>
        <w:rPr>
          <w:iCs/>
        </w:rPr>
        <w:t xml:space="preserve"> are the mean capacity factors for Albania and Slovakia which represents the mean CF for all countries.</w:t>
      </w:r>
    </w:p>
    <w:p>
      <w:pPr>
        <w:pStyle w:val="Normal"/>
        <w:rPr/>
      </w:pPr>
      <w:r>
        <w:rPr/>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e>
              </m:acc>
              <m:r>
                <w:rPr>
                  <w:rFonts w:ascii="Cambria Math" w:hAnsi="Cambria Math"/>
                </w:rPr>
                <m:t xml:space="preserve">=</m:t>
              </m:r>
              <m:m>
                <m:mr>
                  <m:e>
                    <m:r>
                      <w:rPr>
                        <w:rFonts w:ascii="Cambria Math" w:hAnsi="Cambria Math"/>
                      </w:rPr>
                      <m:t xml:space="preserve">⋯</m:t>
                    </m:r>
                  </m:e>
                </m:mr>
                <m:mr>
                  <m:e>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e>
                </m:mr>
                <m:mr>
                  <m:e>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e>
                </m:mr>
              </m:m>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11</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oMath>
      <w:r>
        <w:rPr/>
        <w:t xml:space="preserve"> is the target vector for S1 (expansion of </w:t>
      </w:r>
      <w:r>
        <w:rPr/>
        <w:fldChar w:fldCharType="begin"/>
      </w:r>
      <w:r>
        <w:rPr/>
        <w:instrText> REF _Ref62376739 \h </w:instrText>
      </w:r>
      <w:r>
        <w:rPr/>
        <w:fldChar w:fldCharType="separate"/>
      </w:r>
      <w:r>
        <w:rPr/>
        <w:t>Eq. 7</w:t>
      </w:r>
      <w:r>
        <w:rPr/>
        <w:fldChar w:fldCharType="end"/>
      </w:r>
      <w:r>
        <w:rPr/>
        <w:t xml:space="preserve">), </w:t>
      </w:r>
      <w:r>
        <w:rPr/>
      </w:r>
      <m:oMath xmlns:m="http://schemas.openxmlformats.org/officeDocument/2006/math">
        <m:sSub>
          <m:e>
            <m:r>
              <w:rPr>
                <w:rFonts w:ascii="Cambria Math" w:hAnsi="Cambria Math"/>
              </w:rPr>
              <m:t xml:space="preserve">tot</m:t>
            </m:r>
          </m:e>
          <m:sub>
            <m:sSub>
              <m:e>
                <m:r>
                  <w:rPr>
                    <w:rFonts w:ascii="Cambria Math" w:hAnsi="Cambria Math"/>
                  </w:rPr>
                  <m:t xml:space="preserve">IC</m:t>
                </m:r>
              </m:e>
              <m:sub>
                <m:r>
                  <w:rPr>
                    <w:rFonts w:ascii="Cambria Math" w:hAnsi="Cambria Math"/>
                  </w:rPr>
                  <m:t xml:space="preserve">2030</m:t>
                </m:r>
              </m:sub>
            </m:sSub>
          </m:sub>
        </m:sSub>
      </m:oMath>
      <w:r>
        <w:rPr/>
        <w:t xml:space="preserve"> is the total installed capacity planned for 2030 and </w:t>
      </w:r>
      <w:r>
        <w:rPr/>
      </w:r>
      <m:oMath xmlns:m="http://schemas.openxmlformats.org/officeDocument/2006/math">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oMath>
      <w:r>
        <w:rPr/>
        <w:t xml:space="preserve"> is the total PV power production estimated with the planned IC 2030.</w:t>
      </w:r>
    </w:p>
    <w:p>
      <w:pPr>
        <w:pStyle w:val="Normal"/>
        <w:ind w:hanging="0"/>
        <w:rPr/>
      </w:pPr>
      <w:r>
        <w:rP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4" w:hanging="862"/>
        <w:rPr/>
      </w:pPr>
      <w:r>
        <w:rPr/>
        <w:t>Scenario 2 (S2) – PV IC in 2050</w:t>
      </w:r>
    </w:p>
    <w:p>
      <w:pPr>
        <w:pStyle w:val="Normal"/>
        <w:rPr/>
      </w:pPr>
      <w:r>
        <w:rP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w:r>
        <w:rPr/>
      </w:r>
      <m:oMath xmlns:m="http://schemas.openxmlformats.org/officeDocument/2006/math">
        <m:acc>
          <m:accPr>
            <m:chr m:val="⃗"/>
          </m:accPr>
          <m:e>
            <m:r>
              <w:rPr>
                <w:rFonts w:ascii="Cambria Math" w:hAnsi="Cambria Math"/>
              </w:rPr>
              <m:t xml:space="preserve">b</m:t>
            </m:r>
          </m:e>
        </m:acc>
      </m:oMath>
      <w:r>
        <w:rPr/>
        <w:t xml:space="preserve">. The following table shows estimates by three different sources for the needed PV IC in the year 2050: </w:t>
      </w:r>
    </w:p>
    <w:p>
      <w:pPr>
        <w:pStyle w:val="Normal"/>
        <w:rPr/>
      </w:pPr>
      <w:r>
        <w:rPr/>
      </w:r>
    </w:p>
    <w:p>
      <w:pPr>
        <w:pStyle w:val="Caption1"/>
        <w:keepNext w:val="true"/>
        <w:rPr/>
      </w:pPr>
      <w:bookmarkStart w:id="125" w:name="_Ref62380044"/>
      <w:r>
        <w:rPr/>
        <w:t xml:space="preserve">Table </w:t>
      </w:r>
      <w:r>
        <w:rPr/>
        <w:fldChar w:fldCharType="begin"/>
      </w:r>
      <w:r>
        <w:rPr/>
        <w:instrText> SEQ Table \* ARABIC </w:instrText>
      </w:r>
      <w:r>
        <w:rPr/>
        <w:fldChar w:fldCharType="separate"/>
      </w:r>
      <w:r>
        <w:rPr/>
        <w:t>1</w:t>
      </w:r>
      <w:r>
        <w:rPr/>
        <w:fldChar w:fldCharType="end"/>
      </w:r>
      <w:bookmarkEnd w:id="125"/>
      <w:r>
        <w:rPr/>
        <w:t xml:space="preserve"> Estimates of needed installed PV capacities for the year 2050.</w:t>
      </w:r>
    </w:p>
    <w:tbl>
      <w:tblPr>
        <w:tblStyle w:val="Gitternetztabelle4Akzent3"/>
        <w:tblW w:w="9396" w:type="dxa"/>
        <w:jc w:val="left"/>
        <w:tblInd w:w="0" w:type="dxa"/>
        <w:tblCellMar>
          <w:top w:w="0" w:type="dxa"/>
          <w:left w:w="108" w:type="dxa"/>
          <w:bottom w:w="0" w:type="dxa"/>
          <w:right w:w="108" w:type="dxa"/>
        </w:tblCellMar>
        <w:tblLook w:noVBand="1" w:val="04a0" w:noHBand="0" w:lastColumn="0" w:firstColumn="1" w:lastRow="0" w:firstRow="1"/>
      </w:tblPr>
      <w:tblGrid>
        <w:gridCol w:w="2120"/>
        <w:gridCol w:w="2693"/>
        <w:gridCol w:w="4583"/>
      </w:tblGrid>
      <w:tr>
        <w:trPr>
          <w:cnfStyle w:val="100000000000" w:firstRow="1" w:lastRow="0" w:firstColumn="0" w:lastColumn="0" w:oddVBand="0" w:evenVBand="0" w:oddHBand="0"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rPr>
                <w:b/>
                <w:b/>
                <w:bCs/>
                <w:color w:val="FFFFFF" w:themeColor="background1"/>
              </w:rPr>
            </w:pPr>
            <w:r>
              <w:rPr>
                <w:b/>
                <w:bCs/>
                <w:color w:val="FFFFFF" w:themeColor="background1"/>
              </w:rPr>
              <w:t>Source</w:t>
            </w:r>
          </w:p>
        </w:tc>
        <w:tc>
          <w:tcPr>
            <w:tcW w:w="2693" w:type="dxa"/>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PV IC 2050 estimate [TW]</w:t>
            </w:r>
          </w:p>
        </w:tc>
        <w:tc>
          <w:tcPr>
            <w:tcW w:w="4583" w:type="dxa"/>
            <w:tcBorders>
              <w:top w:val="single" w:sz="4" w:space="0" w:color="A5A5A5"/>
              <w:left w:val="single" w:sz="4" w:space="0" w:color="A5A5A5"/>
              <w:bottom w:val="single" w:sz="4" w:space="0" w:color="A5A5A5"/>
              <w:right w:val="single" w:sz="4" w:space="0" w:color="A5A5A5"/>
              <w:insideH w:val="single" w:sz="4" w:space="0" w:color="A5A5A5"/>
              <w:insideV w:val="single" w:sz="4" w:space="0" w:color="A5A5A5"/>
            </w:tcBorders>
            <w:shd w:color="auto" w:fill="A5A5A5" w:themeFill="accent3"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Comment / Scenario</w:t>
            </w:r>
          </w:p>
        </w:tc>
      </w:tr>
      <w:tr>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spacing w:lineRule="auto" w:line="240" w:before="0" w:after="0"/>
              <w:ind w:hanging="0"/>
              <w:rPr>
                <w:b w:val="false"/>
                <w:b w:val="false"/>
                <w:bCs w:val="false"/>
              </w:rPr>
            </w:pPr>
            <w:r>
              <w:rPr>
                <w:b w:val="false"/>
                <w:bCs w:val="false"/>
              </w:rPr>
              <w:t>SolarPower Europe</w:t>
            </w:r>
          </w:p>
        </w:tc>
        <w:tc>
          <w:tcPr>
            <w:tcW w:w="269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4.7 – 8.8</w:t>
            </w:r>
          </w:p>
        </w:tc>
        <w:tc>
          <w:tcPr>
            <w:tcW w:w="458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4.7 TW in the Laggard scenario, 7.7 TW in the Moderate scenario and 8.8 TW in the Leadership scenario</w:t>
            </w:r>
          </w:p>
        </w:tc>
      </w:tr>
      <w:tr>
        <w:trPr/>
        <w:tc>
          <w:tcPr>
            <w:tcW w:w="212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val="false"/>
                <w:b w:val="false"/>
                <w:bCs w:val="false"/>
              </w:rPr>
            </w:pPr>
            <w:r>
              <w:rPr>
                <w:b w:val="false"/>
                <w:bCs w:val="false"/>
              </w:rPr>
              <w:t>IRENA</w:t>
            </w:r>
          </w:p>
        </w:tc>
        <w:tc>
          <w:tcPr>
            <w:tcW w:w="2693"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0.891</w:t>
            </w:r>
          </w:p>
        </w:tc>
        <w:tc>
          <w:tcPr>
            <w:tcW w:w="4583"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REmap Case</w:t>
            </w:r>
          </w:p>
        </w:tc>
      </w:tr>
      <w:tr>
        <w:trPr>
          <w:cnfStyle w:val="000000100000" w:firstRow="0" w:lastRow="0" w:firstColumn="0" w:lastColumn="0" w:oddVBand="0" w:evenVBand="0" w:oddHBand="1" w:evenHBand="0" w:firstRowFirstColumn="0" w:firstRowLastColumn="0" w:lastRowFirstColumn="0" w:lastRowLastColumn="0"/>
        </w:trPr>
        <w:tc>
          <w:tcPr>
            <w:tcW w:w="212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spacing w:lineRule="auto" w:line="240" w:before="0" w:after="0"/>
              <w:ind w:hanging="0"/>
              <w:rPr>
                <w:b w:val="false"/>
                <w:b w:val="false"/>
                <w:bCs w:val="false"/>
              </w:rPr>
            </w:pPr>
            <w:r>
              <w:rPr>
                <w:b w:val="false"/>
                <w:bCs w:val="false"/>
              </w:rPr>
              <w:t>Energy Watch Group</w:t>
            </w:r>
          </w:p>
        </w:tc>
        <w:tc>
          <w:tcPr>
            <w:tcW w:w="269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1.94</w:t>
            </w:r>
          </w:p>
        </w:tc>
        <w:tc>
          <w:tcPr>
            <w:tcW w:w="4583" w:type="dxa"/>
            <w:tcBorders/>
            <w:shd w:color="auto" w:fill="EDEDED" w:themeFill="accent3"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100% RES scenario of the Energy</w:t>
            </w:r>
          </w:p>
        </w:tc>
      </w:tr>
    </w:tbl>
    <w:p>
      <w:pPr>
        <w:pStyle w:val="Normal"/>
        <w:rPr/>
      </w:pPr>
      <w:r>
        <w:rPr/>
        <w:br/>
        <w:t xml:space="preserve">S2 is calculated twice, first with lowest values from </w:t>
      </w:r>
      <w:r>
        <w:rPr/>
        <w:fldChar w:fldCharType="begin"/>
      </w:r>
      <w:r>
        <w:rPr/>
        <w:instrText> REF _Ref62380044 \h </w:instrText>
      </w:r>
      <w:r>
        <w:rPr/>
        <w:fldChar w:fldCharType="separate"/>
      </w:r>
      <w:r>
        <w:rPr/>
        <w:t>Table 1</w:t>
      </w:r>
      <w:r>
        <w:rPr/>
        <w:fldChar w:fldCharType="end"/>
      </w:r>
      <w:r>
        <w:rPr/>
        <w:t xml:space="preserve"> estimated by IRENA with 0.891 TW and second with the highest values estimated by SolarPower Europe in their Leadership scenario with 8.8 TW. The weighting vector for S1 is chosen such that all the equations which consider the variability are set to one and the equation for the total PV IC is set to </w:t>
      </w:r>
      <w:r>
        <w:rPr>
          <w:color w:val="FF0000"/>
        </w:rPr>
        <w:t>XY.</w:t>
      </w:r>
    </w:p>
    <w:p>
      <w:pPr>
        <w:pStyle w:val="Normal"/>
        <w:rPr/>
      </w:pPr>
      <w:r>
        <w:rPr/>
        <w:t>To set the results into context the variability is also calculated with the same amount of PV IC but percentual equally distributed to the countries as it was in the year 2019 (</w:t>
      </w:r>
      <w:r>
        <w:rPr>
          <w:color w:val="FF0000"/>
        </w:rPr>
        <w:t>or better the ones which are planned for 2030?)</w:t>
      </w:r>
      <w:r>
        <w:rPr/>
        <w:t>.</w:t>
      </w:r>
    </w:p>
    <w:p>
      <w:pPr>
        <w:pStyle w:val="Heading4"/>
        <w:numPr>
          <w:ilvl w:val="3"/>
          <w:numId w:val="2"/>
        </w:numPr>
        <w:ind w:left="864" w:hanging="862"/>
        <w:rPr/>
      </w:pPr>
      <w:r>
        <w:rPr/>
        <w:t>Scenario 3 (S3) – Cost minimization</w:t>
      </w:r>
    </w:p>
    <w:p>
      <w:pPr>
        <w:pStyle w:val="Normal"/>
        <w:rPr/>
      </w:pPr>
      <w:r>
        <w:rPr/>
        <w:t xml:space="preserve">Additionally to the PV power output variability reduction, S3 focuses on minimizing the costs. This is done by minimizing the amount of PV IC with the constraint that they must produce the same amount of electricity as estimated with the PV IC planed in the NECPs for 2030. This leads to the to same expansion of our method as described in S1 but instead of adding the total IC planned for 2030 as element to the target vector </w:t>
      </w:r>
      <w:r>
        <w:rPr/>
      </w:r>
      <m:oMath xmlns:m="http://schemas.openxmlformats.org/officeDocument/2006/math">
        <m:acc>
          <m:accPr>
            <m:chr m:val="⃗"/>
          </m:accPr>
          <m:e>
            <m:r>
              <w:rPr>
                <w:rFonts w:ascii="Cambria Math" w:hAnsi="Cambria Math"/>
              </w:rPr>
              <m:t xml:space="preserve">b</m:t>
            </m:r>
          </m:e>
        </m:acc>
      </m:oMath>
      <w:r>
        <w:rPr/>
        <w:t xml:space="preserve"> it is now set to 0.</w:t>
      </w:r>
    </w:p>
    <w:p>
      <w:pPr>
        <w:pStyle w:val="Normal"/>
        <w:rPr/>
      </w:pPr>
      <w:r>
        <w:rPr/>
        <w:t xml:space="preserve">The weighting vector for S3 is chosen such that all the equations which consider the variability are set to one. The weighting of the equation which considers for the total IC are set to </w:t>
      </w:r>
      <w:r>
        <w:rPr>
          <w:color w:val="FF0000"/>
        </w:rPr>
        <w:t xml:space="preserve">XY </w:t>
      </w:r>
      <w:r>
        <w:rPr/>
        <w:t xml:space="preserve">and the equation which considers for the total PV production is set to </w:t>
      </w:r>
      <w:r>
        <w:rPr>
          <w:color w:val="FF0000"/>
        </w:rPr>
        <w:t>XY.</w:t>
      </w:r>
    </w:p>
    <w:p>
      <w:pPr>
        <w:pStyle w:val="Heading4"/>
        <w:numPr>
          <w:ilvl w:val="3"/>
          <w:numId w:val="2"/>
        </w:numPr>
        <w:ind w:left="864" w:hanging="862"/>
        <w:rPr/>
      </w:pPr>
      <w:r>
        <w:rPr/>
        <w:t xml:space="preserve">Scenario 4 (S4) – Cover </w:t>
      </w:r>
      <w:r>
        <w:rPr>
          <w:color w:val="FF0000"/>
        </w:rPr>
        <w:t>XY%</w:t>
      </w:r>
      <w:r>
        <w:rPr/>
        <w:t xml:space="preserve"> of country specific consumption with PV systems</w:t>
      </w:r>
    </w:p>
    <w:p>
      <w:pPr>
        <w:pStyle w:val="Normal"/>
        <w:rPr/>
      </w:pPr>
      <w:r>
        <w:rPr/>
        <w:t xml:space="preserve">The objective of S4 is to minimize the PV power production variability but each country must generate </w:t>
      </w:r>
      <w:r>
        <w:rPr>
          <w:color w:val="FF0000"/>
        </w:rPr>
        <w:t>XY%</w:t>
      </w:r>
      <w:r>
        <w:rPr/>
        <w:t xml:space="preserve"> of its electricity consumption with PV systems. The latest (between 2016 and 2019) available yearly electricity consumption data (section </w:t>
      </w:r>
      <w:r>
        <w:rPr/>
        <w:fldChar w:fldCharType="begin"/>
      </w:r>
      <w:r>
        <w:rPr/>
        <w:instrText> REF _Ref62381130 \r \h </w:instrText>
      </w:r>
      <w:r>
        <w:rPr/>
        <w:fldChar w:fldCharType="separate"/>
      </w:r>
      <w:r>
        <w:rPr/>
        <w:t>2.1.4</w:t>
      </w:r>
      <w:r>
        <w:rPr/>
        <w:fldChar w:fldCharType="end"/>
      </w:r>
      <w:r>
        <w:rP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rPr/>
        <w:t xml:space="preserve"> of the yearly consumption per country divided by the CF per country as lower bound. </w:t>
      </w:r>
    </w:p>
    <w:tbl>
      <w:tblPr>
        <w:tblStyle w:val="Tabellenraster"/>
        <w:tblW w:w="9396" w:type="dxa"/>
        <w:jc w:val="center"/>
        <w:tblInd w:w="0" w:type="dxa"/>
        <w:tblCellMar>
          <w:top w:w="0" w:type="dxa"/>
          <w:left w:w="118" w:type="dxa"/>
          <w:bottom w:w="0" w:type="dxa"/>
          <w:right w:w="108" w:type="dxa"/>
        </w:tblCellMar>
        <w:tblLook w:noVBand="1" w:val="04a0" w:noHBand="0" w:lastColumn="0" w:firstColumn="1" w:lastRow="0" w:firstRow="1"/>
      </w:tblPr>
      <w:tblGrid>
        <w:gridCol w:w="701"/>
        <w:gridCol w:w="7803"/>
        <w:gridCol w:w="892"/>
      </w:tblGrid>
      <w:tr>
        <w:trPr/>
        <w:tc>
          <w:tcPr>
            <w:tcW w:w="701"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3"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r>
                <w:rPr>
                  <w:rFonts w:ascii="Cambria Math" w:hAnsi="Cambria Math"/>
                </w:rPr>
                <m:t xml:space="preserve">=</m:t>
              </m:r>
              <m:r>
                <w:rPr>
                  <w:rFonts w:ascii="Cambria Math" w:hAnsi="Cambria Math"/>
                </w:rPr>
                <m:t xml:space="preserve">25</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load</m:t>
                      </m:r>
                    </m:e>
                    <m:sub>
                      <m:r>
                        <w:rPr>
                          <w:rFonts w:ascii="Cambria Math" w:hAnsi="Cambria Math"/>
                        </w:rPr>
                        <m:t xml:space="preserve">country</m:t>
                      </m:r>
                    </m:sub>
                  </m:sSub>
                </m:num>
                <m:den>
                  <m:sSub>
                    <m:e>
                      <m:r>
                        <w:rPr>
                          <w:rFonts w:ascii="Cambria Math" w:hAnsi="Cambria Math"/>
                        </w:rPr>
                        <m:t xml:space="preserve">CF</m:t>
                      </m:r>
                    </m:e>
                    <m:sub>
                      <m:r>
                        <w:rPr>
                          <w:rFonts w:ascii="Cambria Math" w:hAnsi="Cambria Math"/>
                        </w:rPr>
                        <m:t xml:space="preserve">country</m:t>
                      </m:r>
                    </m:sub>
                  </m:sSub>
                  <m:r>
                    <w:rPr>
                      <w:rFonts w:ascii="Cambria Math" w:hAnsi="Cambria Math"/>
                    </w:rPr>
                    <m:t xml:space="preserve">∗</m:t>
                  </m:r>
                  <m:r>
                    <w:rPr>
                      <w:rFonts w:ascii="Cambria Math" w:hAnsi="Cambria Math"/>
                    </w:rPr>
                    <m:t xml:space="preserve">365</m:t>
                  </m:r>
                  <m:r>
                    <w:rPr>
                      <w:rFonts w:ascii="Cambria Math" w:hAnsi="Cambria Math"/>
                    </w:rPr>
                    <m:t xml:space="preserve">d</m:t>
                  </m:r>
                  <m:r>
                    <w:rPr>
                      <w:rFonts w:ascii="Cambria Math" w:hAnsi="Cambria Math"/>
                    </w:rPr>
                    <m:t xml:space="preserve">∗</m:t>
                  </m:r>
                  <m:r>
                    <w:rPr>
                      <w:rFonts w:ascii="Cambria Math" w:hAnsi="Cambria Math"/>
                    </w:rPr>
                    <m:t xml:space="preserve">24</m:t>
                  </m:r>
                  <m:f>
                    <m:num>
                      <m:r>
                        <w:rPr>
                          <w:rFonts w:ascii="Cambria Math" w:hAnsi="Cambria Math"/>
                        </w:rPr>
                        <m:t xml:space="preserve">h</m:t>
                      </m:r>
                    </m:num>
                    <m:den>
                      <m:r>
                        <w:rPr>
                          <w:rFonts w:ascii="Cambria Math" w:hAnsi="Cambria Math"/>
                        </w:rPr>
                        <m:t xml:space="preserve">d</m:t>
                      </m:r>
                    </m:den>
                  </m:f>
                </m:den>
              </m:f>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12</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oMath>
      <w:r>
        <w:rPr/>
        <w:t xml:space="preserve"> is the lower bound for PV IC per country [W], </w:t>
      </w:r>
      <w:r>
        <w:rPr/>
      </w:r>
      <m:oMath xmlns:m="http://schemas.openxmlformats.org/officeDocument/2006/math">
        <m:sSub>
          <m:e>
            <m:r>
              <w:rPr>
                <w:rFonts w:ascii="Cambria Math" w:hAnsi="Cambria Math"/>
              </w:rPr>
              <m:t xml:space="preserve">load</m:t>
            </m:r>
          </m:e>
          <m:sub>
            <m:r>
              <w:rPr>
                <w:rFonts w:ascii="Cambria Math" w:hAnsi="Cambria Math"/>
              </w:rPr>
              <m:t xml:space="preserve">country</m:t>
            </m:r>
          </m:sub>
        </m:sSub>
      </m:oMath>
      <w:r>
        <w:rPr/>
        <w:t xml:space="preserve"> is the yearly electricity consumption per country [Wh] and </w:t>
      </w:r>
      <w:r>
        <w:rPr/>
      </w:r>
      <m:oMath xmlns:m="http://schemas.openxmlformats.org/officeDocument/2006/math">
        <m:sSub>
          <m:e>
            <m:r>
              <w:rPr>
                <w:rFonts w:ascii="Cambria Math" w:hAnsi="Cambria Math"/>
              </w:rPr>
              <m:t xml:space="preserve">CF</m:t>
            </m:r>
          </m:e>
          <m:sub>
            <m:r>
              <w:rPr>
                <w:rFonts w:ascii="Cambria Math" w:hAnsi="Cambria Math"/>
              </w:rPr>
              <m:t xml:space="preserve">country</m:t>
            </m:r>
          </m:sub>
        </m:sSub>
      </m:oMath>
      <w:r>
        <w:rPr/>
        <w:t xml:space="preserve"> is the capacity factor per country [unitless].</w:t>
      </w:r>
    </w:p>
    <w:p>
      <w:pPr>
        <w:pStyle w:val="Heading1"/>
        <w:numPr>
          <w:ilvl w:val="0"/>
          <w:numId w:val="2"/>
        </w:numPr>
        <w:rPr/>
      </w:pPr>
      <w:bookmarkStart w:id="126" w:name="_Toc61948470"/>
      <w:r>
        <w:rPr/>
        <w:t>Results</w:t>
      </w:r>
      <w:bookmarkEnd w:id="126"/>
    </w:p>
    <w:p>
      <w:pPr>
        <w:pStyle w:val="Normal"/>
        <w:rPr/>
      </w:pPr>
      <w:r>
        <w:rP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r>
        <w:rPr/>
        <w:commentReference w:id="3"/>
      </w:r>
      <w:r>
        <w:rPr/>
        <w:t xml:space="preserve">. </w:t>
      </w:r>
      <w:ins w:id="0" w:author="Doris Folini" w:date="2021-03-09T11:27:26Z">
        <w:r>
          <w:rPr/>
          <w:t xml:space="preserve">Siehe auch Comment Box! Overall we find that </w:t>
        </w:r>
      </w:ins>
      <w:ins w:id="1" w:author="Doris Folini" w:date="2021-03-09T11:28:01Z">
        <w:r>
          <w:rPr/>
          <w:t xml:space="preserve">both, existing as well as planed, IC for PV production lead to large variability in PV power production depending on weather regime. </w:t>
        </w:r>
      </w:ins>
      <w:ins w:id="2" w:author="Doris Folini" w:date="2021-03-09T11:30:52Z">
        <w:r>
          <w:rPr/>
          <w:t xml:space="preserve">We show </w:t>
        </w:r>
      </w:ins>
      <w:ins w:id="3" w:author="Doris Folini" w:date="2021-03-09T11:31:15Z">
        <w:r>
          <w:rPr/>
          <w:t>present alterntive spatial distributions of IC that substantially reduce this variability</w:t>
        </w:r>
      </w:ins>
      <w:ins w:id="4" w:author="Doris Folini" w:date="2021-03-09T11:32:30Z">
        <w:r>
          <w:rPr/>
          <w:t xml:space="preserve"> while </w:t>
        </w:r>
      </w:ins>
      <w:ins w:id="5" w:author="Doris Folini" w:date="2021-03-09T11:33:22Z">
        <w:r>
          <w:rPr/>
          <w:t xml:space="preserve">respecting selected additional constraints. The latter include, in particular, total PV power produced but also constraints like </w:t>
        </w:r>
      </w:ins>
      <w:ins w:id="6" w:author="Doris Folini" w:date="2021-03-09T11:34:01Z">
        <w:r>
          <w:rPr/>
          <w:t>cost minimization (least possible IC) or local PV production (some fraction of each countries consumption must be produced within the country via PV</w:t>
        </w:r>
      </w:ins>
      <w:ins w:id="7" w:author="Doris Folini" w:date="2021-03-09T11:35:01Z">
        <w:r>
          <w:rPr/>
          <w:t>). Dies ist nur eine Idee, ein Vorschlag. Punchline: mach dem Leser Lust auf’s  Lesen! Mach den Leser neugi</w:t>
        </w:r>
      </w:ins>
      <w:ins w:id="8" w:author="Doris Folini" w:date="2021-03-09T11:36:00Z">
        <w:r>
          <w:rPr/>
          <w:t>erig.</w:t>
        </w:r>
      </w:ins>
    </w:p>
    <w:p>
      <w:pPr>
        <w:pStyle w:val="Heading2"/>
        <w:numPr>
          <w:ilvl w:val="1"/>
          <w:numId w:val="2"/>
        </w:numPr>
        <w:ind w:left="576" w:hanging="578"/>
        <w:rPr/>
      </w:pPr>
      <w:bookmarkStart w:id="127" w:name="_Toc61948471"/>
      <w:r>
        <w:rPr/>
        <w:t>Weather regimes and their linked capacity factor anomalies</w:t>
      </w:r>
      <w:bookmarkEnd w:id="127"/>
    </w:p>
    <w:p>
      <w:pPr>
        <w:pStyle w:val="Normal"/>
        <w:rPr/>
      </w:pPr>
      <w:r>
        <w:rPr/>
        <w:fldChar w:fldCharType="begin"/>
      </w:r>
      <w:r>
        <w:rPr/>
        <w:instrText> REF _Ref60749590 \h </w:instrText>
      </w:r>
      <w:r>
        <w:rPr/>
        <w:fldChar w:fldCharType="separate"/>
      </w:r>
      <w:r>
        <w:rPr/>
        <w:t>Figure 3</w:t>
      </w:r>
      <w:r>
        <w:rPr/>
        <w:fldChar w:fldCharType="end"/>
      </w:r>
      <w:r>
        <w:rPr/>
        <w:t xml:space="preserve"> </w:t>
      </w:r>
      <w:r>
        <w:rPr/>
        <w:t xml:space="preserve">gives an overview of the derived weather regimes and their relation to the two most important input variables for the GSEE. Namely the surface solar radiation and the 2m temperature. In </w:t>
      </w:r>
      <w:r>
        <w:rPr/>
        <w:fldChar w:fldCharType="begin"/>
      </w:r>
      <w:r>
        <w:rPr/>
        <w:instrText> REF _Ref60749590 \h </w:instrText>
      </w:r>
      <w:r>
        <w:rPr/>
        <w:fldChar w:fldCharType="separate"/>
      </w:r>
      <w:r>
        <w:rPr/>
        <w:t>Figure 3</w:t>
      </w:r>
      <w:r>
        <w:rPr/>
        <w:fldChar w:fldCharType="end"/>
      </w:r>
      <w:r>
        <w:rPr/>
        <w:t>a) the weather regimes are presented as standardized</w:t>
      </w:r>
      <w:ins w:id="9" w:author="Doris Folini" w:date="2021-03-09T11:44:31Z">
        <w:r>
          <w:rPr/>
          <w:commentReference w:id="4"/>
        </w:r>
      </w:ins>
      <w:r>
        <w:rPr/>
        <w:t xml:space="preserve"> geopotential height anomalies and their frequency of occurrence. A more detailed overview of their frequency can be found in </w:t>
      </w:r>
      <w:r>
        <w:rPr/>
        <w:fldChar w:fldCharType="begin"/>
      </w:r>
      <w:r>
        <w:rPr/>
        <w:instrText> REF _Ref65573728 \h </w:instrText>
      </w:r>
      <w:r>
        <w:rPr/>
        <w:fldChar w:fldCharType="separate"/>
      </w:r>
      <w:r>
        <w:rPr/>
        <w:t>Error: Reference source not found</w:t>
      </w:r>
      <w:r>
        <w:rPr/>
        <w:fldChar w:fldCharType="end"/>
      </w:r>
      <w:ins w:id="10" w:author="Doris Folini" w:date="2021-03-09T12:22:55Z">
        <w:r>
          <w:rPr/>
          <w:t xml:space="preserve">, </w:t>
        </w:r>
      </w:ins>
      <w:ins w:id="11" w:author="Doris Folini" w:date="2021-03-09T12:24:56Z">
        <w:r>
          <w:rPr/>
          <w:t xml:space="preserve">illustrating </w:t>
        </w:r>
      </w:ins>
      <w:ins w:id="12" w:author="Doris Folini" w:date="2021-03-09T12:25:08Z">
        <w:r>
          <w:rPr/>
          <w:t xml:space="preserve">that some WRs </w:t>
        </w:r>
      </w:ins>
      <w:ins w:id="13" w:author="Doris Folini" w:date="2021-03-09T12:26:47Z">
        <w:r>
          <w:rPr/>
          <w:t>preferentially occur in some seasons</w:t>
        </w:r>
      </w:ins>
      <w:r>
        <w:rPr/>
        <w:t>. Surface solar radiation and 2m temperature</w:t>
      </w:r>
      <w:ins w:id="14" w:author="Doris Folini" w:date="2021-03-09T12:19:53Z">
        <w:r>
          <w:rPr/>
          <w:commentReference w:id="5"/>
        </w:r>
      </w:ins>
      <w:r>
        <w:rPr/>
        <w:t xml:space="preserve"> are also presented as standardized anomalies in </w:t>
      </w:r>
      <w:r>
        <w:rPr/>
        <w:fldChar w:fldCharType="begin"/>
      </w:r>
      <w:r>
        <w:rPr/>
        <w:instrText> REF _Ref60749590 \h </w:instrText>
      </w:r>
      <w:r>
        <w:rPr/>
        <w:fldChar w:fldCharType="separate"/>
      </w:r>
      <w:r>
        <w:rPr/>
        <w:t>Figure 3</w:t>
      </w:r>
      <w:r>
        <w:rPr/>
        <w:fldChar w:fldCharType="end"/>
      </w:r>
      <w:r>
        <w:rPr/>
        <w:t xml:space="preserve">b) an </w:t>
      </w:r>
      <w:r>
        <w:rPr/>
        <w:fldChar w:fldCharType="begin"/>
      </w:r>
      <w:r>
        <w:rPr/>
        <w:instrText> REF _Ref60749590 \h </w:instrText>
      </w:r>
      <w:r>
        <w:rPr/>
        <w:fldChar w:fldCharType="separate"/>
      </w:r>
      <w:r>
        <w:rPr/>
        <w:t>Figure 3</w:t>
      </w:r>
      <w:r>
        <w:rPr/>
        <w:fldChar w:fldCharType="end"/>
      </w:r>
      <w:r>
        <w:rPr/>
        <w:t>c) respectively.</w:t>
      </w:r>
      <w:ins w:id="15" w:author="Doris Folini" w:date="2021-03-09T12:14:32Z">
        <w:r>
          <w:rPr/>
          <w:t xml:space="preserve"> </w:t>
        </w:r>
      </w:ins>
      <w:ins w:id="16" w:author="Doris Folini" w:date="2021-03-09T12:14:32Z">
        <w:r>
          <w:rPr/>
          <w:t xml:space="preserve">From the figure it can already be taken that both variables </w:t>
        </w:r>
      </w:ins>
      <w:ins w:id="17" w:author="Doris Folini" w:date="2021-03-09T12:15:31Z">
        <w:r>
          <w:rPr/>
          <w:t xml:space="preserve">show distinct, WR specific patterns, which are </w:t>
        </w:r>
      </w:ins>
      <w:ins w:id="18" w:author="Doris Folini" w:date="2021-03-09T12:16:00Z">
        <w:r>
          <w:rPr/>
          <w:t>discussed in more detail below.</w:t>
        </w:r>
      </w:ins>
      <w:r>
        <w:rPr/>
        <w:t xml:space="preserve"> The relation between the weather regime number and the ordinary names, which are often used in literature, can be found in </w:t>
      </w:r>
      <w:r>
        <w:rPr/>
        <w:fldChar w:fldCharType="begin"/>
      </w:r>
      <w:r>
        <w:rPr/>
        <w:instrText> REF _Ref65159708 \h </w:instrText>
      </w:r>
      <w:r>
        <w:rPr/>
        <w:fldChar w:fldCharType="separate"/>
      </w:r>
      <w:r>
        <w:rPr/>
        <w:t>Table 2</w:t>
      </w:r>
      <w:r>
        <w:rPr/>
        <w:fldChar w:fldCharType="end"/>
      </w:r>
      <w:r>
        <w:rPr/>
        <w:t xml:space="preserve">. </w:t>
      </w:r>
    </w:p>
    <w:p>
      <w:pPr>
        <w:sectPr>
          <w:headerReference w:type="default" r:id="rId8"/>
          <w:headerReference w:type="first" r:id="rId9"/>
          <w:type w:val="nextPage"/>
          <w:pgSz w:w="12240" w:h="15840"/>
          <w:pgMar w:left="1417" w:right="1417" w:header="708" w:top="1417" w:footer="0" w:bottom="1134" w:gutter="0"/>
          <w:pgNumType w:fmt="decimal"/>
          <w:formProt w:val="false"/>
          <w:titlePg/>
          <w:textDirection w:val="lrTb"/>
          <w:docGrid w:type="default" w:linePitch="360" w:charSpace="4096"/>
        </w:sectPr>
        <w:pStyle w:val="Normal"/>
        <w:rPr/>
      </w:pPr>
      <w:r>
        <w:rPr/>
        <w:t xml:space="preserve">The link between the weather regimes and the derived capacity factor anomalies are shown in </w:t>
      </w:r>
      <w:r>
        <w:rPr/>
        <w:fldChar w:fldCharType="begin"/>
      </w:r>
      <w:r>
        <w:rPr/>
        <w:instrText> REF _Ref64967422 \h </w:instrText>
      </w:r>
      <w:r>
        <w:rPr/>
        <w:fldChar w:fldCharType="separate"/>
      </w:r>
      <w:r>
        <w:rPr/>
        <w:t>Figure 4</w:t>
      </w:r>
      <w:r>
        <w:rPr/>
        <w:fldChar w:fldCharType="end"/>
      </w:r>
      <w:r>
        <w:rPr/>
        <w:t xml:space="preserve">. The first row of </w:t>
      </w:r>
      <w:r>
        <w:rPr/>
        <w:fldChar w:fldCharType="begin"/>
      </w:r>
      <w:r>
        <w:rPr/>
        <w:instrText> REF _Ref64967422 \h </w:instrText>
      </w:r>
      <w:r>
        <w:rPr/>
        <w:fldChar w:fldCharType="separate"/>
      </w:r>
      <w:r>
        <w:rPr/>
        <w:t>Figure 4</w:t>
      </w:r>
      <w:r>
        <w:rPr/>
        <w:fldChar w:fldCharType="end"/>
      </w:r>
      <w:r>
        <w:rPr/>
        <w:t xml:space="preserve"> shows again the seven weather regimes plus no regimes. Beneath the weather regimes, in the same column, the corresponding country specific capacity factor anomalies can be found. </w:t>
      </w:r>
      <w:ins w:id="19" w:author="Doris Folini" w:date="2021-03-09T12:00:37Z">
        <w:r>
          <w:rPr/>
          <w:commentReference w:id="6"/>
        </w:r>
      </w:ins>
      <w:r>
        <w:rPr/>
        <w:t xml:space="preserve">The different seasons are shown separately from winter (December, January, February </w:t>
      </w:r>
      <w:r>
        <w:rPr>
          <w:rFonts w:eastAsia="Wingdings" w:cs="Wingdings" w:ascii="Wingdings" w:hAnsi="Wingdings"/>
        </w:rPr>
        <w:t></w:t>
      </w:r>
      <w:r>
        <w:rPr/>
        <w:t xml:space="preserve"> DJF), to spring (March, April, May </w:t>
      </w:r>
      <w:r>
        <w:rPr>
          <w:rFonts w:eastAsia="Wingdings" w:cs="Wingdings" w:ascii="Wingdings" w:hAnsi="Wingdings"/>
        </w:rPr>
        <w:t></w:t>
      </w:r>
      <w:r>
        <w:rPr/>
        <w:t xml:space="preserve"> MAM), to summer (June, July, August </w:t>
      </w:r>
      <w:r>
        <w:rPr>
          <w:rFonts w:eastAsia="Wingdings" w:cs="Wingdings" w:ascii="Wingdings" w:hAnsi="Wingdings"/>
        </w:rPr>
        <w:t></w:t>
      </w:r>
      <w:r>
        <w:rPr/>
        <w:t xml:space="preserve"> JJA), to autumn (September, October, November </w:t>
      </w:r>
      <w:r>
        <w:rPr>
          <w:rFonts w:eastAsia="Wingdings" w:cs="Wingdings" w:ascii="Wingdings" w:hAnsi="Wingdings"/>
        </w:rPr>
        <w:t></w:t>
      </w:r>
      <w:r>
        <w:rPr/>
        <w:t xml:space="preserve"> SON). The capacity factor anomalies are calculated as difference to the corresponding seasonal mean.</w:t>
      </w:r>
      <w:ins w:id="20" w:author="Doris Folini" w:date="2021-03-09T12:16:31Z">
        <w:r>
          <w:rPr/>
          <w:t xml:space="preserve"> </w:t>
        </w:r>
      </w:ins>
      <w:ins w:id="21" w:author="Doris Folini" w:date="2021-03-09T12:16:31Z">
        <w:r>
          <w:rPr/>
          <w:t xml:space="preserve">Again, it is obvious from just looking at the figure that WRs </w:t>
        </w:r>
      </w:ins>
      <w:ins w:id="22" w:author="Doris Folini" w:date="2021-03-09T12:17:03Z">
        <w:r>
          <w:rPr/>
          <w:t>play a decesive role for country specific capacity factor</w:t>
        </w:r>
      </w:ins>
      <w:ins w:id="23" w:author="Doris Folini" w:date="2021-03-09T12:18:01Z">
        <w:r>
          <w:rPr/>
          <w:t>s. A detailed discussion is given below.</w:t>
        </w:r>
      </w:ins>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6" wp14:anchorId="4C3F877A">
                <wp:simplePos x="0" y="0"/>
                <wp:positionH relativeFrom="margin">
                  <wp:posOffset>318770</wp:posOffset>
                </wp:positionH>
                <wp:positionV relativeFrom="paragraph">
                  <wp:posOffset>5321935</wp:posOffset>
                </wp:positionV>
                <wp:extent cx="7834630" cy="640080"/>
                <wp:effectExtent l="0" t="0" r="0" b="8890"/>
                <wp:wrapTopAndBottom/>
                <wp:docPr id="7" name="Textfeld 14"/>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28" w:name="_Hlk65592755"/>
                            <w:bookmarkStart w:id="129" w:name="_Hlk65592754"/>
                            <w:bookmarkStart w:id="130" w:name="_Ref60749590"/>
                            <w:bookmarkStart w:id="131" w:name="_Hlk65592756"/>
                            <w:bookmarkStart w:id="132"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0"/>
                            <w:r>
                              <w:rPr>
                                <w:color w:val="auto"/>
                              </w:rPr>
                              <w:t xml:space="preserve">: </w:t>
                            </w:r>
                            <w:bookmarkStart w:id="133"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33"/>
                            <w:r>
                              <w:rPr>
                                <w:color w:val="auto"/>
                              </w:rPr>
                              <w:t>.</w:t>
                            </w:r>
                            <w:bookmarkEnd w:id="128"/>
                            <w:bookmarkEnd w:id="129"/>
                            <w:bookmarkEnd w:id="131"/>
                            <w:bookmarkEnd w:id="132"/>
                          </w:p>
                        </w:txbxContent>
                      </wps:txbx>
                      <wps:bodyPr lIns="0" rIns="0" tIns="0" bIns="0">
                        <a:prstTxWarp prst="textNoShape"/>
                        <a:noAutofit/>
                      </wps:bodyPr>
                    </wps:wsp>
                  </a:graphicData>
                </a:graphic>
              </wp:anchor>
            </w:drawing>
          </mc:Choice>
          <mc:Fallback>
            <w:pict>
              <v:rect id="shape_0" ID="Textfeld 14" fillcolor="white" stroked="f" style="position:absolute;margin-left:25.1pt;margin-top:419.05pt;width:616.8pt;height:50.3pt;mso-position-horizontal-relative:margin" wp14:anchorId="4C3F877A">
                <w10:wrap type="square"/>
                <v:fill o:detectmouseclick="t" type="solid" color2="black"/>
                <v:stroke color="#3465a4" joinstyle="round" endcap="flat"/>
                <v:textbox>
                  <w:txbxContent>
                    <w:p>
                      <w:pPr>
                        <w:pStyle w:val="Caption1"/>
                        <w:spacing w:before="0" w:after="200"/>
                        <w:rPr/>
                      </w:pPr>
                      <w:bookmarkStart w:id="134" w:name="_Hlk65592755"/>
                      <w:bookmarkStart w:id="135" w:name="_Hlk65592754"/>
                      <w:bookmarkStart w:id="136" w:name="_Ref60749590"/>
                      <w:bookmarkStart w:id="137" w:name="_Hlk65592756"/>
                      <w:bookmarkStart w:id="138"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6"/>
                      <w:r>
                        <w:rPr>
                          <w:color w:val="auto"/>
                        </w:rPr>
                        <w:t xml:space="preserve">: </w:t>
                      </w:r>
                      <w:bookmarkStart w:id="139"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39"/>
                      <w:r>
                        <w:rPr>
                          <w:color w:val="auto"/>
                        </w:rPr>
                        <w:t>.</w:t>
                      </w:r>
                      <w:bookmarkEnd w:id="134"/>
                      <w:bookmarkEnd w:id="135"/>
                      <w:bookmarkEnd w:id="137"/>
                      <w:bookmarkEnd w:id="138"/>
                    </w:p>
                  </w:txbxContent>
                </v:textbox>
              </v:rect>
            </w:pict>
          </mc:Fallback>
        </mc:AlternateContent>
        <w:drawing>
          <wp:anchor behindDoc="0" distT="0" distB="0" distL="114300" distR="0" simplePos="0" locked="0" layoutInCell="1" allowOverlap="1" relativeHeight="7">
            <wp:simplePos x="0" y="0"/>
            <wp:positionH relativeFrom="margin">
              <wp:align>right</wp:align>
            </wp:positionH>
            <wp:positionV relativeFrom="paragraph">
              <wp:posOffset>643255</wp:posOffset>
            </wp:positionV>
            <wp:extent cx="8429625" cy="4686300"/>
            <wp:effectExtent l="0" t="0" r="0" b="0"/>
            <wp:wrapNone/>
            <wp:docPr id="9"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8" descr=""/>
                    <pic:cNvPicPr>
                      <a:picLocks noChangeAspect="1" noChangeArrowheads="1"/>
                    </pic:cNvPicPr>
                  </pic:nvPicPr>
                  <pic:blipFill>
                    <a:blip r:embed="rId10"/>
                    <a:stretch>
                      <a:fillRect/>
                    </a:stretch>
                  </pic:blipFill>
                  <pic:spPr bwMode="auto">
                    <a:xfrm>
                      <a:off x="0" y="0"/>
                      <a:ext cx="8429625" cy="4686300"/>
                    </a:xfrm>
                    <a:prstGeom prst="rect">
                      <a:avLst/>
                    </a:prstGeom>
                  </pic:spPr>
                </pic:pic>
              </a:graphicData>
            </a:graphic>
          </wp:anchor>
        </w:drawing>
      </w:r>
      <w:r>
        <w:br w:type="page"/>
      </w:r>
    </w:p>
    <w:p>
      <w:pPr>
        <w:sectPr>
          <w:headerReference w:type="default" r:id="rId12"/>
          <w:headerReference w:type="first" r:id="rId13"/>
          <w:type w:val="nextPage"/>
          <w:pgSz w:orient="landscape" w:w="15840" w:h="12240"/>
          <w:pgMar w:left="1134" w:right="1417" w:header="708" w:top="1417" w:footer="0" w:bottom="1417" w:gutter="0"/>
          <w:pgNumType w:fmt="decimal"/>
          <w:formProt w:val="false"/>
          <w:titlePg/>
          <w:textDirection w:val="lrTb"/>
          <w:docGrid w:type="default" w:linePitch="360" w:charSpace="4096"/>
        </w:sectPr>
        <w:pStyle w:val="Normal"/>
        <w:spacing w:lineRule="auto" w:line="259" w:before="9332" w:after="160"/>
        <w:ind w:hanging="0"/>
        <w:jc w:val="left"/>
        <w:rPr/>
      </w:pPr>
      <w:r>
        <w:rPr/>
        <mc:AlternateContent>
          <mc:Choice Requires="wps">
            <w:drawing>
              <wp:anchor behindDoc="0" distT="0" distB="0" distL="114300" distR="114300" simplePos="0" locked="0" layoutInCell="1" allowOverlap="1" relativeHeight="9" wp14:anchorId="16103C67">
                <wp:simplePos x="0" y="0"/>
                <wp:positionH relativeFrom="column">
                  <wp:posOffset>0</wp:posOffset>
                </wp:positionH>
                <wp:positionV relativeFrom="paragraph">
                  <wp:posOffset>5760720</wp:posOffset>
                </wp:positionV>
                <wp:extent cx="8180070" cy="439420"/>
                <wp:effectExtent l="0" t="0" r="0" b="0"/>
                <wp:wrapTopAndBottom/>
                <wp:docPr id="10" name="Textfeld 10"/>
                <a:graphic xmlns:a="http://schemas.openxmlformats.org/drawingml/2006/main">
                  <a:graphicData uri="http://schemas.microsoft.com/office/word/2010/wordprocessingShape">
                    <wps:wsp>
                      <wps:cNvSpPr/>
                      <wps:spPr>
                        <a:xfrm>
                          <a:off x="0" y="0"/>
                          <a:ext cx="8179560" cy="43884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40"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0"/>
                            <w:r>
                              <w:rPr>
                                <w:color w:val="auto"/>
                              </w:rPr>
                              <w:t xml:space="preserve">: </w:t>
                            </w:r>
                            <w:bookmarkStart w:id="141" w:name="_Hlk65592744"/>
                            <w:r>
                              <w:rPr>
                                <w:color w:val="auto"/>
                              </w:rPr>
                              <w:t>Link between the derived seven weather regimes (WR) and the capacity factor (CF) anomalies per country and season. The first row s</w:t>
                            </w:r>
                            <w:ins w:id="24" w:author="Doris Folini" w:date="2021-03-09T12:05:06Z">
                              <w:r>
                                <w:rPr>
                                  <w:color w:val="auto"/>
                                </w:rPr>
                                <w:commentReference w:id="7"/>
                              </w:r>
                            </w:ins>
                            <w:r>
                              <w:rPr>
                                <w:color w:val="auto"/>
                              </w:rPr>
                              <w:t xml:space="preserve">hows standardized anomaly fields of geopotential height at 500 hPa for each weather regime. The linked capacity factor anomalies per country are shown separately for each season and are calculated as difference to the corresponding seasonal </w:t>
                            </w:r>
                            <w:ins w:id="25" w:author="Doris Folini" w:date="2021-03-09T12:08:20Z">
                              <w:r>
                                <w:rPr>
                                  <w:color w:val="auto"/>
                                </w:rPr>
                                <w:commentReference w:id="8"/>
                              </w:r>
                            </w:ins>
                            <w:r>
                              <w:rPr>
                                <w:color w:val="auto"/>
                              </w:rPr>
                              <w:t>mean: Winter (DJF), spring (MAM), summer (JJA) and autumn (SON).</w:t>
                            </w:r>
                            <w:bookmarkEnd w:id="141"/>
                          </w:p>
                        </w:txbxContent>
                      </wps:txbx>
                      <wps:bodyPr lIns="0" rIns="0" tIns="0" bIns="0">
                        <a:prstTxWarp prst="textNoShape"/>
                        <a:spAutoFit/>
                      </wps:bodyPr>
                    </wps:wsp>
                  </a:graphicData>
                </a:graphic>
              </wp:anchor>
            </w:drawing>
          </mc:Choice>
          <mc:Fallback>
            <w:pict>
              <v:rect id="shape_0" ID="Textfeld 10" fillcolor="white" stroked="f" style="position:absolute;margin-left:0pt;margin-top:453.6pt;width:644pt;height:34.5pt" wp14:anchorId="16103C67">
                <w10:wrap type="square"/>
                <v:fill o:detectmouseclick="t" type="solid" color2="black"/>
                <v:stroke color="#3465a4" joinstyle="round" endcap="flat"/>
                <v:textbox>
                  <w:txbxContent>
                    <w:p>
                      <w:pPr>
                        <w:pStyle w:val="Caption1"/>
                        <w:spacing w:before="0" w:after="200"/>
                        <w:rPr/>
                      </w:pPr>
                      <w:bookmarkStart w:id="142"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2"/>
                      <w:r>
                        <w:rPr>
                          <w:color w:val="auto"/>
                        </w:rPr>
                        <w:t xml:space="preserve">: </w:t>
                      </w:r>
                      <w:bookmarkStart w:id="143" w:name="_Hlk65592744"/>
                      <w:r>
                        <w:rPr>
                          <w:color w:val="auto"/>
                        </w:rPr>
                        <w:t>Link between the derived seven weather regimes (WR) and the capacity factor (CF) anomalies per country and season. The first row s</w:t>
                      </w:r>
                      <w:ins w:id="26" w:author="Doris Folini" w:date="2021-03-09T12:05:06Z">
                        <w:r>
                          <w:rPr>
                            <w:color w:val="auto"/>
                          </w:rPr>
                          <w:commentReference w:id="9"/>
                        </w:r>
                      </w:ins>
                      <w:r>
                        <w:rPr>
                          <w:color w:val="auto"/>
                        </w:rPr>
                        <w:t xml:space="preserve">hows standardized anomaly fields of geopotential height at 500 hPa for each weather regime. The linked capacity factor anomalies per country are shown separately for each season and are calculated as difference to the corresponding seasonal </w:t>
                      </w:r>
                      <w:ins w:id="27" w:author="Doris Folini" w:date="2021-03-09T12:08:20Z">
                        <w:r>
                          <w:rPr>
                            <w:color w:val="auto"/>
                          </w:rPr>
                          <w:commentReference w:id="10"/>
                        </w:r>
                      </w:ins>
                      <w:r>
                        <w:rPr>
                          <w:color w:val="auto"/>
                        </w:rPr>
                        <w:t>mean: Winter (DJF), spring (MAM), summer (JJA) and autumn (SON).</w:t>
                      </w:r>
                      <w:bookmarkEnd w:id="143"/>
                    </w:p>
                  </w:txbxContent>
                </v:textbox>
              </v:rect>
            </w:pict>
          </mc:Fallback>
        </mc:AlternateContent>
        <w:drawing>
          <wp:anchor behindDoc="0" distT="0" distB="0" distL="114300" distR="0" simplePos="0" locked="0" layoutInCell="1" allowOverlap="1" relativeHeight="10">
            <wp:simplePos x="0" y="0"/>
            <wp:positionH relativeFrom="margin">
              <wp:align>right</wp:align>
            </wp:positionH>
            <wp:positionV relativeFrom="paragraph">
              <wp:posOffset>635</wp:posOffset>
            </wp:positionV>
            <wp:extent cx="8434705" cy="5486400"/>
            <wp:effectExtent l="0" t="0" r="0" b="0"/>
            <wp:wrapTopAndBottom/>
            <wp:docPr id="12"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
                    <pic:cNvPicPr>
                      <a:picLocks noChangeAspect="1" noChangeArrowheads="1"/>
                    </pic:cNvPicPr>
                  </pic:nvPicPr>
                  <pic:blipFill>
                    <a:blip r:embed="rId11"/>
                    <a:stretch>
                      <a:fillRect/>
                    </a:stretch>
                  </pic:blipFill>
                  <pic:spPr bwMode="auto">
                    <a:xfrm>
                      <a:off x="0" y="0"/>
                      <a:ext cx="8434705" cy="5486400"/>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r>
    </w:p>
    <w:p>
      <w:pPr>
        <w:pStyle w:val="Caption1"/>
        <w:keepNext w:val="true"/>
        <w:rPr/>
      </w:pPr>
      <w:bookmarkStart w:id="144" w:name="_Ref65159708"/>
      <w:r>
        <w:rPr/>
        <w:t xml:space="preserve">Table </w:t>
      </w:r>
      <w:r>
        <w:rPr/>
        <w:fldChar w:fldCharType="begin"/>
      </w:r>
      <w:r>
        <w:rPr/>
        <w:instrText> SEQ Table \* ARABIC </w:instrText>
      </w:r>
      <w:r>
        <w:rPr/>
        <w:fldChar w:fldCharType="separate"/>
      </w:r>
      <w:r>
        <w:rPr/>
        <w:t>2</w:t>
      </w:r>
      <w:r>
        <w:rPr/>
        <w:fldChar w:fldCharType="end"/>
      </w:r>
      <w:bookmarkEnd w:id="144"/>
      <w:r>
        <w:rPr/>
        <w:t>: Relation between weather regime numbers and ordinary weather regime names.</w:t>
      </w:r>
    </w:p>
    <w:tbl>
      <w:tblPr>
        <w:tblStyle w:val="Listentabelle2"/>
        <w:tblW w:w="9396" w:type="dxa"/>
        <w:jc w:val="left"/>
        <w:tblInd w:w="0" w:type="dxa"/>
        <w:tblCellMar>
          <w:top w:w="0" w:type="dxa"/>
          <w:left w:w="108" w:type="dxa"/>
          <w:bottom w:w="0" w:type="dxa"/>
          <w:right w:w="108" w:type="dxa"/>
        </w:tblCellMar>
        <w:tblLook w:noVBand="1" w:val="04a0" w:noHBand="0" w:lastColumn="0" w:firstColumn="1" w:lastRow="0" w:firstRow="1"/>
      </w:tblPr>
      <w:tblGrid>
        <w:gridCol w:w="1416"/>
        <w:gridCol w:w="7979"/>
      </w:tblGrid>
      <w:tr>
        <w:trPr>
          <w:cnfStyle w:val="100000000000" w:firstRow="1" w:lastRow="0" w:firstColumn="0" w:lastColumn="0" w:oddVBand="0" w:evenVBand="0" w:oddHBand="0"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WR0</w:t>
            </w:r>
          </w:p>
        </w:tc>
        <w:tc>
          <w:tcPr>
            <w:tcW w:w="7979" w:type="dxa"/>
            <w:tcBorders/>
            <w:shd w:fill="auto"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Positive phase of the North Atlantic Oscillation (NOA+)</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WR1</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trough</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WR2</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Negative phase of the North Atlantic Oscillation (NOA-)</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WR3</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Atlantic ridge</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WR4</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Atlantic trough</w:t>
            </w:r>
          </w:p>
        </w:tc>
      </w:tr>
      <w:tr>
        <w:trPr>
          <w:cnfStyle w:val="000000100000" w:firstRow="0" w:lastRow="0" w:firstColumn="0" w:lastColumn="0" w:oddVBand="0" w:evenVBand="0" w:oddHBand="1" w:evenHBand="0" w:firstRowFirstColumn="0" w:firstRowLastColumn="0" w:lastRowFirstColumn="0" w:lastRowLastColumn="0"/>
        </w:trPr>
        <w:tc>
          <w:tcPr>
            <w:tcW w:w="141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WR5</w:t>
            </w:r>
          </w:p>
        </w:tc>
        <w:tc>
          <w:tcPr>
            <w:tcW w:w="7979"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blocking</w:t>
            </w:r>
          </w:p>
        </w:tc>
      </w:tr>
      <w:tr>
        <w:trPr/>
        <w:tc>
          <w:tcPr>
            <w:tcW w:w="14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WR6</w:t>
            </w:r>
          </w:p>
        </w:tc>
        <w:tc>
          <w:tcPr>
            <w:tcW w:w="7979"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Scandinavian blocking</w:t>
            </w:r>
          </w:p>
        </w:tc>
      </w:tr>
    </w:tbl>
    <w:p>
      <w:pPr>
        <w:pStyle w:val="Normal"/>
        <w:rPr/>
      </w:pPr>
      <w:r>
        <w:rPr/>
      </w:r>
    </w:p>
    <w:p>
      <w:pPr>
        <w:pStyle w:val="Normal"/>
        <w:rPr/>
      </w:pPr>
      <w:r>
        <w:rPr/>
      </w:r>
    </w:p>
    <w:p>
      <w:pPr>
        <w:pStyle w:val="Normal"/>
        <w:rPr/>
      </w:pPr>
      <w:r>
        <w:rPr/>
        <mc:AlternateContent>
          <mc:Choice Requires="wpg">
            <w:drawing>
              <wp:anchor behindDoc="0" distT="0" distB="0" distL="114300" distR="114300" simplePos="0" locked="0" layoutInCell="1" allowOverlap="1" relativeHeight="25" wp14:anchorId="5555905B">
                <wp:simplePos x="0" y="0"/>
                <wp:positionH relativeFrom="margin">
                  <wp:posOffset>0</wp:posOffset>
                </wp:positionH>
                <wp:positionV relativeFrom="paragraph">
                  <wp:posOffset>453390</wp:posOffset>
                </wp:positionV>
                <wp:extent cx="5972175" cy="4364355"/>
                <wp:effectExtent l="0" t="0" r="0" b="0"/>
                <wp:wrapTopAndBottom/>
                <wp:docPr id="13" name="Gruppieren 28"/>
                <a:graphic xmlns:a="http://schemas.openxmlformats.org/drawingml/2006/main">
                  <a:graphicData uri="http://schemas.microsoft.com/office/word/2010/wordprocessingGroup">
                    <wpg:wgp>
                      <wpg:cNvGrpSpPr/>
                      <wpg:grpSpPr>
                        <a:xfrm>
                          <a:off x="0" y="0"/>
                          <a:ext cx="5971680" cy="4363560"/>
                        </a:xfrm>
                      </wpg:grpSpPr>
                      <pic:pic xmlns:pic="http://schemas.openxmlformats.org/drawingml/2006/picture">
                        <pic:nvPicPr>
                          <pic:cNvPr id="0" name="Grafik 8" descr=""/>
                          <pic:cNvPicPr/>
                        </pic:nvPicPr>
                        <pic:blipFill>
                          <a:blip r:embed="rId14"/>
                          <a:stretch/>
                        </pic:blipFill>
                        <pic:spPr>
                          <a:xfrm>
                            <a:off x="0" y="0"/>
                            <a:ext cx="5971680" cy="4141440"/>
                          </a:xfrm>
                          <a:prstGeom prst="rect">
                            <a:avLst/>
                          </a:prstGeom>
                          <a:ln>
                            <a:noFill/>
                          </a:ln>
                        </pic:spPr>
                      </pic:pic>
                      <wps:wsp>
                        <wps:cNvSpPr/>
                        <wps:spPr>
                          <a:xfrm>
                            <a:off x="0" y="4201200"/>
                            <a:ext cx="5962680" cy="1627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Cumulative frequency of the seven weather regimes (WR) and no regime.</w:t>
                              </w:r>
                            </w:p>
                          </w:txbxContent>
                        </wps:txbx>
                        <wps:bodyPr lIns="0" rIns="0" tIns="0" bIns="0">
                          <a:spAutoFit/>
                        </wps:bodyPr>
                      </wps:wsp>
                    </wpg:wgp>
                  </a:graphicData>
                </a:graphic>
              </wp:anchor>
            </w:drawing>
          </mc:Choice>
          <mc:Fallback>
            <w:pict>
              <v:group id="shape_0" alt="Gruppieren 28" style="position:absolute;margin-left:0pt;margin-top:35.7pt;width:470.2pt;height:343.6pt" coordorigin="0,714" coordsize="9404,687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8" stroked="f" style="position:absolute;left:0;top:714;width:9403;height:6521;mso-position-horizontal-relative:margin" type="shapetype_75">
                  <v:imagedata r:id="rId15" o:detectmouseclick="t"/>
                  <w10:wrap type="none"/>
                  <v:stroke color="#3465a4" joinstyle="round" endcap="flat"/>
                </v:shape>
                <v:rect id="shape_0" fillcolor="white" stroked="f" style="position:absolute;left:0;top:7330;width:9389;height:255;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Cumulative frequency of the seven weather regimes (WR) and no regime.</w:t>
                        </w:r>
                      </w:p>
                    </w:txbxContent>
                  </v:textbox>
                  <w10:wrap type="square"/>
                  <v:fill o:detectmouseclick="t" type="solid" color2="black"/>
                  <v:stroke color="#3465a4" joinstyle="round" endcap="flat"/>
                </v:rect>
              </v:group>
            </w:pict>
          </mc:Fallback>
        </mc:AlternateContent>
      </w:r>
    </w:p>
    <w:p>
      <w:pPr>
        <w:pStyle w:val="Normal"/>
        <w:spacing w:lineRule="auto" w:line="259" w:before="0" w:after="160"/>
        <w:ind w:hanging="0"/>
        <w:jc w:val="left"/>
        <w:rPr/>
      </w:pPr>
      <w:r>
        <w:rPr/>
      </w:r>
      <w:r>
        <w:br w:type="page"/>
      </w:r>
    </w:p>
    <w:p>
      <w:pPr>
        <w:pStyle w:val="Heading3"/>
        <w:numPr>
          <w:ilvl w:val="2"/>
          <w:numId w:val="2"/>
        </w:numPr>
        <w:rPr/>
      </w:pPr>
      <w:bookmarkStart w:id="145" w:name="_Toc61948472"/>
      <w:r>
        <w:rPr/>
        <w:t>Weather regime 0 / NOA+</w:t>
      </w:r>
      <w:bookmarkEnd w:id="145"/>
    </w:p>
    <w:p>
      <w:pPr>
        <w:pStyle w:val="Normal"/>
        <w:rPr/>
      </w:pPr>
      <w:ins w:id="28" w:author="Doris Folini" w:date="2021-03-09T13:26:26Z">
        <w:r>
          <w:rPr/>
          <w:commentReference w:id="11"/>
        </w:r>
      </w:ins>
      <w:r>
        <w:rPr/>
        <w:t xml:space="preserve">WR0, the positive phase of the NOA, shows a negative geopotential height anomaly (cyclone) over the Northern part of the Atlantic and a positive geopotential height anomaly (anticyclone) over the Atlantic/Mediterranean sector. </w:t>
      </w:r>
      <w:commentRangeStart w:id="12"/>
      <w:r>
        <w:rP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rP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2006)"},"properties":{"noteIndex":0},"schema":"https://github.com/citation-style-language/schema/raw/master/csl-citation.json"}</w:instrText>
      </w:r>
      <w:r>
        <w:rPr/>
        <w:fldChar w:fldCharType="separate"/>
      </w:r>
      <w:bookmarkStart w:id="146" w:name="__Fieldmark__1408_3434669275"/>
      <w:r>
        <w:rPr/>
        <w:t>(</w:t>
      </w:r>
      <w:bookmarkStart w:id="147" w:name="__Fieldmark__4404_3287146748"/>
      <w:r>
        <w:rPr/>
        <w:t>Hurrell et al., 2003; Rogers, 1997; Wallace &amp; Hobbs, 2006)</w:t>
      </w:r>
      <w:r>
        <w:rPr/>
      </w:r>
      <w:r>
        <w:rPr/>
        <w:fldChar w:fldCharType="end"/>
      </w:r>
      <w:bookmarkEnd w:id="146"/>
      <w:bookmarkEnd w:id="147"/>
      <w:r>
        <w:rPr/>
        <w:t xml:space="preserve">. Consequently, the storm track activity over Northern Europe is enhanced, which implies a larger cloud clover fraction and therefore less available surface solar radiation. Studies by </w:t>
      </w:r>
      <w:r>
        <w:fldChar w:fldCharType="begin"/>
      </w:r>
      <w:r>
        <w:rP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Pr/>
        <w:fldChar w:fldCharType="separate"/>
      </w:r>
      <w:bookmarkStart w:id="148" w:name="__Fieldmark__1415_3434669275"/>
      <w:r>
        <w:rPr/>
        <w:t>P</w:t>
      </w:r>
      <w:bookmarkStart w:id="149" w:name="__Fieldmark__4428_3287146748"/>
      <w:r>
        <w:rPr/>
        <w:t xml:space="preserve">ozo-Vázquez </w:t>
      </w:r>
      <w:r>
        <w:rPr>
          <w:i/>
        </w:rPr>
        <w:t>et al.</w:t>
      </w:r>
      <w:r>
        <w:rPr/>
        <w:t xml:space="preserve"> (2004; 2011)</w:t>
      </w:r>
      <w:r>
        <w:rPr/>
      </w:r>
      <w:r>
        <w:rPr/>
        <w:fldChar w:fldCharType="end"/>
      </w:r>
      <w:bookmarkEnd w:id="148"/>
      <w:bookmarkEnd w:id="149"/>
      <w:r>
        <w:rPr/>
        <w:t xml:space="preserve"> indeed have shown that that the NOA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rPr/>
        <w:fldChar w:fldCharType="begin"/>
      </w:r>
      <w:r>
        <w:rPr/>
        <w:instrText> REF _Ref60749590 \h </w:instrText>
      </w:r>
      <w:r>
        <w:rPr/>
        <w:fldChar w:fldCharType="separate"/>
      </w:r>
      <w:r>
        <w:rPr/>
        <w:t>Figure 3</w:t>
      </w:r>
      <w:r>
        <w:rPr/>
        <w:fldChar w:fldCharType="end"/>
      </w:r>
      <w:r>
        <w:rPr/>
        <w:t xml:space="preserve">b) and c), first column). </w:t>
      </w:r>
      <w:r>
        <w:rPr/>
      </w:r>
      <w:ins w:id="29" w:author="Doris Folini" w:date="2021-03-09T13:06:38Z">
        <w:commentRangeEnd w:id="12"/>
        <w:r>
          <w:commentReference w:id="12"/>
        </w:r>
        <w:r>
          <w:rPr/>
          <w:commentReference w:id="13"/>
        </w:r>
      </w:ins>
    </w:p>
    <w:p>
      <w:pPr>
        <w:pStyle w:val="Normal"/>
        <w:rPr/>
      </w:pPr>
      <w:r>
        <w:rPr/>
        <w:t>The CF anomalies during the positive phase of the NOA also exhibit a clear North to South discrepancy. Northern Europe shows negative CF anomalies whereas Southern Europe is dominated by positive CF anomalies. This is in line with the surface solar radiation described above but its limpidity</w:t>
      </w:r>
      <w:ins w:id="30" w:author="Doris Folini" w:date="2021-03-09T13:07:09Z">
        <w:r>
          <w:rPr/>
          <w:commentReference w:id="14"/>
        </w:r>
      </w:ins>
      <w:r>
        <w:rPr/>
        <w:t xml:space="preserve"> changes throughout the season. I.e., in spring (MAM) the results show a strong and clear difference between Southern and Northern Europe. But in autumn (SON) only the Iberian Peninsula and a few Countries in South-eastern Europe exhibit positive CF anomalies. </w:t>
      </w:r>
      <w:commentRangeStart w:id="15"/>
      <w:r>
        <w:rPr/>
        <w:t>WR0 is more frequent during winter times which may explain the change of the limpidity in the discrepancy (</w:t>
      </w:r>
      <w:r>
        <w:rPr/>
        <w:fldChar w:fldCharType="begin"/>
      </w:r>
      <w:r>
        <w:rPr/>
        <w:instrText> REF _Ref65573728 \h </w:instrText>
      </w:r>
      <w:r>
        <w:rPr/>
        <w:fldChar w:fldCharType="separate"/>
      </w:r>
      <w:r>
        <w:rPr/>
        <w:t>Error: Reference source not found</w:t>
      </w:r>
      <w:r>
        <w:rPr/>
        <w:fldChar w:fldCharType="end"/>
      </w:r>
      <w:r>
        <w:rPr/>
        <w:t xml:space="preserve">). </w:t>
      </w:r>
      <w:commentRangeEnd w:id="15"/>
      <w:r>
        <w:commentReference w:id="15"/>
      </w:r>
      <w:r>
        <w:rPr/>
      </w:r>
    </w:p>
    <w:p>
      <w:pPr>
        <w:pStyle w:val="Heading3"/>
        <w:numPr>
          <w:ilvl w:val="2"/>
          <w:numId w:val="2"/>
        </w:numPr>
        <w:rPr/>
      </w:pPr>
      <w:bookmarkStart w:id="150" w:name="_Toc61948473"/>
      <w:r>
        <w:rPr/>
        <w:t>Weather regime 1 - European trough</w:t>
      </w:r>
      <w:bookmarkEnd w:id="150"/>
    </w:p>
    <w:p>
      <w:pPr>
        <w:pStyle w:val="Normal"/>
        <w:rPr/>
      </w:pPr>
      <w:r>
        <w:rPr/>
        <w:t>WR1, the European through, is characterized by a meridional dipole of a positive and negative geopotential height anomaly in the Atlantic and Western Europe, respectively. The cyclone located over Western Europe brings relatively warm air from the South to South-eastern Europe and higher temperature than normal can be observed (</w:t>
      </w:r>
      <w:r>
        <w:rPr/>
        <w:fldChar w:fldCharType="begin"/>
      </w:r>
      <w:r>
        <w:rPr/>
        <w:instrText> REF _Ref60749590 \h </w:instrText>
      </w:r>
      <w:r>
        <w:rPr/>
        <w:fldChar w:fldCharType="separate"/>
      </w:r>
      <w:r>
        <w:rPr/>
        <w:t>Figure 3</w:t>
      </w:r>
      <w:r>
        <w:rPr/>
        <w:fldChar w:fldCharType="end"/>
      </w:r>
      <w:r>
        <w:rP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pPr>
        <w:pStyle w:val="Normal"/>
        <w:rPr/>
      </w:pPr>
      <w:r>
        <w:rPr/>
        <w:t>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16"/>
      <w:r>
        <w:rPr/>
        <w:t xml:space="preserve"> may be caused because WR1 is less frequent in winter than summer and spring (</w:t>
      </w:r>
      <w:r>
        <w:rPr/>
        <w:fldChar w:fldCharType="begin"/>
      </w:r>
      <w:r>
        <w:rPr/>
        <w:instrText> REF _Ref65573728 \h </w:instrText>
      </w:r>
      <w:r>
        <w:rPr/>
        <w:fldChar w:fldCharType="separate"/>
      </w:r>
      <w:r>
        <w:rPr/>
        <w:t>Error: Reference source not found</w:t>
      </w:r>
      <w:r>
        <w:rPr/>
        <w:fldChar w:fldCharType="end"/>
      </w:r>
      <w:r>
        <w:rPr/>
        <w:t xml:space="preserve">).  </w:t>
      </w:r>
      <w:commentRangeEnd w:id="16"/>
      <w:r>
        <w:commentReference w:id="16"/>
      </w:r>
      <w:r>
        <w:rPr/>
      </w:r>
    </w:p>
    <w:p>
      <w:pPr>
        <w:pStyle w:val="Heading3"/>
        <w:numPr>
          <w:ilvl w:val="2"/>
          <w:numId w:val="2"/>
        </w:numPr>
        <w:rPr/>
      </w:pPr>
      <w:bookmarkStart w:id="151" w:name="_Toc61948474"/>
      <w:r>
        <w:rPr/>
        <w:t>Weather regime 2 – NOA-</w:t>
      </w:r>
      <w:bookmarkEnd w:id="151"/>
    </w:p>
    <w:p>
      <w:pPr>
        <w:pStyle w:val="Normal"/>
        <w:rPr/>
      </w:pPr>
      <w:r>
        <w:rPr/>
        <w:t xml:space="preserve">WR2, the negative phase of the NOA, exhibits contrary geopotential height anomaly fields than the positive phase of the NOA. It is characterized by a negative geopotential height anomaly over the Atlantic/Mediterranean sector and positive geopotential height anomaly over Greenland. This also </w:t>
      </w:r>
      <w:ins w:id="31" w:author="Doris Folini" w:date="2021-03-09T13:20:36Z">
        <w:r>
          <w:rPr/>
          <w:t>results</w:t>
        </w:r>
      </w:ins>
      <w:del w:id="32" w:author="Doris Folini" w:date="2021-03-09T13:20:35Z">
        <w:r>
          <w:rPr/>
          <w:delText>yields</w:delText>
        </w:r>
      </w:del>
      <w:r>
        <w:rPr/>
        <w:t xml:space="preserve"> in reversed surface weather variables than </w:t>
      </w:r>
      <w:ins w:id="33" w:author="Doris Folini" w:date="2021-03-09T13:20:53Z">
        <w:r>
          <w:rPr/>
          <w:t xml:space="preserve">for </w:t>
        </w:r>
      </w:ins>
      <w:r>
        <w:rPr/>
        <w:t>the positive phase of the NOA. More available surface solar radiation than the climatological average in Northern Europe and lower surface solar radiation in Southern Europe. The temperature anomalies are negative all over Europe.</w:t>
      </w:r>
    </w:p>
    <w:p>
      <w:pPr>
        <w:pStyle w:val="Normal"/>
        <w:rPr/>
      </w:pPr>
      <w:r>
        <w:rPr/>
        <w:t xml:space="preserve">The contrary pattern to the positive NOA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17"/>
      <w:r>
        <w:rPr/>
        <w:t>Again, the cause my lie in the more frequency occurrence of WR2 during winter times (</w:t>
      </w:r>
      <w:r>
        <w:rPr/>
        <w:fldChar w:fldCharType="begin"/>
      </w:r>
      <w:r>
        <w:rPr/>
        <w:instrText> REF _Ref65573728 \h </w:instrText>
      </w:r>
      <w:r>
        <w:rPr/>
        <w:fldChar w:fldCharType="separate"/>
      </w:r>
      <w:r>
        <w:rPr/>
        <w:t>Error: Reference source not found</w:t>
      </w:r>
      <w:r>
        <w:rPr/>
        <w:fldChar w:fldCharType="end"/>
      </w:r>
      <w:r>
        <w:rPr/>
        <w:t>).</w:t>
      </w:r>
      <w:commentRangeEnd w:id="17"/>
      <w:r>
        <w:commentReference w:id="17"/>
      </w:r>
      <w:r>
        <w:rPr/>
      </w:r>
    </w:p>
    <w:p>
      <w:pPr>
        <w:pStyle w:val="Heading3"/>
        <w:numPr>
          <w:ilvl w:val="2"/>
          <w:numId w:val="2"/>
        </w:numPr>
        <w:rPr/>
      </w:pPr>
      <w:bookmarkStart w:id="152" w:name="_Toc61948475"/>
      <w:r>
        <w:rPr/>
        <w:t>Weather regime 3 - Atlantic ridge</w:t>
      </w:r>
      <w:bookmarkEnd w:id="152"/>
    </w:p>
    <w:p>
      <w:pPr>
        <w:pStyle w:val="Normal"/>
        <w:rPr/>
      </w:pPr>
      <w:r>
        <w:rP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pPr>
        <w:pStyle w:val="Normal"/>
        <w:rPr/>
      </w:pPr>
      <w:r>
        <w:rPr/>
        <w:t>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enhanced and generally more often positive. The opposite is the case for summer where one can see more often but less enhanced negative anomalies but still with an East-West gradient.</w:t>
      </w:r>
    </w:p>
    <w:p>
      <w:pPr>
        <w:pStyle w:val="Heading3"/>
        <w:numPr>
          <w:ilvl w:val="2"/>
          <w:numId w:val="2"/>
        </w:numPr>
        <w:rPr/>
      </w:pPr>
      <w:bookmarkStart w:id="153" w:name="_Toc61948476"/>
      <w:r>
        <w:rPr/>
        <w:t>Weather regime 4 - Atlantic trough</w:t>
      </w:r>
      <w:bookmarkEnd w:id="153"/>
    </w:p>
    <w:p>
      <w:pPr>
        <w:pStyle w:val="Normal"/>
        <w:rPr/>
      </w:pPr>
      <w:r>
        <w:rPr/>
        <w:t>WR4, the Atlantic</w:t>
      </w:r>
      <w:del w:id="34" w:author="Doris Folini" w:date="2021-03-09T13:10:21Z">
        <w:r>
          <w:rPr/>
          <w:delText>,</w:delText>
        </w:r>
      </w:del>
      <w:r>
        <w:rPr/>
        <w:t xml:space="preserve">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18"/>
      <w:r>
        <w:rPr/>
        <w:t xml:space="preserve">It can be best compared with the Atlantic trough weather regime (i.e. GRAMS) but the positive geopotential height anomaly over South-eastern Europe does not fit well to this association. </w:t>
      </w:r>
      <w:r>
        <w:rPr/>
      </w:r>
      <w:commentRangeEnd w:id="18"/>
      <w:r>
        <w:commentReference w:id="18"/>
      </w:r>
      <w:r>
        <w:rPr/>
        <w:t>WR4 exhibits enhanced</w:t>
      </w:r>
      <w:ins w:id="35" w:author="Doris Folini" w:date="2021-03-09T13:09:58Z">
        <w:r>
          <w:rPr/>
          <w:commentReference w:id="19"/>
        </w:r>
      </w:ins>
      <w:r>
        <w:rPr/>
        <w:t xml:space="preser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pPr>
        <w:pStyle w:val="Normal"/>
        <w:rPr/>
      </w:pPr>
      <w:r>
        <w:rPr/>
        <w:t>The CF anomalies of the countries in the Mediterranean region are like to the surface solar radiation anomalies and show mostly slightly positive values. In Northern Europe, the difference between the season is more pronounced. In winter and summer, they are negative but in autumn and especially in spring more Northern countries exhibits positive CF anomalies.</w:t>
      </w:r>
    </w:p>
    <w:p>
      <w:pPr>
        <w:pStyle w:val="Heading3"/>
        <w:numPr>
          <w:ilvl w:val="2"/>
          <w:numId w:val="2"/>
        </w:numPr>
        <w:rPr/>
      </w:pPr>
      <w:bookmarkStart w:id="154" w:name="_Toc61948477"/>
      <w:r>
        <w:rPr/>
        <w:t>Weather regime 5 - European blocking</w:t>
      </w:r>
      <w:bookmarkEnd w:id="154"/>
    </w:p>
    <w:p>
      <w:pPr>
        <w:pStyle w:val="Normal"/>
        <w:rPr/>
      </w:pPr>
      <w:r>
        <w:rPr/>
        <w:t xml:space="preserve">WR5, the European blocking, shows a positive geopotential height anomaly (anticyclone) over Central Europe. This is associated with descending air which brings clear skies over central Europe and therefore enhanced surface solar radiation anomalies can be observed in </w:t>
      </w:r>
      <w:r>
        <w:rPr/>
        <w:fldChar w:fldCharType="begin"/>
      </w:r>
      <w:r>
        <w:rPr/>
        <w:instrText> REF _Ref60749590 \h </w:instrText>
      </w:r>
      <w:r>
        <w:rPr/>
        <w:fldChar w:fldCharType="separate"/>
      </w:r>
      <w:r>
        <w:rPr/>
        <w:t>Figure 3</w:t>
      </w:r>
      <w:r>
        <w:rPr/>
        <w:fldChar w:fldCharType="end"/>
      </w:r>
      <w:r>
        <w:rPr/>
        <w:t xml:space="preserve">b, WR5. Only in the Scandinavian region and in Eastern Spain it is less pronounce or even negative because these regions are already on the edge of anticyclone. The temperature is also enhanced especially in North-Western Europe which is the region where the anticyclone brings warm air from the South northwards. </w:t>
      </w:r>
    </w:p>
    <w:p>
      <w:pPr>
        <w:pStyle w:val="Normal"/>
        <w:rPr/>
      </w:pPr>
      <w:r>
        <w:rPr/>
        <w:t>With the clear sky and warm temperature</w:t>
      </w:r>
      <w:ins w:id="36" w:author="Doris Folini" w:date="2021-03-09T13:28:25Z">
        <w:r>
          <w:rPr/>
          <w:commentReference w:id="20"/>
        </w:r>
      </w:ins>
      <w:r>
        <w:rPr/>
        <w:t>,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pPr>
        <w:pStyle w:val="Heading3"/>
        <w:numPr>
          <w:ilvl w:val="2"/>
          <w:numId w:val="2"/>
        </w:numPr>
        <w:rPr/>
      </w:pPr>
      <w:bookmarkStart w:id="155" w:name="_Toc61948478"/>
      <w:r>
        <w:rPr/>
        <w:t>Weather regime 6 - Scandinavian blocking</w:t>
      </w:r>
      <w:bookmarkEnd w:id="155"/>
    </w:p>
    <w:p>
      <w:pPr>
        <w:pStyle w:val="Normal"/>
        <w:rPr/>
      </w:pPr>
      <w:r>
        <w:rPr/>
        <w:t>Like the European blocking the positive geopotential height anomaly (anticyclone) over Scandinavia relates to descending air, which results in clear sky condition and therefore enhanced surface solar radiation (</w:t>
      </w:r>
      <w:r>
        <w:rPr/>
        <w:fldChar w:fldCharType="begin"/>
      </w:r>
      <w:r>
        <w:rPr/>
        <w:instrText> REF _Ref60749590 \h </w:instrText>
      </w:r>
      <w:r>
        <w:rPr/>
        <w:fldChar w:fldCharType="separate"/>
      </w:r>
      <w:r>
        <w:rPr/>
        <w:t>Figure 3</w:t>
      </w:r>
      <w:r>
        <w:rPr/>
        <w:fldChar w:fldCharType="end"/>
      </w:r>
      <w:r>
        <w:rP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rPr/>
        <w:fldChar w:fldCharType="begin"/>
      </w:r>
      <w:r>
        <w:rPr/>
        <w:instrText> REF _Ref60749590 \h </w:instrText>
      </w:r>
      <w:r>
        <w:rPr/>
        <w:fldChar w:fldCharType="separate"/>
      </w:r>
      <w:r>
        <w:rPr/>
        <w:t>Figure 3</w:t>
      </w:r>
      <w:r>
        <w:rPr/>
        <w:fldChar w:fldCharType="end"/>
      </w:r>
      <w:r>
        <w:rPr/>
        <w:t>c), WR6).</w:t>
      </w:r>
    </w:p>
    <w:p>
      <w:pPr>
        <w:pStyle w:val="Normal"/>
        <w:rPr/>
      </w:pPr>
      <w:r>
        <w:rPr/>
        <w:t xml:space="preserve">The CF anomalies show greatly increased values over Northern Europe throughout the whole year whereas the CF anomalies in Southern Europe are lower than normal. </w:t>
      </w:r>
    </w:p>
    <w:p>
      <w:pPr>
        <w:pStyle w:val="Heading3"/>
        <w:numPr>
          <w:ilvl w:val="2"/>
          <w:numId w:val="2"/>
        </w:numPr>
        <w:rPr/>
      </w:pPr>
      <w:r>
        <w:rPr/>
        <w:t>No regime</w:t>
      </w:r>
    </w:p>
    <w:p>
      <w:pPr>
        <w:pStyle w:val="Normal"/>
        <w:rPr/>
      </w:pPr>
      <w:r>
        <w:rPr/>
        <w:t xml:space="preserve">No regime (weather regimes that no not last at least 3 days) does not show a clear structure (cyclone and/or anticyclone) as WR0 to WR6 expect half of an anticyclone (due to the domain definition) in the Atlantic. Other than this anticyclone, slightly negative geopotential height anomalies dominate over the Atlantic and Southern and Central Europe. Slightly positive geopotential height anomalies can be observed 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and Northern-eastern Europe and negative values in South-western Europe. </w:t>
      </w:r>
    </w:p>
    <w:p>
      <w:pPr>
        <w:pStyle w:val="Normal"/>
        <w:rPr/>
      </w:pPr>
      <w:r>
        <w:rPr/>
        <w:t xml:space="preserve">Also, the CF anomalies are not very pronounced but with slightly positive values in Northern Europe and slightly negative values in Southern Europe in winter, spring and summer. In autumn it changes, and Northern Europe has mostly slightly negative CF anomalies where Southern Europe shows more positive values. </w:t>
      </w:r>
    </w:p>
    <w:p>
      <w:pPr>
        <w:pStyle w:val="Normal"/>
        <w:rPr/>
      </w:pPr>
      <w:r>
        <w:rPr/>
        <w:t>The frequency of no regime amounts to 3.4% which indicates that only 3.4% of all analysed days are not linked to a weather regime.</w:t>
      </w:r>
      <w:ins w:id="37" w:author="Doris Folini" w:date="2021-03-09T13:31:22Z">
        <w:r>
          <w:rPr/>
          <w:commentReference w:id="21"/>
        </w:r>
      </w:ins>
      <w:r>
        <w:rPr/>
        <w:t xml:space="preserve"> </w:t>
      </w:r>
    </w:p>
    <w:p>
      <w:pPr>
        <w:pStyle w:val="ListParagraph"/>
        <w:numPr>
          <w:ilvl w:val="0"/>
          <w:numId w:val="4"/>
        </w:numPr>
        <w:spacing w:lineRule="auto" w:line="259" w:before="0" w:after="160"/>
        <w:ind w:left="720" w:hanging="0"/>
        <w:contextualSpacing/>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r>
        <w:rPr/>
        <w:t>Installed capacity distributions and their variability</w:t>
      </w:r>
    </w:p>
    <w:p>
      <w:pPr>
        <w:pStyle w:val="Normal"/>
        <w:rPr/>
      </w:pPr>
      <w:ins w:id="38" w:author="Doris Folini" w:date="2021-03-09T14:04:33Z">
        <w:r>
          <w:rPr/>
          <w:t>Having examined the different WR in detail in Sect. 3.1, we now turn to the question of WR associated variability in PV pow</w:t>
        </w:r>
      </w:ins>
      <w:ins w:id="39" w:author="Doris Folini" w:date="2021-03-09T14:05:00Z">
        <w:r>
          <w:rPr/>
          <w:t>er production and how this variability may be reduced by spatial re-distriubution of IC. To th</w:t>
        </w:r>
      </w:ins>
      <w:ins w:id="40" w:author="Doris Folini" w:date="2021-03-09T14:06:01Z">
        <w:r>
          <w:rPr/>
          <w:t xml:space="preserve">is end, </w:t>
        </w:r>
      </w:ins>
      <w:r>
        <w:rPr/>
        <w:t>We hereafter present the results of the various scenarios with their IC distributions and PV power output variability. To put the results in context, they are always shown together with the IC distributions and variability of the year 2019 (</w:t>
      </w:r>
      <w:r>
        <w:rPr/>
        <w:fldChar w:fldCharType="begin"/>
      </w:r>
      <w:r>
        <w:rPr/>
        <w:instrText> REF _Ref64978084 \h </w:instrText>
      </w:r>
      <w:r>
        <w:rPr/>
        <w:fldChar w:fldCharType="separate"/>
      </w:r>
      <w:r>
        <w:rPr/>
        <w:t>Figure 5</w:t>
      </w:r>
      <w:r>
        <w:rPr/>
        <w:fldChar w:fldCharType="end"/>
      </w:r>
      <w:r>
        <w:rPr/>
        <w:t>, first plot) and/or the IC distribution and variability which we estimate for the year 2030 if the plans from NECPs are fulfilled (</w:t>
      </w:r>
      <w:r>
        <w:rPr/>
        <w:fldChar w:fldCharType="begin"/>
      </w:r>
      <w:r>
        <w:rPr/>
        <w:instrText> REF _Ref64978084 \h </w:instrText>
      </w:r>
      <w:r>
        <w:rPr/>
        <w:fldChar w:fldCharType="separate"/>
      </w:r>
      <w:r>
        <w:rPr/>
        <w:t>Figure 5</w:t>
      </w:r>
      <w:r>
        <w:rPr/>
        <w:fldChar w:fldCharType="end"/>
      </w:r>
      <w:r>
        <w:rPr/>
        <w:t xml:space="preserve">, second plot). </w:t>
      </w:r>
    </w:p>
    <w:p>
      <w:pPr>
        <w:pStyle w:val="Normal"/>
        <w:rPr/>
      </w:pPr>
      <w:r>
        <w:rPr/>
        <w:t xml:space="preserve">The total IC in Europe in the year 2019 was 131.2 GW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156" w:name="__Fieldmark__1513_3434669275"/>
      <w:r>
        <w:rPr/>
        <w:t>(</w:t>
      </w:r>
      <w:bookmarkStart w:id="157" w:name="__Fieldmark__5026_3287146748"/>
      <w:r>
        <w:rPr/>
        <w:t>IRENA, 2020b)</w:t>
      </w:r>
      <w:r>
        <w:rPr/>
      </w:r>
      <w:r>
        <w:rPr/>
        <w:fldChar w:fldCharType="end"/>
      </w:r>
      <w:bookmarkEnd w:id="156"/>
      <w:bookmarkEnd w:id="157"/>
      <w:r>
        <w:rPr/>
        <w:t xml:space="preserve">. Its distribution is presented in the first plot of </w:t>
      </w:r>
      <w:r>
        <w:rPr/>
        <w:fldChar w:fldCharType="begin"/>
      </w:r>
      <w:r>
        <w:rPr/>
        <w:instrText> REF _Ref64978084 \h </w:instrText>
      </w:r>
      <w:r>
        <w:rPr/>
        <w:fldChar w:fldCharType="separate"/>
      </w:r>
      <w:r>
        <w:rPr/>
        <w:t>Figure 5</w:t>
      </w:r>
      <w:r>
        <w:rPr/>
        <w:fldChar w:fldCharType="end"/>
      </w:r>
      <w:r>
        <w:rPr/>
        <w:t>. Most of the capacity is installed in Western Europe with Germany as leading country. The mean PV power production, estimated with the IC and the capacity factors per country, amounts to 17.5 GW (153’300 GWh for the whole year 2019). The mean variability, which is the average change of PV power production when the weather regime shifts from one to another, amounts to 0.9 GW (1 GW is roughly the amount at which a nuclear power plant operates). This is about 5.1% of the total mean production. The maximum variability, which is the difference from the weather regime with the highest PV power production to the weather regime with the lowest PV power production per season, amounts to 3.0 GW. Which is a change in PV power production of 17.1%.</w:t>
      </w:r>
    </w:p>
    <w:p>
      <w:pPr>
        <w:pStyle w:val="Normal"/>
        <w:rPr/>
      </w:pPr>
      <w:r>
        <w:rPr/>
        <w:t>The planned total IC of the year 2030 is 386.5 GW (NECPs), which is about three times as much as in 2019. Most of the installed capacity is still located in Western Europe (</w:t>
      </w:r>
      <w:r>
        <w:rPr/>
        <w:fldChar w:fldCharType="begin"/>
      </w:r>
      <w:r>
        <w:rPr/>
        <w:instrText> REF _Ref64978084 \h </w:instrText>
      </w:r>
      <w:r>
        <w:rPr/>
        <w:fldChar w:fldCharType="separate"/>
      </w:r>
      <w:r>
        <w:rPr/>
        <w:t>Figure 5</w:t>
      </w:r>
      <w:r>
        <w:rPr/>
        <w:fldChar w:fldCharType="end"/>
      </w:r>
      <w:r>
        <w:rPr/>
        <w:t xml:space="preserve">, second plot). The mean estimated PV power production increases to 52.3 GW. The mean and maximum variability also roughly triples compared to the year 2019 to 2.7 GW and 8.5 GW, respectively. Which is 5.2% and 16.3% of the mean PV power production. A details overview of the variability can be found in </w:t>
      </w:r>
      <w:r>
        <w:rPr/>
        <w:fldChar w:fldCharType="begin"/>
      </w:r>
      <w:r>
        <w:rPr/>
        <w:instrText> REF _Ref64990033 \h </w:instrText>
      </w:r>
      <w:r>
        <w:rPr/>
        <w:fldChar w:fldCharType="separate"/>
      </w:r>
      <w:r>
        <w:rPr/>
        <w:t>Figure 7</w:t>
      </w:r>
      <w:r>
        <w:rPr/>
        <w:fldChar w:fldCharType="end"/>
      </w:r>
      <w:r>
        <w:rPr/>
        <w:t xml:space="preserve"> and </w:t>
      </w:r>
      <w:r>
        <w:rPr/>
        <w:fldChar w:fldCharType="begin"/>
      </w:r>
      <w:r>
        <w:rPr/>
        <w:instrText> REF _Ref64990348 \h </w:instrText>
      </w:r>
      <w:r>
        <w:rPr/>
        <w:fldChar w:fldCharType="separate"/>
      </w:r>
      <w:r>
        <w:rPr/>
        <w:t>Error: Reference source not found</w:t>
      </w:r>
      <w:r>
        <w:rPr/>
        <w:fldChar w:fldCharType="end"/>
      </w:r>
      <w:r>
        <w:rPr/>
        <w:t xml:space="preserve">. Where the former shows the deviation (from the season mean) of PV power production per weather regime and season and the latter shows a consolidated (over all weather regimes) view per season. </w:t>
      </w:r>
    </w:p>
    <w:p>
      <w:pPr>
        <w:pStyle w:val="Heading3"/>
        <w:numPr>
          <w:ilvl w:val="2"/>
          <w:numId w:val="2"/>
        </w:numPr>
        <w:spacing w:before="4112" w:after="0"/>
        <w:rPr/>
      </w:pPr>
      <w:r>
        <mc:AlternateContent>
          <mc:Choice Requires="wps">
            <w:drawing>
              <wp:anchor behindDoc="0" distT="0" distB="0" distL="114300" distR="114300" simplePos="0" locked="0" layoutInCell="1" allowOverlap="1" relativeHeight="14" wp14:anchorId="3BE35205">
                <wp:simplePos x="0" y="0"/>
                <wp:positionH relativeFrom="margin">
                  <wp:posOffset>3810</wp:posOffset>
                </wp:positionH>
                <wp:positionV relativeFrom="paragraph">
                  <wp:posOffset>2487295</wp:posOffset>
                </wp:positionV>
                <wp:extent cx="5970270" cy="586105"/>
                <wp:effectExtent l="0" t="0" r="0" b="0"/>
                <wp:wrapTopAndBottom/>
                <wp:docPr id="14" name="Textfeld 20"/>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58"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58"/>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0" fillcolor="white" stroked="f" style="position:absolute;margin-left:0.3pt;margin-top:195.85pt;width:470pt;height:46.05pt;mso-position-horizontal-relative:margin" wp14:anchorId="3BE35205">
                <w10:wrap type="square"/>
                <v:fill o:detectmouseclick="t" type="solid" color2="black"/>
                <v:stroke color="#3465a4" joinstyle="round" endcap="flat"/>
                <v:textbox>
                  <w:txbxContent>
                    <w:p>
                      <w:pPr>
                        <w:pStyle w:val="Caption1"/>
                        <w:spacing w:before="0" w:after="200"/>
                        <w:rPr/>
                      </w:pPr>
                      <w:bookmarkStart w:id="159"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59"/>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11">
            <wp:simplePos x="0" y="0"/>
            <wp:positionH relativeFrom="margin">
              <wp:posOffset>3810</wp:posOffset>
            </wp:positionH>
            <wp:positionV relativeFrom="paragraph">
              <wp:posOffset>449580</wp:posOffset>
            </wp:positionV>
            <wp:extent cx="5969000" cy="2025015"/>
            <wp:effectExtent l="0" t="0" r="0" b="0"/>
            <wp:wrapTopAndBottom/>
            <wp:docPr id="16"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descr=""/>
                    <pic:cNvPicPr>
                      <a:picLocks noChangeAspect="1" noChangeArrowheads="1"/>
                    </pic:cNvPicPr>
                  </pic:nvPicPr>
                  <pic:blipFill>
                    <a:blip r:embed="rId16"/>
                    <a:srcRect l="12657" t="7343" r="3932" b="7668"/>
                    <a:stretch>
                      <a:fillRect/>
                    </a:stretch>
                  </pic:blipFill>
                  <pic:spPr bwMode="auto">
                    <a:xfrm>
                      <a:off x="0" y="0"/>
                      <a:ext cx="5969000" cy="2025015"/>
                    </a:xfrm>
                    <a:prstGeom prst="rect">
                      <a:avLst/>
                    </a:prstGeom>
                  </pic:spPr>
                </pic:pic>
              </a:graphicData>
            </a:graphic>
          </wp:anchor>
        </w:drawing>
      </w:r>
      <w:r>
        <w:rPr/>
        <w:t>Scenario 1 (S1) – PV power production and installed capacities from NECP 2030</w:t>
      </w:r>
    </w:p>
    <w:p>
      <w:pPr>
        <w:pStyle w:val="Normal"/>
        <w:rPr/>
      </w:pPr>
      <w:r>
        <w:rPr/>
        <w:t xml:space="preserve">The IC distribution derived under the conditions of S1 is shown in third plot of </w:t>
      </w:r>
      <w:r>
        <w:rPr/>
        <w:fldChar w:fldCharType="begin"/>
      </w:r>
      <w:r>
        <w:rPr/>
        <w:instrText> REF _Ref64978084 \h </w:instrText>
      </w:r>
      <w:r>
        <w:rPr/>
        <w:fldChar w:fldCharType="separate"/>
      </w:r>
      <w:r>
        <w:rPr/>
        <w:t>Figure 5</w:t>
      </w:r>
      <w:r>
        <w:rPr/>
        <w:fldChar w:fldCharType="end"/>
      </w:r>
      <w:r>
        <w:rP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pPr>
        <w:pStyle w:val="Normal"/>
        <w:spacing w:before="5409" w:after="0"/>
        <w:rPr/>
      </w:pPr>
      <w:r>
        <mc:AlternateContent>
          <mc:Choice Requires="wps">
            <w:drawing>
              <wp:anchor behindDoc="0" distT="0" distB="0" distL="114300" distR="114300" simplePos="0" locked="0" layoutInCell="1" allowOverlap="1" relativeHeight="15" wp14:anchorId="3F294C8C">
                <wp:simplePos x="0" y="0"/>
                <wp:positionH relativeFrom="margin">
                  <wp:align>center</wp:align>
                </wp:positionH>
                <wp:positionV relativeFrom="paragraph">
                  <wp:posOffset>2834005</wp:posOffset>
                </wp:positionV>
                <wp:extent cx="5970270" cy="586105"/>
                <wp:effectExtent l="0" t="0" r="0" b="0"/>
                <wp:wrapTopAndBottom/>
                <wp:docPr id="17" name="Textfeld 21"/>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60"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0"/>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1" fillcolor="white" stroked="f" style="position:absolute;margin-left:0.1pt;margin-top:223.15pt;width:470pt;height:46.05pt;mso-position-horizontal:center;mso-position-horizontal-relative:margin" wp14:anchorId="3F294C8C">
                <w10:wrap type="square"/>
                <v:fill o:detectmouseclick="t" type="solid" color2="black"/>
                <v:stroke color="#3465a4" joinstyle="round" endcap="flat"/>
                <v:textbox>
                  <w:txbxContent>
                    <w:p>
                      <w:pPr>
                        <w:pStyle w:val="Caption1"/>
                        <w:spacing w:before="0" w:after="200"/>
                        <w:rPr/>
                      </w:pPr>
                      <w:bookmarkStart w:id="161"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1"/>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drawing>
          <wp:anchor behindDoc="0" distT="0" distB="8890" distL="114300" distR="114300" simplePos="0" locked="0" layoutInCell="1" allowOverlap="1" relativeHeight="12">
            <wp:simplePos x="0" y="0"/>
            <wp:positionH relativeFrom="margin">
              <wp:align>center</wp:align>
            </wp:positionH>
            <wp:positionV relativeFrom="paragraph">
              <wp:posOffset>635</wp:posOffset>
            </wp:positionV>
            <wp:extent cx="5969000" cy="2848610"/>
            <wp:effectExtent l="0" t="0" r="0" b="0"/>
            <wp:wrapTopAndBottom/>
            <wp:docPr id="19"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3" descr=""/>
                    <pic:cNvPicPr>
                      <a:picLocks noChangeAspect="1" noChangeArrowheads="1"/>
                    </pic:cNvPicPr>
                  </pic:nvPicPr>
                  <pic:blipFill>
                    <a:blip r:embed="rId17"/>
                    <a:srcRect l="13314" t="8745" r="2128" b="10446"/>
                    <a:stretch>
                      <a:fillRect/>
                    </a:stretch>
                  </pic:blipFill>
                  <pic:spPr bwMode="auto">
                    <a:xfrm>
                      <a:off x="0" y="0"/>
                      <a:ext cx="5969000" cy="2848610"/>
                    </a:xfrm>
                    <a:prstGeom prst="rect">
                      <a:avLst/>
                    </a:prstGeom>
                  </pic:spPr>
                </pic:pic>
              </a:graphicData>
            </a:graphic>
          </wp:anchor>
        </w:drawing>
      </w:r>
      <w:r>
        <w:rPr/>
        <w:fldChar w:fldCharType="begin"/>
      </w:r>
      <w:r>
        <w:rPr/>
        <w:instrText> REF _Ref64985629 \h </w:instrText>
      </w:r>
      <w:r>
        <w:rPr/>
        <w:fldChar w:fldCharType="separate"/>
      </w:r>
      <w:r>
        <w:rPr/>
        <w:t>Figure 6</w:t>
      </w:r>
      <w:r>
        <w:rPr/>
        <w:fldChar w:fldCharType="end"/>
      </w:r>
      <w:r>
        <w:rPr/>
        <w:t xml:space="preserve"> </w:t>
      </w:r>
      <w:r>
        <w:rPr/>
        <w:t xml:space="preserve">gives an overview </w:t>
      </w:r>
      <w:ins w:id="41" w:author="Doris Folini" w:date="2021-03-09T14:18:26Z">
        <w:r>
          <w:rPr/>
          <w:t xml:space="preserve">of </w:t>
        </w:r>
      </w:ins>
      <w:r>
        <w:rPr/>
        <w:t>where the additional installed PV capacity are distributed to. It shows the difference between the total installed PV capacity estimates for 2030 and the installed PV capacity from 2019 (which is also defined as the lower bound of the linear least-square problem)</w:t>
      </w:r>
      <w:ins w:id="42" w:author="Doris Folini" w:date="2021-03-09T14:18:55Z">
        <w:r>
          <w:rPr/>
          <w:commentReference w:id="22"/>
        </w:r>
      </w:ins>
      <w:r>
        <w:rPr/>
        <w:t>. Our method chosen to reduce the variability clearly favours countries in South-eastern and North-western Europe</w:t>
      </w:r>
      <w:ins w:id="43" w:author="Doris Folini" w:date="2021-03-09T14:20:30Z">
        <w:r>
          <w:rPr/>
          <w:commentReference w:id="23"/>
        </w:r>
      </w:ins>
      <w:r>
        <w:rPr/>
        <w:t xml:space="preserve">. </w:t>
      </w:r>
      <w:ins w:id="44" w:author="Doris Folini" w:date="2021-03-09T14:17:48Z">
        <w:r>
          <w:rPr/>
          <w:t xml:space="preserve">Hatching indicates (designates) countries where </w:t>
        </w:r>
      </w:ins>
      <w:del w:id="45" w:author="Doris Folini" w:date="2021-03-09T14:18:10Z">
        <w:r>
          <w:rPr/>
          <w:delText xml:space="preserve">Hatched countries signalize that </w:delText>
        </w:r>
      </w:del>
      <w:r>
        <w:rPr/>
        <w:t xml:space="preserve">the installed capacity has reached the upper bound of the linear least-square problem, which is defined as the potential for roof-top mounted PV systems. </w:t>
      </w:r>
    </w:p>
    <w:p>
      <w:pPr>
        <w:pStyle w:val="Normal"/>
        <w:rPr/>
      </w:pPr>
      <w:r>
        <w:rPr/>
        <w:t xml:space="preserve">A detailed impression of the over- and underproduction for every weather regime and season compared to their seasonal mean is shown in </w:t>
      </w:r>
      <w:r>
        <w:rPr/>
        <w:fldChar w:fldCharType="begin"/>
      </w:r>
      <w:r>
        <w:rPr/>
        <w:instrText> REF _Ref64990033 \h </w:instrText>
      </w:r>
      <w:r>
        <w:rPr/>
        <w:fldChar w:fldCharType="separate"/>
      </w:r>
      <w:r>
        <w:rPr/>
        <w:t>Figure 7</w:t>
      </w:r>
      <w:r>
        <w:rPr/>
        <w:fldChar w:fldCharType="end"/>
      </w:r>
      <w:r>
        <w:rPr/>
        <w:t>. The IC distribution for scenario one reduces the deviation of PV power production from the seasonal mean in 25 of 32 cases</w:t>
      </w:r>
      <w:ins w:id="46" w:author="Doris Folini" w:date="2021-03-09T14:23:13Z">
        <w:r>
          <w:rPr/>
          <w:t xml:space="preserve"> </w:t>
        </w:r>
      </w:ins>
      <w:ins w:id="47" w:author="Doris Folini" w:date="2021-03-09T14:23:13Z">
        <w:r>
          <w:rPr/>
          <w:t>(pairs of four season / eight WRs)</w:t>
        </w:r>
      </w:ins>
      <w:ins w:id="48" w:author="Doris Folini" w:date="2021-03-09T14:40:51Z">
        <w:r>
          <w:rPr/>
          <w:commentReference w:id="24"/>
        </w:r>
      </w:ins>
      <w:r>
        <w:rPr/>
        <w:t xml:space="preserve">. It also shows that changes from under- to overproduction in weather regimes are possible with different distributions and vice versa. </w:t>
      </w:r>
    </w:p>
    <w:p>
      <w:pPr>
        <w:pStyle w:val="Normal"/>
        <w:rPr/>
      </w:pPr>
      <w:r>
        <w:rPr/>
        <w:t>The consolidate view of the variability (</w:t>
      </w:r>
      <w:r>
        <w:rPr/>
        <w:fldChar w:fldCharType="begin"/>
      </w:r>
      <w:r>
        <w:rPr/>
        <w:instrText> REF _Ref64990348 \h </w:instrText>
      </w:r>
      <w:r>
        <w:rPr/>
        <w:fldChar w:fldCharType="separate"/>
      </w:r>
      <w:r>
        <w:rPr/>
        <w:t>Error: Reference source not found</w:t>
      </w:r>
      <w:r>
        <w:rPr/>
        <w:fldChar w:fldCharType="end"/>
      </w:r>
      <w:r>
        <w:rPr/>
        <w:t xml:space="preserve">) makes clear that the variability tends to be higher in mid-season (spring and autumn). Also, the maximum variability (black markers) is higher in mid-season with the peak in autumn for all three distributions. </w:t>
      </w:r>
      <w:r>
        <w:rPr/>
        <w:fldChar w:fldCharType="begin"/>
      </w:r>
      <w:r>
        <w:rPr/>
        <w:instrText> REF _Ref64990348 \h </w:instrText>
      </w:r>
      <w:r>
        <w:rPr/>
        <w:fldChar w:fldCharType="separate"/>
      </w:r>
      <w:r>
        <w:rPr/>
        <w:t>Error: Reference source not found</w:t>
      </w:r>
      <w:r>
        <w:rPr/>
        <w:fldChar w:fldCharType="end"/>
      </w:r>
      <w:r>
        <w:rPr/>
        <w:t xml:space="preserve"> also shows that the distribution of S1 reduces the mean and maximum variability in in every season and in total.</w:t>
      </w:r>
    </w:p>
    <w:p>
      <w:pPr>
        <w:pStyle w:val="Normal"/>
        <w:rPr/>
      </w:pPr>
      <w:r>
        <w:rPr/>
      </w:r>
    </w:p>
    <w:p>
      <w:pPr>
        <w:pStyle w:val="Normal"/>
        <w:spacing w:lineRule="auto" w:line="259" w:before="6022" w:after="160"/>
        <w:ind w:hanging="0"/>
        <w:jc w:val="left"/>
        <w:rPr/>
      </w:pPr>
      <w:r>
        <w:rPr/>
        <mc:AlternateContent>
          <mc:Choice Requires="wps">
            <w:drawing>
              <wp:anchor behindDoc="0" distT="0" distB="0" distL="114300" distR="114300" simplePos="0" locked="0" layoutInCell="1" allowOverlap="1" relativeHeight="16" wp14:anchorId="3018F908">
                <wp:simplePos x="0" y="0"/>
                <wp:positionH relativeFrom="margin">
                  <wp:align>right</wp:align>
                </wp:positionH>
                <wp:positionV relativeFrom="paragraph">
                  <wp:posOffset>3588385</wp:posOffset>
                </wp:positionV>
                <wp:extent cx="5963920" cy="586105"/>
                <wp:effectExtent l="0" t="0" r="0" b="0"/>
                <wp:wrapTopAndBottom/>
                <wp:docPr id="20" name="Textfeld 22"/>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62"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62"/>
                            <w:r>
                              <w:rPr>
                                <w:color w:val="auto"/>
                              </w:rPr>
                              <w:t xml:space="preserve">: </w:t>
                            </w:r>
                            <w:bookmarkStart w:id="163" w:name="_Hlk65592645"/>
                            <w:bookmarkStart w:id="164" w:name="_Hlk65592646"/>
                            <w:bookmarkStart w:id="165" w:name="_Hlk65592647"/>
                            <w:bookmarkStart w:id="166"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63"/>
                            <w:bookmarkEnd w:id="164"/>
                            <w:bookmarkEnd w:id="165"/>
                            <w:bookmarkEnd w:id="166"/>
                          </w:p>
                        </w:txbxContent>
                      </wps:txbx>
                      <wps:bodyPr lIns="0" rIns="0" tIns="0" bIns="0">
                        <a:prstTxWarp prst="textNoShape"/>
                        <a:spAutoFit/>
                      </wps:bodyPr>
                    </wps:wsp>
                  </a:graphicData>
                </a:graphic>
              </wp:anchor>
            </w:drawing>
          </mc:Choice>
          <mc:Fallback>
            <w:pict>
              <v:rect id="shape_0" ID="Textfeld 22" fillcolor="white" stroked="f" style="position:absolute;margin-left:-8.3pt;margin-top:282.55pt;width:469.5pt;height:46.05pt;mso-position-horizontal:right;mso-position-horizontal-relative:margin" wp14:anchorId="3018F908">
                <w10:wrap type="square"/>
                <v:fill o:detectmouseclick="t" type="solid" color2="black"/>
                <v:stroke color="#3465a4" joinstyle="round" endcap="flat"/>
                <v:textbox>
                  <w:txbxContent>
                    <w:p>
                      <w:pPr>
                        <w:pStyle w:val="Caption1"/>
                        <w:spacing w:before="0" w:after="200"/>
                        <w:rPr/>
                      </w:pPr>
                      <w:bookmarkStart w:id="167"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67"/>
                      <w:r>
                        <w:rPr>
                          <w:color w:val="auto"/>
                        </w:rPr>
                        <w:t xml:space="preserve">: </w:t>
                      </w:r>
                      <w:bookmarkStart w:id="168" w:name="_Hlk65592645"/>
                      <w:bookmarkStart w:id="169" w:name="_Hlk65592646"/>
                      <w:bookmarkStart w:id="170" w:name="_Hlk65592647"/>
                      <w:bookmarkStart w:id="171"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68"/>
                      <w:bookmarkEnd w:id="169"/>
                      <w:bookmarkEnd w:id="170"/>
                      <w:bookmarkEnd w:id="171"/>
                    </w:p>
                  </w:txbxContent>
                </v:textbox>
              </v:rect>
            </w:pict>
          </mc:Fallback>
        </mc:AlternateContent>
        <w:drawing>
          <wp:anchor behindDoc="0" distT="0" distB="635" distL="0" distR="114300" simplePos="0" locked="0" layoutInCell="1" allowOverlap="1" relativeHeight="13">
            <wp:simplePos x="0" y="0"/>
            <wp:positionH relativeFrom="margin">
              <wp:align>left</wp:align>
            </wp:positionH>
            <wp:positionV relativeFrom="paragraph">
              <wp:posOffset>266700</wp:posOffset>
            </wp:positionV>
            <wp:extent cx="5962650" cy="3237865"/>
            <wp:effectExtent l="0" t="0" r="0" b="0"/>
            <wp:wrapTopAndBottom/>
            <wp:docPr id="2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9" descr=""/>
                    <pic:cNvPicPr>
                      <a:picLocks noChangeAspect="1" noChangeArrowheads="1"/>
                    </pic:cNvPicPr>
                  </pic:nvPicPr>
                  <pic:blipFill>
                    <a:blip r:embed="rId18"/>
                    <a:srcRect l="8410" t="10021" r="8841" b="0"/>
                    <a:stretch>
                      <a:fillRect/>
                    </a:stretch>
                  </pic:blipFill>
                  <pic:spPr bwMode="auto">
                    <a:xfrm>
                      <a:off x="0" y="0"/>
                      <a:ext cx="5962650" cy="3237865"/>
                    </a:xfrm>
                    <a:prstGeom prst="rect">
                      <a:avLst/>
                    </a:prstGeom>
                  </pic:spPr>
                </pic:pic>
              </a:graphicData>
            </a:graphic>
          </wp:anchor>
        </w:drawing>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g">
            <w:drawing>
              <wp:anchor behindDoc="0" distT="0" distB="0" distL="114300" distR="114300" simplePos="0" locked="0" layoutInCell="1" allowOverlap="1" relativeHeight="17" wp14:anchorId="0017C529">
                <wp:simplePos x="0" y="0"/>
                <wp:positionH relativeFrom="margin">
                  <wp:align>right</wp:align>
                </wp:positionH>
                <wp:positionV relativeFrom="paragraph">
                  <wp:posOffset>4413885</wp:posOffset>
                </wp:positionV>
                <wp:extent cx="5970270" cy="3756025"/>
                <wp:effectExtent l="0" t="0" r="0" b="635"/>
                <wp:wrapTopAndBottom/>
                <wp:docPr id="23" name="Gruppieren 24"/>
                <a:graphic xmlns:a="http://schemas.openxmlformats.org/drawingml/2006/main">
                  <a:graphicData uri="http://schemas.microsoft.com/office/word/2010/wordprocessingGroup">
                    <wpg:wgp>
                      <wpg:cNvGrpSpPr/>
                      <wpg:grpSpPr>
                        <a:xfrm>
                          <a:off x="0" y="0"/>
                          <a:ext cx="5969520" cy="3755520"/>
                        </a:xfrm>
                      </wpg:grpSpPr>
                      <pic:pic xmlns:pic="http://schemas.openxmlformats.org/drawingml/2006/picture">
                        <pic:nvPicPr>
                          <pic:cNvPr id="1" name="Grafik 17" descr=""/>
                          <pic:cNvPicPr/>
                        </pic:nvPicPr>
                        <pic:blipFill>
                          <a:blip r:embed="rId19"/>
                          <a:srcRect l="9265" t="10234" r="8306" b="7887"/>
                          <a:stretch/>
                        </pic:blipFill>
                        <pic:spPr>
                          <a:xfrm>
                            <a:off x="0" y="0"/>
                            <a:ext cx="5969520" cy="2882160"/>
                          </a:xfrm>
                          <a:prstGeom prst="rect">
                            <a:avLst/>
                          </a:prstGeom>
                          <a:ln>
                            <a:noFill/>
                          </a:ln>
                        </pic:spPr>
                      </pic:pic>
                      <wps:wsp>
                        <wps:cNvSpPr/>
                        <wps:spPr>
                          <a:xfrm>
                            <a:off x="0" y="2943360"/>
                            <a:ext cx="5969520" cy="8121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rIns="0" tIns="0" bIns="0">
                          <a:spAutoFit/>
                        </wps:bodyPr>
                      </wps:wsp>
                    </wpg:wgp>
                  </a:graphicData>
                </a:graphic>
              </wp:anchor>
            </w:drawing>
          </mc:Choice>
          <mc:Fallback>
            <w:pict>
              <v:group id="shape_0" alt="Gruppieren 24" style="position:absolute;margin-left:-8.8pt;margin-top:347.55pt;width:470.05pt;height:295.7pt" coordorigin="-176,6951" coordsize="9401,5914">
                <v:shape id="shape_0" ID="Grafik 17" stroked="f" style="position:absolute;left:-176;top:6951;width:9400;height:4538;mso-position-horizontal:right;mso-position-horizontal-relative:margin" type="shapetype_75">
                  <v:imagedata r:id="rId19" o:detectmouseclick="t"/>
                  <w10:wrap type="none"/>
                  <v:stroke color="#3465a4" joinstyle="round" endcap="flat"/>
                </v:shape>
                <v:rect id="shape_0" fillcolor="white" stroked="f" style="position:absolute;left:-176;top:11586;width:9400;height:1278;mso-position-horizontal:right;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ascii="Calibri" w:hAnsi="Calibr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w10:wrap type="square"/>
                  <v:fill o:detectmouseclick="t" type="solid" color2="black"/>
                  <v:stroke color="#3465a4" joinstyle="round" endcap="flat"/>
                </v:rect>
              </v:group>
            </w:pict>
          </mc:Fallback>
        </mc:AlternateContent>
      </w:r>
      <w:r>
        <w:br w:type="page"/>
      </w:r>
    </w:p>
    <w:p>
      <w:pPr>
        <w:pStyle w:val="Heading3"/>
        <w:numPr>
          <w:ilvl w:val="2"/>
          <w:numId w:val="2"/>
        </w:numPr>
        <w:rPr/>
      </w:pPr>
      <w:r>
        <w:rPr/>
        <w:t>Scenario 2 (S2) – PV IC in 2050</w:t>
      </w:r>
    </w:p>
    <w:p>
      <w:pPr>
        <w:pStyle w:val="Normal"/>
        <w:rPr/>
      </w:pPr>
      <w:r>
        <w:rPr/>
        <w:t xml:space="preserve">The results of the three folded scenario two are shown in </w:t>
      </w:r>
      <w:r>
        <w:rPr/>
        <w:fldChar w:fldCharType="begin"/>
      </w:r>
      <w:r>
        <w:rPr/>
        <w:instrText> REF _Ref64993375 \h </w:instrText>
      </w:r>
      <w:r>
        <w:rPr/>
        <w:fldChar w:fldCharType="separate"/>
      </w:r>
      <w:r>
        <w:rPr/>
        <w:t>Figure 8</w:t>
      </w:r>
      <w:r>
        <w:rPr/>
        <w:fldChar w:fldCharType="end"/>
      </w:r>
      <w:r>
        <w:rPr/>
        <w:t>.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SolarPower Europe (S2-3). Since the latest estimate of 8.8TW is already higher than the sum of the potential IC for roof top mounted PV panels (which is used as upper bound), we defined the upper bound for this scenario five times large. The installed capacities per country are presented as percentage of the total installed capacity, to make comparison between the three results easier. The left side of each panel shows the interpolated installed PV capacity distribution to the year 2050. The interpolation is done so that the percentage of the total IC per country remains the same as in the year 2019. Which is way all three plots looks identical, but the total installed capacity and the variability is different</w:t>
      </w:r>
      <w:ins w:id="49" w:author="Doris Folini" w:date="2021-03-09T14:48:43Z">
        <w:r>
          <w:rPr/>
          <w:commentReference w:id="25"/>
        </w:r>
      </w:ins>
      <w:r>
        <w:rPr/>
        <w:t xml:space="preserve">. </w:t>
      </w:r>
    </w:p>
    <w:p>
      <w:pPr>
        <w:pStyle w:val="Normal"/>
        <w:rPr/>
      </w:pPr>
      <w:r>
        <w:rPr/>
        <w:t>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w:t>
      </w:r>
      <w:ins w:id="50" w:author="Doris Folini" w:date="2021-03-09T14:44:53Z">
        <w:r>
          <w:rPr/>
          <w:commentReference w:id="26"/>
        </w:r>
      </w:ins>
      <w:r>
        <w:rPr/>
        <w:t xml:space="preserve"> variability of 7.4 GW, 13.1 GW and 63.0 GW, respectively. </w:t>
      </w:r>
    </w:p>
    <w:p>
      <w:pPr>
        <w:pStyle w:val="Normal"/>
        <w:rPr/>
      </w:pPr>
      <w:r>
        <w:rPr/>
        <w:t>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The method reacts on that with placing the capacities to neighbouring. This can also be seen by a comparison of S2-1 (</w:t>
      </w:r>
      <w:r>
        <w:rPr/>
        <w:fldChar w:fldCharType="begin"/>
      </w:r>
      <w:r>
        <w:rPr/>
        <w:instrText> REF _Ref64993375 \h </w:instrText>
      </w:r>
      <w:r>
        <w:rPr/>
        <w:fldChar w:fldCharType="separate"/>
      </w:r>
      <w:r>
        <w:rPr/>
        <w:t>Figure 8</w:t>
      </w:r>
      <w:r>
        <w:rPr/>
        <w:fldChar w:fldCharType="end"/>
      </w:r>
      <w:r>
        <w:rPr/>
        <w:t>, first row) and S2-2 (</w:t>
      </w:r>
      <w:r>
        <w:rPr/>
        <w:fldChar w:fldCharType="begin"/>
      </w:r>
      <w:r>
        <w:rPr/>
        <w:instrText> REF _Ref64993375 \h </w:instrText>
      </w:r>
      <w:r>
        <w:rPr/>
        <w:fldChar w:fldCharType="separate"/>
      </w:r>
      <w:r>
        <w:rPr/>
        <w:t>Figure 8</w:t>
      </w:r>
      <w:r>
        <w:rPr/>
        <w:fldChar w:fldCharType="end"/>
      </w:r>
      <w:r>
        <w:rPr/>
        <w:t xml:space="preserve">, second row). With higher total installed capacities, the upper bounds are more often reached and mostly neighbouring countries receive the remaining capacities and the distribution gets flatter. </w:t>
      </w:r>
    </w:p>
    <w:p>
      <w:pPr>
        <w:pStyle w:val="Normal"/>
        <w:rPr/>
      </w:pPr>
      <w:r>
        <w:rPr/>
        <w:t>Since the upper bounds and the total installed capacity are both roughly five times higher in S2-3 (</w:t>
      </w:r>
      <w:r>
        <w:rPr/>
        <w:fldChar w:fldCharType="begin"/>
      </w:r>
      <w:r>
        <w:rPr/>
        <w:instrText> REF _Ref64993375 \h </w:instrText>
      </w:r>
      <w:r>
        <w:rPr/>
        <w:fldChar w:fldCharType="separate"/>
      </w:r>
      <w:r>
        <w:rPr/>
        <w:t>Figure 8</w:t>
      </w:r>
      <w:r>
        <w:rPr/>
        <w:fldChar w:fldCharType="end"/>
      </w:r>
      <w:r>
        <w:rPr/>
        <w:t>, third row) than in S2-2 (</w:t>
      </w:r>
      <w:r>
        <w:rPr/>
        <w:fldChar w:fldCharType="begin"/>
      </w:r>
      <w:r>
        <w:rPr/>
        <w:instrText> REF _Ref64993375 \h </w:instrText>
      </w:r>
      <w:r>
        <w:rPr/>
        <w:fldChar w:fldCharType="separate"/>
      </w:r>
      <w:r>
        <w:rPr/>
        <w:t>Figure 8</w:t>
      </w:r>
      <w:r>
        <w:rPr/>
        <w:fldChar w:fldCharType="end"/>
      </w:r>
      <w:r>
        <w:rPr/>
        <w:t xml:space="preserve">, second row), the distributions look very similar. </w:t>
      </w:r>
    </w:p>
    <w:p>
      <w:pPr>
        <w:pStyle w:val="Normal"/>
        <w:rPr/>
      </w:pPr>
      <w:r>
        <w:rPr/>
      </w:r>
    </w:p>
    <w:p>
      <w:pPr>
        <w:pStyle w:val="Normal"/>
        <w:spacing w:lineRule="auto" w:line="259" w:before="0" w:after="160"/>
        <w:ind w:hanging="0"/>
        <w:jc w:val="left"/>
        <w:rPr/>
      </w:pPr>
      <w:r>
        <w:rPr/>
      </w:r>
      <w:r>
        <w:br w:type="page"/>
      </w:r>
    </w:p>
    <w:p>
      <w:pPr>
        <w:pStyle w:val="Normal"/>
        <w:spacing w:lineRule="auto" w:line="259" w:before="0" w:after="160"/>
        <w:ind w:hanging="0"/>
        <w:jc w:val="left"/>
        <w:rPr>
          <w:rFonts w:eastAsia="" w:cs="Times New Roman" w:cstheme="majorBidi" w:eastAsiaTheme="majorEastAsia"/>
          <w:sz w:val="24"/>
          <w:szCs w:val="24"/>
        </w:rPr>
      </w:pPr>
      <w:r>
        <w:rPr/>
        <w:drawing>
          <wp:inline distT="0" distB="0" distL="0" distR="0">
            <wp:extent cx="5962650" cy="7950200"/>
            <wp:effectExtent l="0" t="0" r="0" b="0"/>
            <wp:docPr id="26"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3" descr=""/>
                    <pic:cNvPicPr>
                      <a:picLocks noChangeAspect="1" noChangeArrowheads="1"/>
                    </pic:cNvPicPr>
                  </pic:nvPicPr>
                  <pic:blipFill>
                    <a:blip r:embed="rId20"/>
                    <a:stretch>
                      <a:fillRect/>
                    </a:stretch>
                  </pic:blipFill>
                  <pic:spPr bwMode="auto">
                    <a:xfrm>
                      <a:off x="0" y="0"/>
                      <a:ext cx="5962650" cy="7950200"/>
                    </a:xfrm>
                    <a:prstGeom prst="rect">
                      <a:avLst/>
                    </a:prstGeom>
                  </pic:spPr>
                </pic:pic>
              </a:graphicData>
            </a:graphic>
          </wp:inline>
        </w:drawing>
        <mc:AlternateContent>
          <mc:Choice Requires="wps">
            <w:drawing>
              <wp:anchor behindDoc="0" distT="0" distB="0" distL="114300" distR="114300" simplePos="0" locked="0" layoutInCell="1" allowOverlap="1" relativeHeight="18" wp14:anchorId="6CDDEFBD">
                <wp:simplePos x="0" y="0"/>
                <wp:positionH relativeFrom="margin">
                  <wp:align>left</wp:align>
                </wp:positionH>
                <wp:positionV relativeFrom="paragraph">
                  <wp:posOffset>8162290</wp:posOffset>
                </wp:positionV>
                <wp:extent cx="5963920" cy="879475"/>
                <wp:effectExtent l="0" t="0" r="0" b="0"/>
                <wp:wrapTopAndBottom/>
                <wp:docPr id="24" name="Textfeld 32"/>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72" w:name="_Hlk65592584"/>
                            <w:bookmarkStart w:id="173" w:name="_Ref64993375"/>
                            <w:bookmarkStart w:id="174" w:name="_Hlk65592594"/>
                            <w:bookmarkStart w:id="175" w:name="_Hlk65592583"/>
                            <w:bookmarkStart w:id="176" w:name="_Hlk65592595"/>
                            <w:r>
                              <w:rPr>
                                <w:color w:val="auto"/>
                              </w:rPr>
                              <w:t xml:space="preserve">Figure </w:t>
                            </w:r>
                            <w:r>
                              <w:rPr/>
                              <w:fldChar w:fldCharType="begin"/>
                            </w:r>
                            <w:r>
                              <w:rPr/>
                              <w:instrText> SEQ Figure \* ARABIC </w:instrText>
                            </w:r>
                            <w:r>
                              <w:rPr/>
                              <w:fldChar w:fldCharType="separate"/>
                            </w:r>
                            <w:r>
                              <w:rPr/>
                              <w:t>8</w:t>
                            </w:r>
                            <w:r>
                              <w:rPr/>
                              <w:fldChar w:fldCharType="end"/>
                            </w:r>
                            <w:bookmarkEnd w:id="173"/>
                            <w:r>
                              <w:rPr>
                                <w:color w:val="auto"/>
                              </w:rPr>
                              <w:t xml:space="preserve">: </w:t>
                            </w:r>
                            <w:bookmarkEnd w:id="172"/>
                            <w:bookmarkEnd w:id="174"/>
                            <w:bookmarkEnd w:id="175"/>
                            <w:bookmarkEnd w:id="176"/>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32" fillcolor="white" stroked="f" style="position:absolute;margin-left:9pt;margin-top:642.7pt;width:469.5pt;height:69.15pt;mso-position-horizontal:left;mso-position-horizontal-relative:margin" wp14:anchorId="6CDDEFBD">
                <w10:wrap type="square"/>
                <v:fill o:detectmouseclick="t" type="solid" color2="black"/>
                <v:stroke color="#3465a4" joinstyle="round" endcap="flat"/>
                <v:textbox>
                  <w:txbxContent>
                    <w:p>
                      <w:pPr>
                        <w:pStyle w:val="Caption1"/>
                        <w:spacing w:before="0" w:after="200"/>
                        <w:rPr/>
                      </w:pPr>
                      <w:bookmarkStart w:id="177" w:name="_Hlk65592584"/>
                      <w:bookmarkStart w:id="178" w:name="_Ref64993375"/>
                      <w:bookmarkStart w:id="179" w:name="_Hlk65592594"/>
                      <w:bookmarkStart w:id="180" w:name="_Hlk65592583"/>
                      <w:bookmarkStart w:id="181" w:name="_Hlk65592595"/>
                      <w:r>
                        <w:rPr>
                          <w:color w:val="auto"/>
                        </w:rPr>
                        <w:t xml:space="preserve">Figure </w:t>
                      </w:r>
                      <w:r>
                        <w:rPr/>
                        <w:fldChar w:fldCharType="begin"/>
                      </w:r>
                      <w:r>
                        <w:rPr/>
                        <w:instrText> SEQ Figure \* ARABIC </w:instrText>
                      </w:r>
                      <w:r>
                        <w:rPr/>
                        <w:fldChar w:fldCharType="separate"/>
                      </w:r>
                      <w:r>
                        <w:rPr/>
                        <w:t>8</w:t>
                      </w:r>
                      <w:r>
                        <w:rPr/>
                        <w:fldChar w:fldCharType="end"/>
                      </w:r>
                      <w:bookmarkEnd w:id="178"/>
                      <w:r>
                        <w:rPr>
                          <w:color w:val="auto"/>
                        </w:rPr>
                        <w:t xml:space="preserve">: </w:t>
                      </w:r>
                      <w:bookmarkEnd w:id="177"/>
                      <w:bookmarkEnd w:id="179"/>
                      <w:bookmarkEnd w:id="180"/>
                      <w:bookmarkEnd w:id="181"/>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br w:type="page"/>
      </w:r>
    </w:p>
    <w:p>
      <w:pPr>
        <w:pStyle w:val="Heading3"/>
        <w:numPr>
          <w:ilvl w:val="2"/>
          <w:numId w:val="2"/>
        </w:numPr>
        <w:spacing w:before="5299" w:after="0"/>
        <w:rPr/>
      </w:pPr>
      <w:r>
        <mc:AlternateContent>
          <mc:Choice Requires="wps">
            <w:drawing>
              <wp:anchor behindDoc="0" distT="0" distB="0" distL="114300" distR="114300" simplePos="0" locked="0" layoutInCell="1" allowOverlap="1" relativeHeight="20" wp14:anchorId="12369E08">
                <wp:simplePos x="0" y="0"/>
                <wp:positionH relativeFrom="column">
                  <wp:posOffset>163830</wp:posOffset>
                </wp:positionH>
                <wp:positionV relativeFrom="paragraph">
                  <wp:posOffset>3157220</wp:posOffset>
                </wp:positionV>
                <wp:extent cx="5646420" cy="586105"/>
                <wp:effectExtent l="0" t="0" r="0" b="0"/>
                <wp:wrapTopAndBottom/>
                <wp:docPr id="27" name="Textfeld 35"/>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82"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2"/>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35" fillcolor="white" stroked="f" style="position:absolute;margin-left:12.9pt;margin-top:248.6pt;width:444.5pt;height:46.05pt" wp14:anchorId="12369E08">
                <w10:wrap type="square"/>
                <v:fill o:detectmouseclick="t" type="solid" color2="black"/>
                <v:stroke color="#3465a4" joinstyle="round" endcap="flat"/>
                <v:textbox>
                  <w:txbxContent>
                    <w:p>
                      <w:pPr>
                        <w:pStyle w:val="Caption1"/>
                        <w:spacing w:before="0" w:after="200"/>
                        <w:rPr/>
                      </w:pPr>
                      <w:bookmarkStart w:id="183"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3"/>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drawing>
          <wp:anchor behindDoc="0" distT="0" distB="2540" distL="114300" distR="114300" simplePos="0" locked="0" layoutInCell="1" allowOverlap="1" relativeHeight="19">
            <wp:simplePos x="0" y="0"/>
            <wp:positionH relativeFrom="margin">
              <wp:posOffset>163830</wp:posOffset>
            </wp:positionH>
            <wp:positionV relativeFrom="paragraph">
              <wp:posOffset>321310</wp:posOffset>
            </wp:positionV>
            <wp:extent cx="5645150" cy="2778760"/>
            <wp:effectExtent l="0" t="0" r="0" b="0"/>
            <wp:wrapTopAndBottom/>
            <wp:docPr id="29"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4" descr=""/>
                    <pic:cNvPicPr>
                      <a:picLocks noChangeAspect="1" noChangeArrowheads="1"/>
                    </pic:cNvPicPr>
                  </pic:nvPicPr>
                  <pic:blipFill>
                    <a:blip r:embed="rId21"/>
                    <a:srcRect l="13314" t="9166" r="4260" b="9599"/>
                    <a:stretch>
                      <a:fillRect/>
                    </a:stretch>
                  </pic:blipFill>
                  <pic:spPr bwMode="auto">
                    <a:xfrm>
                      <a:off x="0" y="0"/>
                      <a:ext cx="5645150" cy="2778760"/>
                    </a:xfrm>
                    <a:prstGeom prst="rect">
                      <a:avLst/>
                    </a:prstGeom>
                  </pic:spPr>
                </pic:pic>
              </a:graphicData>
            </a:graphic>
          </wp:anchor>
        </w:drawing>
      </w:r>
      <w:r>
        <w:rPr/>
        <w:t>Scenario 3 (S3) – Cost minimization</w:t>
      </w:r>
    </w:p>
    <w:p>
      <w:pPr>
        <w:pStyle w:val="Normal"/>
        <w:rPr/>
      </w:pPr>
      <w:r>
        <w:rPr/>
        <w:t>With the focus on cost and variability minimization, we see a shift from the South-Eastern / North-western distribution (S1) to a South-eastern / South-western distribution (</w:t>
      </w:r>
      <w:r>
        <w:rPr/>
        <w:fldChar w:fldCharType="begin"/>
      </w:r>
      <w:r>
        <w:rPr/>
        <w:instrText> REF _Ref65319133 \h </w:instrText>
      </w:r>
      <w:r>
        <w:rPr/>
        <w:fldChar w:fldCharType="separate"/>
      </w:r>
      <w:r>
        <w:rPr/>
        <w:t>Figure 9</w:t>
      </w:r>
      <w:r>
        <w:rPr/>
        <w:fldChar w:fldCharType="end"/>
      </w:r>
      <w:r>
        <w:rPr/>
        <w:t>, second plot). The mean variability could still be reduced from 2.7 GW to 1.8 GW (1.5 GW in S1). Which means that the mean variability reduction potential</w:t>
      </w:r>
      <w:ins w:id="51" w:author="Doris Folini" w:date="2021-03-09T14:50:29Z">
        <w:r>
          <w:rPr/>
          <w:commentReference w:id="27"/>
        </w:r>
      </w:ins>
      <w:r>
        <w:rPr/>
        <w:t xml:space="preserve">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pPr>
        <w:pStyle w:val="Normal"/>
        <w:rPr>
          <w:rFonts w:eastAsia="" w:cs="Times New Roman" w:cstheme="majorBidi" w:eastAsiaTheme="majorEastAsia"/>
          <w:sz w:val="24"/>
          <w:szCs w:val="24"/>
        </w:rPr>
      </w:pPr>
      <w:r>
        <w:rPr/>
        <w:t xml:space="preserve">By doing the same analysis with the estimate of 1.94TW for the year 2050 (Europe Watch Group, S2-2), we get the distribution shown in </w:t>
      </w:r>
      <w:r>
        <w:rPr/>
        <w:fldChar w:fldCharType="begin"/>
      </w:r>
      <w:r>
        <w:rPr/>
        <w:instrText> REF _Ref65335783 \h </w:instrText>
      </w:r>
      <w:r>
        <w:rPr/>
        <w:fldChar w:fldCharType="separate"/>
      </w:r>
      <w:r>
        <w:rPr/>
        <w:t>Figure 10</w:t>
      </w:r>
      <w:r>
        <w:rPr/>
        <w:fldChar w:fldCharType="end"/>
      </w:r>
      <w:r>
        <w:rPr/>
        <w:t>. The method now places all the installed capacities to Southern countries.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ins w:id="52" w:author="Doris Folini" w:date="2021-03-09T14:51:56Z">
        <w:r>
          <w:rPr/>
          <w:commentReference w:id="28"/>
        </w:r>
      </w:ins>
      <w:r>
        <w:rPr/>
        <w:t>.</w:t>
      </w:r>
    </w:p>
    <w:p>
      <w:pPr>
        <w:pStyle w:val="Normal"/>
        <w:spacing w:lineRule="auto" w:line="259" w:before="578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s">
            <w:drawing>
              <wp:anchor behindDoc="0" distT="0" distB="0" distL="114300" distR="114300" simplePos="0" locked="0" layoutInCell="1" allowOverlap="1" relativeHeight="22" wp14:anchorId="34F5CAE3">
                <wp:simplePos x="0" y="0"/>
                <wp:positionH relativeFrom="margin">
                  <wp:posOffset>0</wp:posOffset>
                </wp:positionH>
                <wp:positionV relativeFrom="paragraph">
                  <wp:posOffset>3061970</wp:posOffset>
                </wp:positionV>
                <wp:extent cx="5790565" cy="780415"/>
                <wp:effectExtent l="0" t="0" r="1905" b="1905"/>
                <wp:wrapTopAndBottom/>
                <wp:docPr id="30" name="Textfeld 7"/>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84"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84"/>
                            <w:r>
                              <w:rPr>
                                <w:color w:val="auto"/>
                              </w:rPr>
                              <w:t>: Additional installed PV capacities of 2050 (</w:t>
                            </w:r>
                            <w:ins w:id="53" w:author="Doris Folini" w:date="2021-03-09T14:53:27Z">
                              <w:r>
                                <w:rPr>
                                  <w:color w:val="auto"/>
                                </w:rPr>
                                <w:t xml:space="preserve">left panel; </w:t>
                              </w:r>
                            </w:ins>
                            <w:r>
                              <w:rPr>
                                <w:color w:val="auto"/>
                              </w:rPr>
                              <w:t>interpolated from the distribution of 2019 with the estimate of 1.94 TW installed PV capacity by the Energy Watch Group) and of scenario 3 (S3</w:t>
                            </w:r>
                            <w:ins w:id="54" w:author="Doris Folini" w:date="2021-03-09T14:53:41Z">
                              <w:r>
                                <w:rPr>
                                  <w:color w:val="auto"/>
                                </w:rPr>
                                <w:t xml:space="preserve">; </w:t>
                              </w:r>
                            </w:ins>
                            <w:ins w:id="55" w:author="Doris Folini" w:date="2021-03-09T14:53:41Z">
                              <w:r>
                                <w:rPr>
                                  <w:color w:val="auto"/>
                                </w:rPr>
                                <w:t>right panel</w:t>
                              </w:r>
                            </w:ins>
                            <w:r>
                              <w:rPr>
                                <w:color w:val="auto"/>
                              </w:rPr>
                              <w:t>).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7" fillcolor="white" stroked="f" style="position:absolute;margin-left:0pt;margin-top:241.1pt;width:455.85pt;height:61.35pt;mso-position-horizontal-relative:margin" wp14:anchorId="34F5CAE3">
                <w10:wrap type="square"/>
                <v:fill o:detectmouseclick="t" type="solid" color2="black"/>
                <v:stroke color="#3465a4" joinstyle="round" endcap="flat"/>
                <v:textbox>
                  <w:txbxContent>
                    <w:p>
                      <w:pPr>
                        <w:pStyle w:val="Caption1"/>
                        <w:spacing w:before="0" w:after="200"/>
                        <w:rPr/>
                      </w:pPr>
                      <w:bookmarkStart w:id="185"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85"/>
                      <w:r>
                        <w:rPr>
                          <w:color w:val="auto"/>
                        </w:rPr>
                        <w:t>: Additional installed PV capacities of 2050 (</w:t>
                      </w:r>
                      <w:ins w:id="56" w:author="Doris Folini" w:date="2021-03-09T14:53:27Z">
                        <w:r>
                          <w:rPr>
                            <w:color w:val="auto"/>
                          </w:rPr>
                          <w:t xml:space="preserve">left panel; </w:t>
                        </w:r>
                      </w:ins>
                      <w:r>
                        <w:rPr>
                          <w:color w:val="auto"/>
                        </w:rPr>
                        <w:t>interpolated from the distribution of 2019 with the estimate of 1.94 TW installed PV capacity by the Energy Watch Group) and of scenario 3 (S3</w:t>
                      </w:r>
                      <w:ins w:id="57" w:author="Doris Folini" w:date="2021-03-09T14:53:41Z">
                        <w:r>
                          <w:rPr>
                            <w:color w:val="auto"/>
                          </w:rPr>
                          <w:t xml:space="preserve">; </w:t>
                        </w:r>
                      </w:ins>
                      <w:ins w:id="58" w:author="Doris Folini" w:date="2021-03-09T14:53:41Z">
                        <w:r>
                          <w:rPr>
                            <w:color w:val="auto"/>
                          </w:rPr>
                          <w:t>right panel</w:t>
                        </w:r>
                      </w:ins>
                      <w:r>
                        <w:rPr>
                          <w:color w:val="auto"/>
                        </w:rPr>
                        <w:t>).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drawing>
          <wp:anchor behindDoc="0" distT="0" distB="5080" distL="114300" distR="121920" simplePos="0" locked="0" layoutInCell="1" allowOverlap="1" relativeHeight="21">
            <wp:simplePos x="0" y="0"/>
            <wp:positionH relativeFrom="margin">
              <wp:posOffset>0</wp:posOffset>
            </wp:positionH>
            <wp:positionV relativeFrom="paragraph">
              <wp:posOffset>125730</wp:posOffset>
            </wp:positionV>
            <wp:extent cx="5974080" cy="2890520"/>
            <wp:effectExtent l="0" t="0" r="0" b="0"/>
            <wp:wrapTopAndBottom/>
            <wp:docPr id="32"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
                    <pic:cNvPicPr>
                      <a:picLocks noChangeAspect="1" noChangeArrowheads="1"/>
                    </pic:cNvPicPr>
                  </pic:nvPicPr>
                  <pic:blipFill>
                    <a:blip r:embed="rId22"/>
                    <a:srcRect l="13547" t="10730" r="5173" b="10521"/>
                    <a:stretch>
                      <a:fillRect/>
                    </a:stretch>
                  </pic:blipFill>
                  <pic:spPr bwMode="auto">
                    <a:xfrm>
                      <a:off x="0" y="0"/>
                      <a:ext cx="5974080" cy="2890520"/>
                    </a:xfrm>
                    <a:prstGeom prst="rect">
                      <a:avLst/>
                    </a:prstGeom>
                  </pic:spPr>
                </pic:pic>
              </a:graphicData>
            </a:graphic>
          </wp:anchor>
        </w:drawing>
      </w:r>
    </w:p>
    <w:p>
      <w:pPr>
        <w:pStyle w:val="Heading3"/>
        <w:numPr>
          <w:ilvl w:val="2"/>
          <w:numId w:val="2"/>
        </w:numPr>
        <w:rPr/>
      </w:pPr>
      <w:r>
        <w:rPr/>
        <w:t>Scenario 4 (S4) –Coverage of country specific electricity consumption with PV systems</w:t>
      </w:r>
    </w:p>
    <w:p>
      <w:pPr>
        <w:pStyle w:val="Normal"/>
        <w:rPr/>
      </w:pPr>
      <w:ins w:id="59" w:author="Doris Folini" w:date="2021-03-09T14:54:49Z">
        <w:r>
          <w:rPr/>
          <w:t xml:space="preserve">The scenarios examined so far, scenario S1 to S3, </w:t>
        </w:r>
      </w:ins>
      <w:ins w:id="60" w:author="Doris Folini" w:date="2021-03-09T14:55:01Z">
        <w:r>
          <w:rPr/>
          <w:t>ended up with putting more IC to geographically somewhat extreme regions of Europe, like Greec or Scandinavia. In practi</w:t>
        </w:r>
      </w:ins>
      <w:ins w:id="61" w:author="Doris Folini" w:date="2021-03-09T14:56:00Z">
        <w:r>
          <w:rPr/>
          <w:t xml:space="preserve">ce, such a distribution of power production would necessitate substantial capacities for power transfer from the production regions to the consumers in other parts of Europe. This motivates </w:t>
        </w:r>
      </w:ins>
      <w:ins w:id="62" w:author="Doris Folini" w:date="2021-03-09T14:57:23Z">
        <w:r>
          <w:rPr/>
          <w:t xml:space="preserve">investigating yet another scenario. </w:t>
        </w:r>
      </w:ins>
      <w:r>
        <w:rPr/>
        <w:t xml:space="preserve">S4-1 enforces a flatter distribution because of the constraint that 10% of the country specific consumption must be produced with PV systems in the year 2030. </w:t>
      </w:r>
      <w:ins w:id="63" w:author="Doris Folini" w:date="2021-03-09T14:58:42Z">
        <w:r>
          <w:rPr/>
          <w:t xml:space="preserve">The </w:t>
        </w:r>
      </w:ins>
      <w:r>
        <w:rPr/>
        <w:t xml:space="preserve">10% are </w:t>
      </w:r>
      <w:ins w:id="64" w:author="Doris Folini" w:date="2021-03-09T14:58:45Z">
        <w:r>
          <w:rPr/>
          <w:t xml:space="preserve">motivated by the fact that </w:t>
        </w:r>
      </w:ins>
      <w:del w:id="65" w:author="Doris Folini" w:date="2021-03-09T14:58:56Z">
        <w:r>
          <w:rPr/>
          <w:delText xml:space="preserve">chosen because </w:delText>
        </w:r>
      </w:del>
      <w:r>
        <w:rPr/>
        <w:t>already 13.5% of the sum of the latest available consumption data for each country equals the PV power production estimated for the year 2030 with the NECPs</w:t>
      </w:r>
      <w:ins w:id="66" w:author="Doris Folini" w:date="2021-03-09T15:00:47Z">
        <w:r>
          <w:rPr/>
          <w:commentReference w:id="29"/>
        </w:r>
      </w:ins>
      <w:r>
        <w:rPr/>
        <w:t xml:space="preserve">. And if we overshoot the total installed capacity from the NECPs a comparison would not be feasible. </w:t>
      </w:r>
    </w:p>
    <w:p>
      <w:pPr>
        <w:pStyle w:val="Normal"/>
        <w:rPr/>
      </w:pPr>
      <w:r>
        <w:rPr/>
        <w:t xml:space="preserve">The results are shown in </w:t>
      </w:r>
      <w:r>
        <w:rPr/>
        <w:fldChar w:fldCharType="begin"/>
      </w:r>
      <w:r>
        <w:rPr/>
        <w:instrText> REF _Ref65399700 \h </w:instrText>
      </w:r>
      <w:r>
        <w:rPr/>
        <w:fldChar w:fldCharType="separate"/>
      </w:r>
      <w:r>
        <w:rPr/>
        <w:t>Figure 11</w:t>
      </w:r>
      <w:r>
        <w:rPr/>
        <w:fldChar w:fldCharType="end"/>
      </w:r>
      <w:r>
        <w:rP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pPr>
        <w:pStyle w:val="Normal"/>
        <w:rPr/>
      </w:pPr>
      <w:commentRangeStart w:id="30"/>
      <w:r>
        <w:rPr/>
        <w:t xml:space="preserve">Interesting remark </w:t>
      </w:r>
      <w:r>
        <w:rPr>
          <w:rFonts w:eastAsia="Wingdings" w:cs="Wingdings" w:ascii="Wingdings" w:hAnsi="Wingdings"/>
        </w:rPr>
        <w:t></w:t>
      </w:r>
      <w:r>
        <w:rPr/>
        <w:t xml:space="preserve"> with 13.5%  </w:t>
      </w:r>
      <w:r>
        <w:rPr>
          <w:rFonts w:eastAsia="Wingdings" w:cs="Wingdings" w:ascii="Wingdings" w:hAnsi="Wingdings"/>
        </w:rPr>
        <w:t></w:t>
      </w:r>
      <w:r>
        <w:rPr/>
        <w:t xml:space="preserve"> nearly same variability with bit more IC and same production</w:t>
      </w:r>
      <w:commentRangeEnd w:id="30"/>
      <w:r>
        <w:commentReference w:id="30"/>
      </w:r>
      <w:r>
        <w:rPr/>
      </w:r>
    </w:p>
    <w:p>
      <w:pPr>
        <w:pStyle w:val="Normal"/>
        <w:spacing w:before="5345" w:after="0"/>
        <w:ind w:hanging="0"/>
        <w:rPr/>
      </w:pPr>
      <w:r>
        <w:rPr/>
        <mc:AlternateContent>
          <mc:Choice Requires="wps">
            <w:drawing>
              <wp:anchor behindDoc="0" distT="0" distB="0" distL="114300" distR="114300" simplePos="0" locked="0" layoutInCell="1" allowOverlap="1" relativeHeight="24" wp14:anchorId="47073701">
                <wp:simplePos x="0" y="0"/>
                <wp:positionH relativeFrom="column">
                  <wp:posOffset>3175</wp:posOffset>
                </wp:positionH>
                <wp:positionV relativeFrom="paragraph">
                  <wp:posOffset>3068320</wp:posOffset>
                </wp:positionV>
                <wp:extent cx="5970905" cy="586105"/>
                <wp:effectExtent l="0" t="0" r="0" b="0"/>
                <wp:wrapTopAndBottom/>
                <wp:docPr id="33" name="Textfeld 16"/>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86"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86"/>
                            <w:r>
                              <w:rPr>
                                <w:color w:val="auto"/>
                              </w:rPr>
                              <w:t xml:space="preserve"> </w:t>
                            </w:r>
                            <w:bookmarkStart w:id="187"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87"/>
                          </w:p>
                        </w:txbxContent>
                      </wps:txbx>
                      <wps:bodyPr lIns="0" rIns="0" tIns="0" bIns="0">
                        <a:prstTxWarp prst="textNoShape"/>
                        <a:spAutoFit/>
                      </wps:bodyPr>
                    </wps:wsp>
                  </a:graphicData>
                </a:graphic>
              </wp:anchor>
            </w:drawing>
          </mc:Choice>
          <mc:Fallback>
            <w:pict>
              <v:rect id="shape_0" ID="Textfeld 16" fillcolor="white" stroked="f" style="position:absolute;margin-left:0.25pt;margin-top:241.6pt;width:470.05pt;height:46.05pt" wp14:anchorId="47073701">
                <w10:wrap type="square"/>
                <v:fill o:detectmouseclick="t" type="solid" color2="black"/>
                <v:stroke color="#3465a4" joinstyle="round" endcap="flat"/>
                <v:textbox>
                  <w:txbxContent>
                    <w:p>
                      <w:pPr>
                        <w:pStyle w:val="Caption1"/>
                        <w:spacing w:before="0" w:after="200"/>
                        <w:rPr/>
                      </w:pPr>
                      <w:bookmarkStart w:id="188"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88"/>
                      <w:r>
                        <w:rPr>
                          <w:color w:val="auto"/>
                        </w:rPr>
                        <w:t xml:space="preserve"> </w:t>
                      </w:r>
                      <w:bookmarkStart w:id="189"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89"/>
                    </w:p>
                  </w:txbxContent>
                </v:textbox>
              </v:rect>
            </w:pict>
          </mc:Fallback>
        </mc:AlternateContent>
        <w:drawing>
          <wp:anchor behindDoc="0" distT="0" distB="0" distL="114300" distR="0" simplePos="0" locked="0" layoutInCell="1" allowOverlap="1" relativeHeight="23">
            <wp:simplePos x="0" y="0"/>
            <wp:positionH relativeFrom="margin">
              <wp:align>right</wp:align>
            </wp:positionH>
            <wp:positionV relativeFrom="paragraph">
              <wp:posOffset>203200</wp:posOffset>
            </wp:positionV>
            <wp:extent cx="5969635" cy="2807970"/>
            <wp:effectExtent l="0" t="0" r="0" b="0"/>
            <wp:wrapTopAndBottom/>
            <wp:docPr id="35" name="Grafik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7" descr=""/>
                    <pic:cNvPicPr>
                      <a:picLocks noChangeAspect="1" noChangeArrowheads="1"/>
                    </pic:cNvPicPr>
                  </pic:nvPicPr>
                  <pic:blipFill>
                    <a:blip r:embed="rId23"/>
                    <a:srcRect l="14096" t="10119" r="1687" b="10548"/>
                    <a:stretch>
                      <a:fillRect/>
                    </a:stretch>
                  </pic:blipFill>
                  <pic:spPr bwMode="auto">
                    <a:xfrm>
                      <a:off x="0" y="0"/>
                      <a:ext cx="5969635" cy="2807970"/>
                    </a:xfrm>
                    <a:prstGeom prst="rect">
                      <a:avLst/>
                    </a:prstGeom>
                  </pic:spPr>
                </pic:pic>
              </a:graphicData>
            </a:graphic>
          </wp:anchor>
        </w:drawing>
      </w:r>
    </w:p>
    <w:p>
      <w:pPr>
        <w:pStyle w:val="Normal"/>
        <w:ind w:hanging="0"/>
        <w:rPr/>
      </w:pPr>
      <w:r>
        <w:rPr/>
        <w:t xml:space="preserve">The same analyses but with the estimate of 1.94 TW installed capacity for the year 2050 by the Energy Watch Group and the constraint that 30% of the consumption per country must be covered with PV power production, yields to the results presented in </w:t>
      </w:r>
      <w:r>
        <w:rPr/>
        <w:fldChar w:fldCharType="begin"/>
      </w:r>
      <w:r>
        <w:rPr/>
        <w:instrText> REF _Ref65402092 \h </w:instrText>
      </w:r>
      <w:r>
        <w:rPr/>
        <w:fldChar w:fldCharType="separate"/>
      </w:r>
      <w:r>
        <w:rPr/>
        <w:t>Figure 12</w:t>
      </w:r>
      <w:r>
        <w:rPr/>
        <w:fldChar w:fldCharType="end"/>
      </w:r>
      <w:r>
        <w:rP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30.1%. Which is a reduction from 43.8 GW to 30.5 GW (30.7 GW in S2-2)</w:t>
      </w:r>
      <w:ins w:id="67" w:author="Doris Folini" w:date="2021-03-09T15:06:51Z">
        <w:r>
          <w:rPr/>
          <w:commentReference w:id="31"/>
        </w:r>
      </w:ins>
      <w:r>
        <w:rPr/>
        <w:t>.</w:t>
      </w:r>
    </w:p>
    <w:p>
      <w:pPr>
        <w:pStyle w:val="Normal"/>
        <w:rPr/>
      </w:pPr>
      <w:r>
        <w:rPr/>
      </w:r>
    </w:p>
    <w:p>
      <w:pPr>
        <w:pStyle w:val="Normal"/>
        <w:spacing w:lineRule="auto" w:line="259" w:before="5938" w:after="160"/>
        <w:ind w:hanging="0"/>
        <w:jc w:val="left"/>
        <w:rPr/>
      </w:pPr>
      <w:r>
        <w:rPr/>
        <mc:AlternateContent>
          <mc:Choice Requires="wps">
            <w:drawing>
              <wp:anchor behindDoc="0" distT="0" distB="0" distL="114300" distR="114300" simplePos="0" locked="0" layoutInCell="1" allowOverlap="1" relativeHeight="27" wp14:anchorId="42F47E85">
                <wp:simplePos x="0" y="0"/>
                <wp:positionH relativeFrom="margin">
                  <wp:posOffset>635</wp:posOffset>
                </wp:positionH>
                <wp:positionV relativeFrom="paragraph">
                  <wp:posOffset>3062605</wp:posOffset>
                </wp:positionV>
                <wp:extent cx="5972175" cy="986790"/>
                <wp:effectExtent l="0" t="0" r="0" b="5080"/>
                <wp:wrapTopAndBottom/>
                <wp:docPr id="36" name="Textfeld 26"/>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fillRef idx="0"/>
                        <a:effectRef idx="0"/>
                        <a:fontRef idx="minor"/>
                      </wps:style>
                      <wps:txbx>
                        <w:txbxContent>
                          <w:p>
                            <w:pPr>
                              <w:pStyle w:val="Caption1"/>
                              <w:spacing w:before="0" w:after="200"/>
                              <w:rPr/>
                            </w:pPr>
                            <w:bookmarkStart w:id="190"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0"/>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26" fillcolor="white" stroked="f" style="position:absolute;margin-left:0.05pt;margin-top:241.15pt;width:470.15pt;height:77.6pt;mso-position-horizontal-relative:margin" wp14:anchorId="42F47E85">
                <w10:wrap type="square"/>
                <v:fill o:detectmouseclick="t" type="solid" color2="black"/>
                <v:stroke color="#3465a4" joinstyle="round" endcap="flat"/>
                <v:textbox>
                  <w:txbxContent>
                    <w:p>
                      <w:pPr>
                        <w:pStyle w:val="Caption1"/>
                        <w:spacing w:before="0" w:after="200"/>
                        <w:rPr/>
                      </w:pPr>
                      <w:bookmarkStart w:id="191"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1"/>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drawing>
          <wp:anchor behindDoc="0" distT="0" distB="0" distL="114300" distR="114300" simplePos="0" locked="0" layoutInCell="1" allowOverlap="1" relativeHeight="26">
            <wp:simplePos x="0" y="0"/>
            <wp:positionH relativeFrom="margin">
              <wp:posOffset>0</wp:posOffset>
            </wp:positionH>
            <wp:positionV relativeFrom="paragraph">
              <wp:posOffset>272415</wp:posOffset>
            </wp:positionV>
            <wp:extent cx="5970905" cy="2784475"/>
            <wp:effectExtent l="0" t="0" r="0" b="0"/>
            <wp:wrapTopAndBottom/>
            <wp:docPr id="38"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25" descr=""/>
                    <pic:cNvPicPr>
                      <a:picLocks noChangeAspect="1" noChangeArrowheads="1"/>
                    </pic:cNvPicPr>
                  </pic:nvPicPr>
                  <pic:blipFill>
                    <a:blip r:embed="rId24"/>
                    <a:srcRect l="13744" t="10458" r="1840" b="10785"/>
                    <a:stretch>
                      <a:fillRect/>
                    </a:stretch>
                  </pic:blipFill>
                  <pic:spPr bwMode="auto">
                    <a:xfrm>
                      <a:off x="0" y="0"/>
                      <a:ext cx="5970905" cy="2784475"/>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t xml:space="preserve">An overview of all the important results of the various scenarios can be found in </w:t>
      </w:r>
      <w:r>
        <w:rPr/>
        <w:fldChar w:fldCharType="begin"/>
      </w:r>
      <w:r>
        <w:rPr/>
        <w:instrText> REF _Ref65410725 \h </w:instrText>
      </w:r>
      <w:r>
        <w:rPr/>
        <w:fldChar w:fldCharType="separate"/>
      </w:r>
      <w:r>
        <w:rPr/>
        <w:t>Error: Reference source not found</w:t>
      </w:r>
      <w:r>
        <w:rPr/>
        <w:fldChar w:fldCharType="end"/>
      </w:r>
      <w:r>
        <w:rP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pPr>
        <w:pStyle w:val="Normal"/>
        <w:spacing w:lineRule="auto" w:line="259" w:before="0" w:after="160"/>
        <w:ind w:hanging="0"/>
        <w:jc w:val="left"/>
        <w:rPr/>
      </w:pPr>
      <w:r>
        <w:rPr/>
      </w:r>
    </w:p>
    <w:p>
      <w:pPr>
        <w:sectPr>
          <w:headerReference w:type="default" r:id="rId25"/>
          <w:headerReference w:type="first" r:id="rId26"/>
          <w:type w:val="nextPage"/>
          <w:pgSz w:w="12240" w:h="15840"/>
          <w:pgMar w:left="1417" w:right="1417" w:header="708" w:top="1134"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w:r>
    </w:p>
    <w:p>
      <w:pPr>
        <w:pStyle w:val="Caption1"/>
        <w:keepNext w:val="true"/>
        <w:rPr/>
      </w:pPr>
      <w:r>
        <w:rPr/>
      </w:r>
    </w:p>
    <w:p>
      <w:pPr>
        <w:pStyle w:val="Normal"/>
        <w:rPr/>
      </w:pPr>
      <w:r>
        <w:rPr/>
      </w:r>
    </w:p>
    <w:tbl>
      <w:tblPr>
        <w:tblStyle w:val="Gitternetztabelle5dunkelAkzent3"/>
        <w:tblpPr w:bottomFromText="0" w:horzAnchor="margin" w:leftFromText="142" w:rightFromText="142" w:tblpX="0" w:tblpXSpec="center" w:tblpY="0" w:tblpYSpec="center" w:topFromText="0" w:vertAnchor="margin"/>
        <w:tblW w:w="13561" w:type="dxa"/>
        <w:jc w:val="center"/>
        <w:tblInd w:w="0" w:type="dxa"/>
        <w:tblCellMar>
          <w:top w:w="0" w:type="dxa"/>
          <w:left w:w="98" w:type="dxa"/>
          <w:bottom w:w="0" w:type="dxa"/>
          <w:right w:w="108" w:type="dxa"/>
        </w:tblCellMar>
        <w:tblLook w:noVBand="1" w:val="04a0" w:noHBand="0" w:lastColumn="0" w:firstColumn="1" w:lastRow="0" w:firstRow="1"/>
      </w:tblPr>
      <w:tblGrid>
        <w:gridCol w:w="3373"/>
        <w:gridCol w:w="845"/>
        <w:gridCol w:w="876"/>
        <w:gridCol w:w="1042"/>
        <w:gridCol w:w="845"/>
        <w:gridCol w:w="1159"/>
        <w:gridCol w:w="1042"/>
        <w:gridCol w:w="923"/>
        <w:gridCol w:w="845"/>
        <w:gridCol w:w="883"/>
        <w:gridCol w:w="845"/>
        <w:gridCol w:w="882"/>
      </w:tblGrid>
      <w:tr>
        <w:trPr>
          <w:trHeight w:val="656" w:hRule="atLeast"/>
          <w:cnfStyle w:val="100000000000" w:firstRow="1" w:lastRow="0" w:firstColumn="0" w:lastColumn="0" w:oddVBand="0" w:evenVBand="0" w:oddHBand="0"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2019</w:t>
            </w:r>
          </w:p>
        </w:tc>
        <w:tc>
          <w:tcPr>
            <w:tcW w:w="87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2030</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NECP</w:t>
            </w:r>
          </w:p>
        </w:tc>
        <w:tc>
          <w:tcPr>
            <w:tcW w:w="104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br/>
              <w:t>1.94TW</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S1</w:t>
            </w:r>
          </w:p>
        </w:tc>
        <w:tc>
          <w:tcPr>
            <w:tcW w:w="1159"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S2-1</w:t>
              <w:br/>
              <w:t>0.891TW</w:t>
            </w:r>
          </w:p>
        </w:tc>
        <w:tc>
          <w:tcPr>
            <w:tcW w:w="104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S2-2</w:t>
              <w:br/>
              <w:t>1.94TW</w:t>
            </w:r>
          </w:p>
        </w:tc>
        <w:tc>
          <w:tcPr>
            <w:tcW w:w="92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S2-3</w:t>
              <w:br/>
              <w:t>8.8TW</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S3-1</w:t>
              <w:br/>
              <w:t>2030</w:t>
            </w:r>
          </w:p>
        </w:tc>
        <w:tc>
          <w:tcPr>
            <w:tcW w:w="88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S3-2</w:t>
              <w:br/>
              <w:t>2050</w:t>
            </w:r>
          </w:p>
        </w:tc>
        <w:tc>
          <w:tcPr>
            <w:tcW w:w="84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S4-1</w:t>
              <w:br/>
              <w:t>2030</w:t>
            </w:r>
          </w:p>
        </w:tc>
        <w:tc>
          <w:tcPr>
            <w:tcW w:w="88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S4-2</w:t>
              <w:br/>
              <w:t>2050</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 xml:space="preserve">Total Installed PV capacity </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 xml:space="preserve">Total mean PV production </w:t>
              <w:b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Total mean variability</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Total max variability</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 PV production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Max variability / PV production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Max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trPr>
          <w:trHeight w:val="634" w:hRule="atLeast"/>
          <w:cnfStyle w:val="000000100000" w:firstRow="0" w:lastRow="0" w:firstColumn="0" w:lastColumn="0" w:oddVBand="0" w:evenVBand="0" w:oddHBand="1" w:evenHBand="0" w:firstRowFirstColumn="0" w:firstRowLastColumn="0" w:lastRowFirstColumn="0" w:lastRowLastColumn="0"/>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trPr>
          <w:trHeight w:val="634" w:hRule="atLeast"/>
        </w:trPr>
        <w:tc>
          <w:tcPr>
            <w:tcW w:w="337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i/>
                <w:i/>
                <w:iCs/>
                <w:color w:val="000000"/>
                <w:lang w:eastAsia="de-CH"/>
              </w:rPr>
            </w:pPr>
            <w:r>
              <w:rPr>
                <w:b/>
                <w:bCs/>
                <w:color w:val="000000"/>
                <w:lang w:eastAsia="de-CH"/>
              </w:rPr>
              <w:t xml:space="preserve">Max variability reduction </w:t>
            </w:r>
          </w:p>
          <w:p>
            <w:pPr>
              <w:pStyle w:val="Normal"/>
              <w:spacing w:lineRule="auto" w:line="240" w:before="0" w:after="0"/>
              <w:ind w:hanging="0"/>
              <w:jc w:val="left"/>
              <w:rPr>
                <w:color w:val="000000"/>
                <w:lang w:eastAsia="de-CH"/>
              </w:rPr>
            </w:pPr>
            <w:r>
              <w:rPr>
                <w:b/>
                <w:bCs/>
                <w:color w:val="00000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pPr>
        <w:sectPr>
          <w:headerReference w:type="default" r:id="rId27"/>
          <w:type w:val="nextPage"/>
          <w:pgSz w:orient="landscape" w:w="15840" w:h="12240"/>
          <w:pgMar w:left="1417" w:right="1134" w:header="708" w:top="1417" w:footer="0" w:bottom="1417" w:gutter="0"/>
          <w:pgNumType w:fmt="decimal"/>
          <w:formProt w:val="false"/>
          <w:textDirection w:val="lrTb"/>
          <w:docGrid w:type="default" w:linePitch="360" w:charSpace="4096"/>
        </w:sectPr>
        <w:pStyle w:val="Caption1"/>
        <w:keepNext w:val="true"/>
        <w:rPr/>
      </w:pPr>
      <w:r>
        <w:rPr/>
        <w:t xml:space="preserve">Table </w:t>
      </w:r>
      <w:r>
        <w:rPr/>
        <w:fldChar w:fldCharType="begin"/>
      </w:r>
      <w:r>
        <w:rPr/>
        <w:instrText> SEQ Table \* ARABIC </w:instrText>
      </w:r>
      <w:r>
        <w:rPr/>
        <w:fldChar w:fldCharType="separate"/>
      </w:r>
      <w:r>
        <w:rPr/>
        <w:t>3</w:t>
      </w:r>
      <w:r>
        <w:rPr/>
        <w:fldChar w:fldCharType="end"/>
      </w:r>
      <w:r>
        <w:rPr/>
        <w:t>:</w:t>
      </w:r>
      <w:r>
        <w:rPr/>
        <w:commentReference w:id="32"/>
      </w:r>
      <w:r>
        <w:rPr/>
        <w:t xml:space="preserve"> Overview of all important variables of the various scenarios and their reference data.</w:t>
      </w:r>
    </w:p>
    <w:p>
      <w:pPr>
        <w:pStyle w:val="Heading2"/>
        <w:numPr>
          <w:ilvl w:val="1"/>
          <w:numId w:val="2"/>
        </w:numPr>
        <w:ind w:left="576" w:hanging="578"/>
        <w:rPr/>
      </w:pPr>
      <w:r>
        <w:rPr/>
        <w:t>Notes</w:t>
      </w:r>
    </w:p>
    <w:p>
      <w:pPr>
        <w:pStyle w:val="Normal"/>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pPr>
        <w:pStyle w:val="Normal"/>
        <w:rPr>
          <w:color w:val="FF0000"/>
          <w:lang w:val="de-CH"/>
        </w:rPr>
      </w:pPr>
      <w:r>
        <w:rPr>
          <w:color w:val="FF0000"/>
          <w:lang w:val="de-CH"/>
        </w:rPr>
      </w:r>
    </w:p>
    <w:p>
      <w:pPr>
        <w:pStyle w:val="Normal"/>
        <w:rPr>
          <w:color w:val="FF0000"/>
          <w:lang w:val="de-CH"/>
        </w:rPr>
      </w:pPr>
      <w:r>
        <w:rPr>
          <w:color w:val="FF0000"/>
          <w:lang w:val="de-CH"/>
        </w:rPr>
        <w:t xml:space="preserve">2030 data </w:t>
      </w:r>
      <w:r>
        <w:rPr>
          <w:rFonts w:eastAsia="Wingdings" w:cs="Wingdings" w:ascii="Wingdings" w:hAnsi="Wingdings"/>
          <w:color w:val="FF0000"/>
        </w:rPr>
        <w:t></w:t>
      </w:r>
      <w:r>
        <w:rPr>
          <w:color w:val="FF0000"/>
          <w:lang w:val="de-CH"/>
        </w:rPr>
        <w:t xml:space="preserve"> IRENA </w:t>
      </w:r>
      <w:r>
        <w:rPr>
          <w:rFonts w:eastAsia="Wingdings" w:cs="Wingdings" w:ascii="Wingdings" w:hAnsi="Wingdings"/>
          <w:color w:val="FF0000"/>
        </w:rPr>
        <w:t></w:t>
      </w:r>
      <w:r>
        <w:rPr>
          <w:color w:val="FF0000"/>
          <w:lang w:val="de-CH"/>
        </w:rPr>
        <w:t xml:space="preserve"> plus missing countries!!?? </w:t>
      </w:r>
      <w:r>
        <w:rPr>
          <w:rFonts w:eastAsia="Wingdings" w:cs="Wingdings" w:ascii="Wingdings" w:hAnsi="Wingdings"/>
          <w:color w:val="FF0000"/>
        </w:rPr>
        <w:t></w:t>
      </w:r>
      <w:r>
        <w:rPr>
          <w:color w:val="FF0000"/>
          <w:lang w:val="de-CH"/>
        </w:rPr>
        <w:t xml:space="preserve"> CH, UK</w:t>
      </w:r>
    </w:p>
    <w:p>
      <w:pPr>
        <w:pStyle w:val="Normal"/>
        <w:rPr>
          <w:color w:val="FF0000"/>
          <w:lang w:val="de-CH"/>
        </w:rPr>
      </w:pPr>
      <w:r>
        <w:rPr>
          <w:color w:val="FF0000"/>
          <w:lang w:val="de-CH"/>
        </w:rPr>
      </w:r>
    </w:p>
    <w:p>
      <w:pPr>
        <w:pStyle w:val="Normal"/>
        <w:rPr>
          <w:color w:val="FF0000"/>
          <w:lang w:val="de-CH"/>
        </w:rPr>
      </w:pPr>
      <w:r>
        <w:rPr>
          <w:color w:val="FF0000"/>
          <w:lang w:val="de-CH"/>
        </w:rPr>
      </w:r>
    </w:p>
    <w:p>
      <w:pPr>
        <w:pStyle w:val="Normal"/>
        <w:rPr>
          <w:color w:val="FF0000"/>
          <w:lang w:val="de-CH"/>
        </w:rPr>
      </w:pPr>
      <w:r>
        <w:rPr>
          <w:color w:val="FF0000"/>
          <w:lang w:val="de-CH"/>
        </w:rPr>
        <w:t>CF pro land vergleichen --&gt; Doris Ide --&gt; wie viel PV brauche ich für gleiche proiduktion in zb sweden than greece</w:t>
      </w:r>
    </w:p>
    <w:p>
      <w:pPr>
        <w:pStyle w:val="Normal"/>
        <w:rPr>
          <w:color w:val="FF0000"/>
          <w:lang w:val="de-CH"/>
        </w:rPr>
      </w:pPr>
      <w:r>
        <w:rPr>
          <w:color w:val="FF0000"/>
          <w:lang w:val="de-CH"/>
        </w:rPr>
      </w:r>
    </w:p>
    <w:p>
      <w:pPr>
        <w:pStyle w:val="Normal"/>
        <w:rPr>
          <w:lang w:val="de-CH"/>
        </w:rPr>
      </w:pPr>
      <w:r>
        <w:rPr>
          <w:lang w:val="de-CH"/>
        </w:rPr>
      </w:r>
    </w:p>
    <w:p>
      <w:pPr>
        <w:pStyle w:val="Normal"/>
        <w:rPr>
          <w:lang w:val="de-CH"/>
        </w:rPr>
      </w:pPr>
      <w:r>
        <w:rPr>
          <w:lang w:val="de-CH"/>
        </w:rPr>
        <w:t>CF pro land vergleichen --&gt; Doris Ide --&gt; wie viel PV brauche ich für gleiche proiduktion in zb sweden than greece</w:t>
      </w:r>
    </w:p>
    <w:p>
      <w:pPr>
        <w:pStyle w:val="Normal"/>
        <w:rPr>
          <w:lang w:val="de-CH"/>
        </w:rPr>
      </w:pPr>
      <w:r>
        <w:rPr>
          <w:lang w:val="de-CH"/>
        </w:rPr>
      </w:r>
    </w:p>
    <w:p>
      <w:pPr>
        <w:pStyle w:val="Normal"/>
        <w:rPr>
          <w:lang w:val="de-CH"/>
        </w:rPr>
      </w:pPr>
      <w:r>
        <w:rPr>
          <w:lang w:val="de-CH"/>
        </w:rPr>
      </w:r>
    </w:p>
    <w:p>
      <w:pPr>
        <w:pStyle w:val="Normal"/>
        <w:rPr/>
      </w:pPr>
      <w:r>
        <w:rPr>
          <w:rFonts w:eastAsia="Wingdings" w:cs="Wingdings" w:ascii="Wingdings" w:hAnsi="Wingdings"/>
        </w:rPr>
        <w:t></w:t>
      </w:r>
      <w:r>
        <w:rPr/>
        <w:t xml:space="preserve"> </w:t>
      </w:r>
      <w:r>
        <w:rPr/>
        <w:t xml:space="preserve">disupted by Colantuono 2014 and francois 2016 </w:t>
      </w:r>
      <w:r>
        <w:rPr>
          <w:rFonts w:eastAsia="Wingdings" w:cs="Wingdings" w:ascii="Wingdings" w:hAnsi="Wingdings"/>
        </w:rPr>
        <w:t></w:t>
      </w:r>
      <w:r>
        <w:rPr/>
        <w:t xml:space="preserve"> nachlesen! NOA and solar radiation</w:t>
      </w:r>
    </w:p>
    <w:p>
      <w:pPr>
        <w:pStyle w:val="Normal"/>
        <w:rPr/>
      </w:pPr>
      <w:r>
        <w:rPr/>
      </w:r>
    </w:p>
    <w:p>
      <w:pPr>
        <w:pStyle w:val="Normal"/>
        <w:rPr/>
      </w:pPr>
      <w:r>
        <w:rPr/>
      </w:r>
    </w:p>
    <w:p>
      <w:pPr>
        <w:pStyle w:val="Normal"/>
        <w:rPr/>
      </w:pPr>
      <w:r>
        <w:rPr/>
      </w:r>
    </w:p>
    <w:p>
      <w:pPr>
        <w:pStyle w:val="Normal"/>
        <w:rPr/>
      </w:pPr>
      <w:r>
        <w:rPr/>
      </w:r>
    </w:p>
    <w:p>
      <w:pPr>
        <w:pStyle w:val="Normal"/>
        <w:rPr/>
      </w:pPr>
      <w:r>
        <w:rPr/>
        <w:t xml:space="preserve">WR3 </w:t>
      </w:r>
      <w:r>
        <w:rPr>
          <w:rFonts w:eastAsia="Wingdings" w:cs="Wingdings" w:ascii="Wingdings" w:hAnsi="Wingdings"/>
        </w:rPr>
        <w:t></w:t>
      </w:r>
      <w:r>
        <w:rPr/>
        <w:t xml:space="preserve"> </w:t>
      </w:r>
      <w:r>
        <w:rPr>
          <w:color w:val="FF0000"/>
        </w:rPr>
        <w:t>According to Wiel et al the impact of the Atlantic ridge on 2m temperature and wind are close to normal and therefore have a small impact on the energy sector</w:t>
      </w:r>
      <w:r>
        <w:rPr/>
        <w:t xml:space="preserve">. </w:t>
      </w:r>
      <w:r>
        <w:rPr>
          <w:color w:val="FF0000"/>
        </w:rPr>
        <w:t>Nevertheless, his results also showed that the surface solar radiation over the Iberian Peninsula is higher than on average and over north-eastern Europe the surface solar radiation is slightly reduced.</w:t>
      </w:r>
    </w:p>
    <w:p>
      <w:pPr>
        <w:pStyle w:val="Normal"/>
        <w:rPr/>
      </w:pPr>
      <w:r>
        <w:rPr/>
      </w:r>
    </w:p>
    <w:p>
      <w:pPr>
        <w:pStyle w:val="Normal"/>
        <w:rPr/>
      </w:pPr>
      <w:r>
        <w:rPr/>
      </w:r>
    </w:p>
    <w:p>
      <w:pPr>
        <w:pStyle w:val="Normal"/>
        <w:spacing w:lineRule="auto" w:line="259" w:before="0" w:after="160"/>
        <w:ind w:hanging="0"/>
        <w:jc w:val="left"/>
        <w:rPr>
          <w:rFonts w:eastAsia="" w:cs="Times New Roman" w:cstheme="majorBidi" w:eastAsiaTheme="majorEastAsia"/>
          <w:b/>
          <w:b/>
          <w:sz w:val="24"/>
          <w:szCs w:val="26"/>
        </w:rPr>
      </w:pPr>
      <w:r>
        <w:rPr>
          <w:rFonts w:eastAsia="" w:cs="Times New Roman" w:cstheme="majorBidi" w:eastAsiaTheme="majorEastAsia"/>
          <w:b/>
          <w:sz w:val="24"/>
          <w:szCs w:val="26"/>
        </w:rPr>
      </w:r>
      <w:r>
        <w:br w:type="page"/>
      </w:r>
    </w:p>
    <w:p>
      <w:pPr>
        <w:pStyle w:val="Heading2"/>
        <w:numPr>
          <w:ilvl w:val="1"/>
          <w:numId w:val="2"/>
        </w:numPr>
        <w:ind w:left="576" w:hanging="578"/>
        <w:rPr/>
      </w:pPr>
      <w:bookmarkStart w:id="192" w:name="_Toc61948480"/>
      <w:r>
        <w:rPr/>
        <w:t>Scenarios for IC distribution</w:t>
      </w:r>
      <w:bookmarkEnd w:id="192"/>
    </w:p>
    <w:p>
      <w:pPr>
        <w:pStyle w:val="Heading3"/>
        <w:numPr>
          <w:ilvl w:val="2"/>
          <w:numId w:val="2"/>
        </w:numPr>
        <w:rPr/>
      </w:pPr>
      <w:r>
        <w:rPr/>
        <w:t>S1</w:t>
      </w:r>
    </w:p>
    <w:p>
      <w:pPr>
        <w:pStyle w:val="ListParagraph"/>
        <w:numPr>
          <w:ilvl w:val="1"/>
          <w:numId w:val="5"/>
        </w:numPr>
        <w:rPr>
          <w:color w:val="FF0000"/>
        </w:rPr>
      </w:pPr>
      <w:r>
        <w:rPr>
          <w:color w:val="FF0000"/>
        </w:rPr>
        <w:t>Einzelne ländern nullen</w:t>
      </w:r>
    </w:p>
    <w:p>
      <w:pPr>
        <w:pStyle w:val="Normal"/>
        <w:rPr/>
      </w:pPr>
      <w:r>
        <w:rPr/>
      </w:r>
    </w:p>
    <w:p>
      <w:pPr>
        <w:pStyle w:val="Heading1"/>
        <w:numPr>
          <w:ilvl w:val="0"/>
          <w:numId w:val="2"/>
        </w:numPr>
        <w:rPr/>
      </w:pPr>
      <w:bookmarkStart w:id="193" w:name="_Toc61948481"/>
      <w:r>
        <w:rPr/>
        <w:t>Discussion and conclusion</w:t>
      </w:r>
      <w:bookmarkEnd w:id="193"/>
    </w:p>
    <w:p>
      <w:pPr>
        <w:pStyle w:val="Normal"/>
        <w:rPr/>
      </w:pPr>
      <w:r>
        <w:rPr/>
      </w:r>
    </w:p>
    <w:p>
      <w:pPr>
        <w:pStyle w:val="Normal"/>
        <w:rPr/>
      </w:pPr>
      <w:r>
        <w:rPr/>
        <w:t xml:space="preserve">And in line with that the seasonal frequency (FIG XY) of theses </w:t>
      </w:r>
      <w:r>
        <w:rPr>
          <w:color w:val="FF0000"/>
        </w:rPr>
        <w:t xml:space="preserve">weather regimes shows us that they </w:t>
      </w:r>
      <w:r>
        <w:rPr/>
        <w:t xml:space="preserve">occur more in winter than in the other seasons (nicht 100% NOAs schon aber andere nicht so). </w:t>
      </w:r>
    </w:p>
    <w:p>
      <w:pPr>
        <w:pStyle w:val="Normal"/>
        <w:rPr/>
      </w:pPr>
      <w:r>
        <w:rPr/>
        <w:t>Weather regime 1 and 4 are more difficult to assign wo well known weather regime.. But the low pressure field located a bit more southwar over the western coast of Europe. Weather regime 4 is most likely comparable with the Atlantic through. But one can clearly identify an high pressure filed in the Southern par of Europe which would be more typical fo a blocking situation. Finally, weather regime 5 is the European blocking situation which is often associated with warmen than seasonal average temperature over central Europe</w:t>
      </w:r>
    </w:p>
    <w:p>
      <w:pPr>
        <w:pStyle w:val="Normal"/>
        <w:rPr/>
      </w:pPr>
      <w:r>
        <w:rPr/>
        <w:t xml:space="preserve">Weather regime 5 is characterized by a blocking high pressure field like weather regime 5. </w:t>
      </w:r>
    </w:p>
    <w:p>
      <w:pPr>
        <w:pStyle w:val="Normal"/>
        <w:rPr/>
      </w:pPr>
      <w:r>
        <w:rPr/>
      </w:r>
    </w:p>
    <w:p>
      <w:pPr>
        <w:pStyle w:val="Normal"/>
        <w:rPr/>
      </w:pPr>
      <w:r>
        <w:rPr/>
      </w:r>
    </w:p>
    <w:p>
      <w:pPr>
        <w:pStyle w:val="Normal"/>
        <w:rPr/>
      </w:pPr>
      <w:r>
        <w:rPr/>
      </w:r>
    </w:p>
    <w:p>
      <w:pPr>
        <w:pStyle w:val="Heading1"/>
        <w:numPr>
          <w:ilvl w:val="0"/>
          <w:numId w:val="2"/>
        </w:numPr>
        <w:rPr/>
      </w:pPr>
      <w:r>
        <w:rPr/>
        <w:t>Appendix</w:t>
      </w:r>
    </w:p>
    <w:p>
      <w:pPr>
        <w:pStyle w:val="Heading1"/>
        <w:numPr>
          <w:ilvl w:val="0"/>
          <w:numId w:val="2"/>
        </w:numPr>
        <w:rPr/>
      </w:pPr>
      <w:r>
        <w:rPr/>
      </w:r>
      <w:r>
        <w:br w:type="page"/>
      </w:r>
    </w:p>
    <w:p>
      <w:pPr>
        <w:pStyle w:val="Heading1"/>
        <w:numPr>
          <w:ilvl w:val="0"/>
          <w:numId w:val="2"/>
        </w:numPr>
        <w:rPr/>
      </w:pPr>
      <w:bookmarkStart w:id="194" w:name="_Toc61948482"/>
      <w:r>
        <w:rPr/>
        <w:t>References</w:t>
      </w:r>
      <w:bookmarkEnd w:id="194"/>
    </w:p>
    <w:p>
      <w:pPr>
        <w:pStyle w:val="Normal"/>
        <w:widowControl w:val="false"/>
        <w:spacing w:lineRule="auto" w:line="240" w:before="0" w:after="120"/>
        <w:ind w:left="480" w:hanging="480"/>
        <w:rPr/>
      </w:pPr>
      <w:r>
        <w:fldChar w:fldCharType="begin"/>
      </w:r>
      <w:r>
        <w:rPr/>
        <w:instrText>ADDIN Mendeley Bibliography CSL_BIBLIOGRAPHY</w:instrText>
      </w:r>
      <w:r>
        <w:rPr/>
        <w:fldChar w:fldCharType="separate"/>
      </w:r>
      <w:bookmarkStart w:id="195" w:name="__Fieldmark__2188_3434669275"/>
      <w:r>
        <w:rPr/>
      </w:r>
      <w:r>
        <w:rPr>
          <w:sz w:val="18"/>
          <w:szCs w:val="24"/>
        </w:rPr>
        <w:t>B</w:t>
      </w:r>
      <w:bookmarkStart w:id="196" w:name="__Fieldmark__6173_3287146748"/>
      <w:r>
        <w:rPr>
          <w:sz w:val="18"/>
          <w:szCs w:val="24"/>
        </w:rPr>
        <w:t xml:space="preserve">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r>
        <w:rPr/>
      </w:r>
      <w:r>
        <w:rPr/>
        <w:fldChar w:fldCharType="end"/>
      </w:r>
      <w:bookmarkEnd w:id="195"/>
      <w:bookmarkEnd w:id="196"/>
    </w:p>
    <w:p>
      <w:pPr>
        <w:pStyle w:val="Normal"/>
        <w:widowControl w:val="false"/>
        <w:spacing w:lineRule="auto" w:line="240" w:before="0" w:after="120"/>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pPr>
        <w:pStyle w:val="Normal"/>
        <w:widowControl w:val="false"/>
        <w:spacing w:lineRule="auto" w:line="240" w:before="0" w:after="120"/>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pPr>
        <w:pStyle w:val="Normal"/>
        <w:widowControl w:val="false"/>
        <w:spacing w:lineRule="auto" w:line="240" w:before="0" w:after="120"/>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pPr>
        <w:pStyle w:val="Normal"/>
        <w:widowControl w:val="false"/>
        <w:spacing w:lineRule="auto" w:line="240" w:before="0" w:after="120"/>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pPr>
        <w:pStyle w:val="Normal"/>
        <w:widowControl w:val="false"/>
        <w:spacing w:lineRule="auto" w:line="240" w:before="0" w:after="120"/>
        <w:ind w:left="480" w:hanging="480"/>
        <w:rPr>
          <w:sz w:val="18"/>
          <w:szCs w:val="24"/>
        </w:rPr>
      </w:pPr>
      <w:r>
        <w:rPr>
          <w:sz w:val="18"/>
          <w:szCs w:val="24"/>
        </w:rPr>
        <w:t xml:space="preserve">Grams, C. M., Beerli, R., Pfenninger, S., Staffell, I., &amp; Wernli, H. (2017). Balancing Europe’s wind-power output through spatial deployment informed by weather regimes. </w:t>
      </w:r>
      <w:r>
        <w:rPr>
          <w:i/>
          <w:iCs/>
          <w:sz w:val="18"/>
          <w:szCs w:val="24"/>
        </w:rPr>
        <w:t>Nature Climate Change</w:t>
      </w:r>
      <w:r>
        <w:rPr>
          <w:sz w:val="18"/>
          <w:szCs w:val="24"/>
        </w:rPr>
        <w:t xml:space="preserve">, </w:t>
      </w:r>
      <w:r>
        <w:rPr>
          <w:i/>
          <w:iCs/>
          <w:sz w:val="18"/>
          <w:szCs w:val="24"/>
        </w:rPr>
        <w:t>7</w:t>
      </w:r>
      <w:r>
        <w:rPr>
          <w:sz w:val="18"/>
          <w:szCs w:val="24"/>
        </w:rPr>
        <w:t>(8), 557–562. https://doi.org/10.1038/NCLIMATE3338</w:t>
      </w:r>
    </w:p>
    <w:p>
      <w:pPr>
        <w:pStyle w:val="Normal"/>
        <w:widowControl w:val="false"/>
        <w:spacing w:lineRule="auto" w:line="240" w:before="0" w:after="120"/>
        <w:ind w:left="480" w:hanging="480"/>
        <w:rPr>
          <w:sz w:val="18"/>
          <w:szCs w:val="24"/>
        </w:rPr>
      </w:pPr>
      <w:r>
        <w:rPr>
          <w:sz w:val="18"/>
          <w:szCs w:val="24"/>
        </w:rPr>
        <w:t xml:space="preserve">Heide, D., von Bremen, L., Greiner, M., Hoffmann, C., Speckmann, M., &amp; Bofinger, S. (2010). 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pPr>
        <w:pStyle w:val="Normal"/>
        <w:widowControl w:val="false"/>
        <w:spacing w:lineRule="auto" w:line="240" w:before="0" w:after="120"/>
        <w:ind w:left="480" w:hanging="480"/>
        <w:rPr>
          <w:sz w:val="18"/>
          <w:szCs w:val="24"/>
        </w:rPr>
      </w:pPr>
      <w:r>
        <w:rPr>
          <w:sz w:val="18"/>
          <w:szCs w:val="24"/>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w:pPr>
        <w:pStyle w:val="Normal"/>
        <w:widowControl w:val="false"/>
        <w:spacing w:lineRule="auto" w:line="240" w:before="0" w:after="120"/>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pPr>
        <w:pStyle w:val="Normal"/>
        <w:widowControl w:val="false"/>
        <w:spacing w:lineRule="auto" w:line="240" w:before="0" w:after="120"/>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pPr>
        <w:pStyle w:val="Normal"/>
        <w:widowControl w:val="false"/>
        <w:spacing w:lineRule="auto" w:line="240" w:before="0" w:after="120"/>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pPr>
        <w:pStyle w:val="Normal"/>
        <w:widowControl w:val="false"/>
        <w:spacing w:lineRule="auto" w:line="240" w:before="0" w:after="120"/>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pPr>
        <w:pStyle w:val="Normal"/>
        <w:widowControl w:val="false"/>
        <w:spacing w:lineRule="auto" w:line="240" w:before="0" w:after="120"/>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pPr>
        <w:pStyle w:val="Normal"/>
        <w:widowControl w:val="false"/>
        <w:spacing w:lineRule="auto" w:line="240" w:before="0" w:after="120"/>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pPr>
        <w:pStyle w:val="Normal"/>
        <w:widowControl w:val="false"/>
        <w:spacing w:lineRule="auto" w:line="240" w:before="0" w:after="120"/>
        <w:ind w:left="480" w:hanging="480"/>
        <w:rPr>
          <w:sz w:val="18"/>
          <w:szCs w:val="24"/>
        </w:rPr>
      </w:pPr>
      <w:r>
        <w:rPr>
          <w:sz w:val="18"/>
          <w:szCs w:val="24"/>
        </w:rPr>
        <w:t xml:space="preserve">Jäger-Waldau, A. (2019). PV Status Report 2019. In </w:t>
      </w:r>
      <w:r>
        <w:rPr>
          <w:i/>
          <w:iCs/>
          <w:sz w:val="18"/>
          <w:szCs w:val="24"/>
        </w:rPr>
        <w:t>EUR 29938 EN, Publications Office of the European Union</w:t>
      </w:r>
      <w:r>
        <w:rPr>
          <w:sz w:val="18"/>
          <w:szCs w:val="24"/>
        </w:rPr>
        <w:t>. https://doi.org/10.2760/326629</w:t>
      </w:r>
    </w:p>
    <w:p>
      <w:pPr>
        <w:pStyle w:val="Normal"/>
        <w:widowControl w:val="false"/>
        <w:spacing w:lineRule="auto" w:line="240" w:before="0" w:after="120"/>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pPr>
        <w:pStyle w:val="Normal"/>
        <w:widowControl w:val="false"/>
        <w:spacing w:lineRule="auto" w:line="240" w:before="0" w:after="120"/>
        <w:ind w:left="480" w:hanging="480"/>
        <w:rPr>
          <w:sz w:val="18"/>
          <w:szCs w:val="24"/>
        </w:rPr>
      </w:pPr>
      <w:r>
        <w:rPr>
          <w:sz w:val="18"/>
          <w:szCs w:val="24"/>
        </w:rPr>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w:pPr>
        <w:pStyle w:val="Normal"/>
        <w:widowControl w:val="false"/>
        <w:spacing w:lineRule="auto" w:line="240" w:before="0" w:after="120"/>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pPr>
        <w:pStyle w:val="Normal"/>
        <w:widowControl w:val="false"/>
        <w:spacing w:lineRule="auto" w:line="240" w:before="0" w:after="120"/>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w:pPr>
        <w:pStyle w:val="Normal"/>
        <w:widowControl w:val="false"/>
        <w:spacing w:lineRule="auto" w:line="240" w:before="0" w:after="120"/>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pPr>
        <w:pStyle w:val="Normal"/>
        <w:widowControl w:val="false"/>
        <w:spacing w:lineRule="auto" w:line="240" w:before="0" w:after="120"/>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pPr>
        <w:pStyle w:val="Normal"/>
        <w:widowControl w:val="false"/>
        <w:spacing w:lineRule="auto" w:line="240" w:before="0" w:after="120"/>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pPr>
        <w:pStyle w:val="Normal"/>
        <w:widowControl w:val="false"/>
        <w:spacing w:lineRule="auto" w:line="240" w:before="0" w:after="120"/>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pPr>
        <w:pStyle w:val="Normal"/>
        <w:widowControl w:val="false"/>
        <w:spacing w:lineRule="auto" w:line="240" w:before="0" w:after="120"/>
        <w:ind w:left="480" w:hanging="480"/>
        <w:rPr>
          <w:sz w:val="18"/>
          <w:szCs w:val="24"/>
        </w:rPr>
      </w:pPr>
      <w:r>
        <w:rPr>
          <w:sz w:val="18"/>
          <w:szCs w:val="24"/>
        </w:rPr>
        <w:t xml:space="preserve">Ram, M., Bogdanov, D., Aghahosseini, A., Oyewo, A., Gulagi,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pPr>
        <w:pStyle w:val="Normal"/>
        <w:widowControl w:val="false"/>
        <w:spacing w:lineRule="auto" w:line="240" w:before="0" w:after="120"/>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w:pPr>
        <w:pStyle w:val="Normal"/>
        <w:widowControl w:val="false"/>
        <w:spacing w:lineRule="auto" w:line="240" w:before="0" w:after="120"/>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pPr>
        <w:pStyle w:val="Normal"/>
        <w:widowControl w:val="false"/>
        <w:spacing w:lineRule="auto" w:line="240" w:before="0" w:after="120"/>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w:pPr>
        <w:pStyle w:val="Normal"/>
        <w:widowControl w:val="false"/>
        <w:spacing w:lineRule="auto" w:line="240" w:before="0" w:after="120"/>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pPr>
        <w:pStyle w:val="Normal"/>
        <w:widowControl w:val="false"/>
        <w:spacing w:lineRule="auto" w:line="240" w:before="0" w:after="120"/>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pPr>
        <w:pStyle w:val="Normal"/>
        <w:widowControl w:val="false"/>
        <w:spacing w:lineRule="auto" w:line="240" w:before="0" w:after="120"/>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pPr>
        <w:pStyle w:val="Normal"/>
        <w:widowControl w:val="false"/>
        <w:spacing w:lineRule="auto" w:line="240" w:before="0" w:after="120"/>
        <w:ind w:left="480" w:hanging="480"/>
        <w:rPr>
          <w:sz w:val="18"/>
          <w:szCs w:val="24"/>
        </w:rPr>
      </w:pPr>
      <w:r>
        <w:rPr>
          <w:sz w:val="18"/>
          <w:szCs w:val="24"/>
        </w:rPr>
        <w:t xml:space="preserve">Sweerts, B., Pfenninger, S., Yang, S., Folini, D., van der Zwaan, B., &amp; Wild, M. (2019). 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pPr>
        <w:pStyle w:val="Normal"/>
        <w:widowControl w:val="false"/>
        <w:spacing w:lineRule="auto" w:line="240" w:before="0" w:after="120"/>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https://doi.org/10.1088/1748-9326/ab38d3</w:t>
      </w:r>
    </w:p>
    <w:p>
      <w:pPr>
        <w:pStyle w:val="Normal"/>
        <w:widowControl w:val="false"/>
        <w:spacing w:lineRule="auto" w:line="240" w:before="0" w:after="120"/>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pPr>
        <w:pStyle w:val="Normal"/>
        <w:widowControl w:val="false"/>
        <w:spacing w:lineRule="auto" w:line="240" w:before="0" w:after="120"/>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pPr>
        <w:pStyle w:val="References"/>
        <w:rPr/>
      </w:pPr>
      <w:r>
        <w:rPr/>
      </w:r>
    </w:p>
    <w:p>
      <w:pPr>
        <w:pStyle w:val="Normal"/>
        <w:spacing w:lineRule="auto" w:line="259" w:before="0" w:after="160"/>
        <w:ind w:hanging="0"/>
        <w:jc w:val="left"/>
        <w:rPr>
          <w:sz w:val="18"/>
        </w:rPr>
      </w:pPr>
      <w:r>
        <w:rPr>
          <w:sz w:val="18"/>
        </w:rPr>
      </w:r>
      <w:r>
        <w:br w:type="page"/>
      </w:r>
    </w:p>
    <w:p>
      <w:pPr>
        <w:pStyle w:val="References"/>
        <w:rPr/>
      </w:pPr>
      <w:r>
        <w:rPr/>
      </w:r>
    </w:p>
    <w:p>
      <w:pPr>
        <w:pStyle w:val="References"/>
        <w:rPr/>
      </w:pPr>
      <w:r>
        <w:rPr/>
      </w:r>
    </w:p>
    <w:p>
      <w:pPr>
        <w:pStyle w:val="References"/>
        <w:rPr/>
      </w:pPr>
      <w:r>
        <w:rPr/>
      </w:r>
    </w:p>
    <w:p>
      <w:pPr>
        <w:pStyle w:val="References"/>
        <w:rPr/>
      </w:pPr>
      <w:r>
        <w:rPr/>
        <w:t>Comments/Notes</w:t>
      </w:r>
    </w:p>
    <w:p>
      <w:pPr>
        <w:pStyle w:val="Normal"/>
        <w:rPr/>
      </w:pPr>
      <w:r>
        <w:rPr>
          <w:b/>
          <w:bCs/>
        </w:rPr>
        <w:t>Solarpowereurope</w:t>
      </w:r>
      <w:r>
        <w:rPr/>
        <w:t xml:space="preserve"> </w:t>
      </w:r>
      <w:r>
        <w:rPr>
          <w:rFonts w:eastAsia="Wingdings" w:cs="Wingdings" w:ascii="Wingdings" w:hAnsi="Wingdings"/>
        </w:rPr>
        <w:t></w:t>
      </w:r>
      <w:r>
        <w:rPr/>
        <w:t xml:space="preserve"> </w:t>
      </w:r>
    </w:p>
    <w:p>
      <w:pPr>
        <w:pStyle w:val="Normal"/>
        <w:rPr/>
      </w:pPr>
      <w:r>
        <w:rPr/>
        <w:t xml:space="preserve">In 2050, solar PV alone has installed capacities between 4.7 TW in the Laggard scenario, 7.7 TW in the Moderate scenario and 8.8 TW in the Leadership scenario. </w:t>
      </w:r>
    </w:p>
    <w:p>
      <w:pPr>
        <w:pStyle w:val="Normal"/>
        <w:rPr/>
      </w:pPr>
      <w:r>
        <w:rPr/>
      </w:r>
    </w:p>
    <w:p>
      <w:pPr>
        <w:pStyle w:val="Normal"/>
        <w:rPr>
          <w:b/>
          <w:b/>
          <w:bCs/>
        </w:rPr>
      </w:pPr>
      <w:r>
        <w:rPr>
          <w:b/>
          <w:bCs/>
        </w:rPr>
        <w:t xml:space="preserve">IRNEA </w:t>
      </w:r>
    </w:p>
    <w:p>
      <w:pPr>
        <w:pStyle w:val="ListParagraph"/>
        <w:numPr>
          <w:ilvl w:val="1"/>
          <w:numId w:val="5"/>
        </w:numPr>
        <w:rPr/>
      </w:pPr>
      <w:r>
        <w:rPr/>
        <w:t>Solar PV could cover a quarter of global electricity needs by mid-century, becoming the second largest generation source after wind.</w:t>
      </w:r>
    </w:p>
    <w:p>
      <w:pPr>
        <w:pStyle w:val="ListParagraph"/>
        <w:numPr>
          <w:ilvl w:val="1"/>
          <w:numId w:val="5"/>
        </w:numPr>
        <w:rPr/>
      </w:pPr>
      <w:r>
        <w:rPr/>
        <w:t>Global capacity must reach 18 times current levels, or more than 8 000 gigawatts by 2050.</w:t>
      </w:r>
    </w:p>
    <w:p>
      <w:pPr>
        <w:pStyle w:val="ListParagraph"/>
        <w:numPr>
          <w:ilvl w:val="1"/>
          <w:numId w:val="5"/>
        </w:numPr>
        <w:rPr/>
      </w:pPr>
      <w:r>
        <w:rPr/>
        <w:t>Asia would continue to dominate solar PV use, with over 50% of installed capacity, followed by North America (20%) and Europe (10%).</w:t>
      </w:r>
    </w:p>
    <w:p>
      <w:pPr>
        <w:pStyle w:val="ListParagraph"/>
        <w:numPr>
          <w:ilvl w:val="1"/>
          <w:numId w:val="5"/>
        </w:numPr>
        <w:rPr/>
      </w:pPr>
      <w:r>
        <w:rPr/>
        <w:t xml:space="preserve">8000gigawatts*0.1 = 800gigawatts </w:t>
      </w:r>
      <w:r>
        <w:rPr>
          <w:rFonts w:eastAsia="Wingdings" w:cs="Wingdings" w:ascii="Wingdings" w:hAnsi="Wingdings"/>
        </w:rPr>
        <w:t></w:t>
      </w:r>
      <w:r>
        <w:rPr/>
        <w:t xml:space="preserve"> in excel from IRENA 891</w:t>
      </w:r>
    </w:p>
    <w:p>
      <w:pPr>
        <w:pStyle w:val="Normal"/>
        <w:rPr>
          <w:b/>
          <w:b/>
          <w:bCs/>
        </w:rPr>
      </w:pPr>
      <w:r>
        <w:rPr>
          <w:b/>
          <w:bCs/>
        </w:rPr>
      </w:r>
    </w:p>
    <w:p>
      <w:pPr>
        <w:pStyle w:val="Normal"/>
        <w:rPr>
          <w:b/>
          <w:b/>
          <w:bCs/>
        </w:rPr>
      </w:pPr>
      <w:r>
        <w:rPr>
          <w:b/>
          <w:bCs/>
        </w:rPr>
        <w:t>Large-scale integration of renewable energies and impact on storage demand in a European renewable power system of 2050</w:t>
      </w:r>
    </w:p>
    <w:p>
      <w:pPr>
        <w:pStyle w:val="Normal"/>
        <w:rPr/>
      </w:pPr>
      <w:r>
        <w:rPr/>
        <w:t xml:space="preserve">The results for the base scenario show a total installed generation capacity of 4,550 GW, which splits up into PV and WT in a ratio of 60:40 on global scale for the EUMENA regions. </w:t>
      </w:r>
      <w:r>
        <w:rPr>
          <w:rFonts w:eastAsia="Wingdings" w:cs="Wingdings" w:ascii="Wingdings" w:hAnsi="Wingdings"/>
        </w:rPr>
        <w:t></w:t>
      </w:r>
      <w:r>
        <w:rPr/>
        <w:t xml:space="preserve"> 2730GW</w:t>
      </w:r>
    </w:p>
    <w:p>
      <w:pPr>
        <w:pStyle w:val="Normal"/>
        <w:rPr>
          <w:b/>
          <w:b/>
          <w:bCs/>
        </w:rPr>
      </w:pPr>
      <w:r>
        <w:rPr>
          <w:b/>
          <w:bCs/>
        </w:rPr>
      </w:r>
    </w:p>
    <w:p>
      <w:pPr>
        <w:pStyle w:val="Normal"/>
        <w:rPr>
          <w:b/>
          <w:b/>
          <w:bCs/>
        </w:rPr>
      </w:pPr>
      <w:r>
        <w:rPr>
          <w:b/>
          <w:bCs/>
        </w:rPr>
        <w:t>Zappa</w:t>
      </w:r>
    </w:p>
    <w:p>
      <w:pPr>
        <w:pStyle w:val="Normal"/>
        <w:rPr/>
      </w:pPr>
      <w:r>
        <w:rPr/>
        <w:t xml:space="preserve">603-926GW je nach Szenario </w:t>
      </w:r>
      <w:r>
        <w:rPr>
          <w:rFonts w:eastAsia="Wingdings" w:cs="Wingdings" w:ascii="Wingdings" w:hAnsi="Wingdings"/>
        </w:rPr>
        <w:t></w:t>
      </w:r>
      <w:r>
        <w:rPr/>
        <w:t xml:space="preserve"> Is a 100% renewable European power system feasible by 2050?</w:t>
      </w:r>
    </w:p>
    <w:p>
      <w:pPr>
        <w:pStyle w:val="Normal"/>
        <w:rPr/>
      </w:pPr>
      <w:r>
        <w:rPr/>
      </w:r>
    </w:p>
    <w:p>
      <w:pPr>
        <w:pStyle w:val="Normal"/>
        <w:jc w:val="left"/>
        <w:rPr>
          <w:b/>
          <w:b/>
          <w:bCs/>
        </w:rPr>
      </w:pPr>
      <w:r>
        <w:rPr>
          <w:b/>
          <w:bCs/>
        </w:rPr>
        <w:t>Ec.europe.eu</w:t>
      </w:r>
    </w:p>
    <w:p>
      <w:pPr>
        <w:pStyle w:val="Normal"/>
        <w:rPr/>
      </w:pPr>
      <w:r>
        <w:rPr/>
        <w:t>According to a recent 100% RES scenario of the Energy Watch Group, the EU needs to increase its PV capacity from 117 GW to over 630 GW by 2025 and 1.94 TW by 2050 in order to cover 100% of its electricity needs by renewable energy.</w:t>
      </w:r>
    </w:p>
    <w:p>
      <w:pPr>
        <w:pStyle w:val="Normal"/>
        <w:spacing w:lineRule="auto" w:line="259" w:before="0" w:after="160"/>
        <w:ind w:hanging="0"/>
        <w:jc w:val="left"/>
        <w:rPr>
          <w:sz w:val="18"/>
        </w:rPr>
      </w:pPr>
      <w:r>
        <w:rPr>
          <w:sz w:val="18"/>
        </w:rPr>
      </w:r>
      <w:r>
        <w:br w:type="page"/>
      </w:r>
    </w:p>
    <w:p>
      <w:pPr>
        <w:pStyle w:val="References"/>
        <w:spacing w:before="0" w:after="120"/>
        <w:rPr/>
      </w:pPr>
      <w:r>
        <w:rPr>
          <w:sz w:val="22"/>
        </w:rPr>
        <w:t xml:space="preserve">This is approximately half of the estimates (1.95TW) by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Pr/>
        <w:fldChar w:fldCharType="separate"/>
      </w:r>
      <w:bookmarkStart w:id="197" w:name="__Fieldmark__2367_3434669275"/>
      <w:r>
        <w:rPr/>
      </w:r>
      <w:r>
        <w:rPr>
          <w:sz w:val="22"/>
        </w:rPr>
        <w:t>R</w:t>
      </w:r>
      <w:bookmarkStart w:id="198" w:name="__Fieldmark__6492_3287146748"/>
      <w:r>
        <w:rPr>
          <w:sz w:val="22"/>
        </w:rPr>
        <w:t>am et al. (2017)</w:t>
      </w:r>
      <w:r>
        <w:rPr/>
      </w:r>
      <w:r>
        <w:rPr/>
        <w:fldChar w:fldCharType="end"/>
      </w:r>
      <w:bookmarkEnd w:id="197"/>
      <w:bookmarkEnd w:id="198"/>
      <w:r>
        <w:rPr>
          <w:sz w:val="22"/>
        </w:rPr>
        <w:t xml:space="preserve"> whose study highlights the feasibility and the socio-economic viability of a transition to a 100% renewable electricity generation electricity system. </w:t>
      </w:r>
      <w:r>
        <w:rPr>
          <w:rFonts w:eastAsia="Wingdings" w:cs="Wingdings" w:ascii="Wingdings" w:hAnsi="Wingdings"/>
          <w:sz w:val="22"/>
        </w:rPr>
        <w:t></w:t>
      </w:r>
      <w:r>
        <w:rPr>
          <w:sz w:val="22"/>
        </w:rPr>
        <w:t xml:space="preserve"> SCHNITT WIRD GEBRAUCHT???</w:t>
      </w:r>
    </w:p>
    <w:sectPr>
      <w:headerReference w:type="default" r:id="rId28"/>
      <w:headerReference w:type="first" r:id="rId29"/>
      <w:type w:val="nextPage"/>
      <w:pgSz w:w="12240" w:h="15840"/>
      <w:pgMar w:left="1417" w:right="1417" w:header="708" w:top="1134" w:footer="0" w:bottom="1417"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irk Mühlemann" w:date="2021-01-24T10:14:00Z" w:initials="DM">
    <w:p>
      <w:r>
        <w:rPr>
          <w:rFonts w:ascii="Liberation Serif" w:hAnsi="Liberation Serif" w:eastAsia="DejaVu Sans" w:cs="DejaVu Sans"/>
          <w:sz w:val="24"/>
          <w:szCs w:val="24"/>
          <w:lang w:val="en-US" w:eastAsia="en-US" w:bidi="en-US"/>
        </w:rPr>
        <w:t>Better in section data!?</w:t>
      </w:r>
    </w:p>
  </w:comment>
  <w:comment w:id="1" w:author="Dirk Mühlemann" w:date="2021-01-19T17:03:00Z" w:initials="DM">
    <w:p>
      <w:r>
        <w:rPr>
          <w:rFonts w:ascii="Liberation Serif" w:hAnsi="Liberation Serif" w:eastAsia="DejaVu Sans" w:cs="DejaVu Sans"/>
          <w:sz w:val="24"/>
          <w:szCs w:val="24"/>
          <w:lang w:val="en-US" w:eastAsia="en-US" w:bidi="en-US"/>
        </w:rPr>
        <w:t>Delete!?</w:t>
      </w:r>
    </w:p>
  </w:comment>
  <w:comment w:id="2" w:author="Dirk Mühlemann" w:date="2021-01-19T17:06:00Z" w:initials="DM">
    <w:p>
      <w:r>
        <w:rPr>
          <w:rFonts w:ascii="Liberation Serif" w:hAnsi="Liberation Serif" w:eastAsia="DejaVu Sans" w:cs="DejaVu Sans"/>
          <w:sz w:val="24"/>
          <w:szCs w:val="24"/>
          <w:lang w:val="en-US" w:eastAsia="en-US" w:bidi="en-US"/>
        </w:rPr>
        <w:t xml:space="preserve">Why not standardized anomalies </w:t>
      </w:r>
      <w:r>
        <w:rPr>
          <w:rFonts w:ascii="Wingdings" w:hAnsi="Wingdings" w:eastAsia="Wingdings" w:cs="Wingdings"/>
          <w:sz w:val="24"/>
          <w:szCs w:val="24"/>
          <w:lang w:val="en-US" w:eastAsia="en-US" w:bidi="en-US"/>
        </w:rPr>
        <w:t></w:t>
      </w:r>
      <w:r>
        <w:rPr>
          <w:rFonts w:ascii="Liberation Serif" w:hAnsi="Liberation Serif" w:eastAsia="DejaVu Sans" w:cs="DejaVu Sans"/>
          <w:sz w:val="24"/>
          <w:szCs w:val="24"/>
          <w:lang w:val="en-US" w:eastAsia="en-US" w:bidi="en-US"/>
        </w:rPr>
        <w:t xml:space="preserve"> because I need CF value to calculate PV power output and with it the variability. Should I write it down!?</w:t>
      </w:r>
    </w:p>
  </w:comment>
  <w:comment w:id="3" w:author="Doris Folini" w:date="2021-03-09T11:25: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Den Abschnitt kann man sicher etwas ‘appetitlicher’ gestalten, so dass er “Lust auf lesen” macht. Z.B. könntest Du ein, zwei Sätze zu den Resultaten anfügen. Siehe Beispiel im Text. </w:t>
      </w:r>
    </w:p>
  </w:comment>
  <w:comment w:id="4" w:author="Doris Folini" w:date="2021-03-09T11:44:3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Maybe point the reader to Eq. 2 (???), where ‘standardized’ is defined. Maybe also help the reader in saying something like “a standardized anomaly of 0.5 means that the regime average exceeds the climatological 30-day (???) mean, the difference amounting to 50% of the 30-day (???) climatological standard deviation” Ok, ist auch noch nicht der ‘greatest phrase ever’ punkto Klarheit. Aber sowas in der Art vielleicht.</w:t>
      </w:r>
    </w:p>
  </w:comment>
  <w:comment w:id="5" w:author="Doris Folini" w:date="2021-03-09T12:19:53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Ein paar Zeilen weiter oben erwähnst Du Temperatur und Strahlung schon. Alles nach oben vielleicht? Danach Frequency of Wrs?</w:t>
      </w:r>
    </w:p>
  </w:comment>
  <w:comment w:id="6" w:author="Doris Folini" w:date="2021-03-09T12:00:37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Maybe comment on why for the capacity factors you show now seasons, not “just” the standardized anomalies. Not sure, frankly, whether I’m aware of these reasons. Differing power consumption in different seasons? Interest of reader in seasons?</w:t>
      </w:r>
    </w:p>
  </w:comment>
  <w:comment w:id="7" w:author="Doris Folini" w:date="2021-03-09T12:05:0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klarer: replicates the first row of figure 3, showing the standardized….</w:t>
      </w:r>
    </w:p>
  </w:comment>
  <w:comment w:id="8" w:author="Doris Folini" w:date="2021-03-09T12:08:2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So the color bar gives “difference to the seasonal mean”. What then does a value of, say, -0.010 mean? Is this much / little compared to the seasonal mean? And another question that comes to mind looking at the plots: looks as if CF are generally larger (smaller) throughout EU for WR 5 (1); if impression is correct: worth commenting?</w:t>
      </w:r>
    </w:p>
  </w:comment>
  <w:comment w:id="9" w:author="Doris Folini" w:date="2021-03-09T12:05:0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klarer: replicates the first row of figure 3, showing the standardized….</w:t>
      </w:r>
    </w:p>
  </w:comment>
  <w:comment w:id="10" w:author="Doris Folini" w:date="2021-03-09T12:08:2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So the color bar gives “difference to the seasonal mean”. What then does a value of, say, -0.010 mean? Is this much / little compared to the seasonal mean? And another question that comes to mind looking at the plots: looks as if CF are generally larger (smaller) throughout EU for WR 5 (1); if impression is correct: worth commenting?</w:t>
      </w:r>
    </w:p>
  </w:comment>
  <w:comment w:id="11" w:author="Doris Folini" w:date="2021-03-09T13:26:2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Was auffällt: die Texte werden kürzer und kürzer von WR0 zu WR7. Evt. Etwas egalisieren? Wobei das sicher nicht strikt geht – schliesslich bezieht man sich bei den “späteren” WRs auf Sachen, die man bei den “früheren” WRs schon gesagt hat. Aber evt. Nochmal gucken, ob Du mit dem Ist-Zustand zufrieden bist. </w:t>
      </w:r>
    </w:p>
  </w:comment>
  <w:comment w:id="12" w:author="Dirk Mühlemann" w:date="2021-03-02T10:42:00Z" w:initials="DM">
    <w:p>
      <w:r>
        <w:rPr>
          <w:rFonts w:ascii="Liberation Serif" w:hAnsi="Liberation Serif" w:eastAsia="DejaVu Sans" w:cs="DejaVu Sans"/>
          <w:sz w:val="24"/>
          <w:szCs w:val="24"/>
          <w:lang w:val="en-US" w:eastAsia="en-US" w:bidi="en-US"/>
        </w:rPr>
        <w:t>Maybe better in discussion and only describe what we have.</w:t>
      </w:r>
    </w:p>
  </w:comment>
  <w:comment w:id="13" w:author="Doris Folini" w:date="2021-03-09T13:06:38Z" w:initials="DF">
    <w:p>
      <w:r>
        <w:rPr>
          <w:rFonts w:eastAsia="Times New Roman" w:cs="Times New Roman" w:ascii="Calibri" w:hAnsi="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2"/>
          <w:u w:val="none"/>
          <w:vertAlign w:val="baseline"/>
          <w:em w:val="none"/>
          <w:lang w:bidi="ar-SA" w:eastAsia="en-GB" w:val="en-GB"/>
        </w:rPr>
        <w:t>Reply to Dirk Mühlemann (03/02/2021, 10:42): "..."</w:t>
      </w:r>
    </w:p>
    <w:p>
      <w:r>
        <w:rPr>
          <w:rFonts w:ascii="Liberation Serif" w:hAnsi="Liberation Serif" w:eastAsia="DejaVu Sans" w:cs="DejaVu Sans"/>
          <w:sz w:val="20"/>
          <w:szCs w:val="24"/>
          <w:lang w:val="en-GB" w:eastAsia="en-GB" w:bidi="ar-SA"/>
        </w:rPr>
        <w:t xml:space="preserve">I like the text here. I think it fits well in this place. </w:t>
      </w:r>
    </w:p>
  </w:comment>
  <w:comment w:id="14" w:author="Doris Folini" w:date="2021-03-09T13:07:09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Is “limpidity” the good word here??</w:t>
      </w:r>
    </w:p>
  </w:comment>
  <w:comment w:id="15" w:author="Dirk Mühlemann" w:date="2021-03-02T11:06:00Z" w:initials="DM">
    <w:p>
      <w:r>
        <w:rPr>
          <w:rFonts w:ascii="Liberation Serif" w:hAnsi="Liberation Serif" w:eastAsia="DejaVu Sans" w:cs="DejaVu Sans"/>
          <w:sz w:val="24"/>
          <w:szCs w:val="24"/>
          <w:lang w:val="en-US" w:eastAsia="en-US" w:bidi="en-US"/>
        </w:rPr>
        <w:t>Better in discussion</w:t>
      </w:r>
    </w:p>
  </w:comment>
  <w:comment w:id="16" w:author="Dirk Mühlemann" w:date="2021-03-02T11:00:00Z" w:initials="DM">
    <w:p>
      <w:r>
        <w:rPr>
          <w:rFonts w:ascii="Liberation Serif" w:hAnsi="Liberation Serif" w:eastAsia="DejaVu Sans" w:cs="DejaVu Sans"/>
          <w:sz w:val="24"/>
          <w:szCs w:val="24"/>
          <w:lang w:val="en-US" w:eastAsia="en-US" w:bidi="en-US"/>
        </w:rPr>
        <w:t>Better in discussion?</w:t>
      </w:r>
    </w:p>
  </w:comment>
  <w:comment w:id="17" w:author="Dirk Mühlemann" w:date="2021-03-02T11:07:00Z" w:initials="DM">
    <w:p>
      <w:r>
        <w:rPr>
          <w:rFonts w:ascii="Liberation Serif" w:hAnsi="Liberation Serif" w:eastAsia="DejaVu Sans" w:cs="DejaVu Sans"/>
          <w:sz w:val="24"/>
          <w:szCs w:val="24"/>
          <w:lang w:val="en-US" w:eastAsia="en-US" w:bidi="en-US"/>
        </w:rPr>
        <w:t>Better in discussion?</w:t>
      </w:r>
    </w:p>
  </w:comment>
  <w:comment w:id="18" w:author="Dirk Mühlemann" w:date="2021-03-02T11:39:00Z" w:initials="DM">
    <w:p>
      <w:r>
        <w:rPr>
          <w:rFonts w:ascii="Liberation Serif" w:hAnsi="Liberation Serif" w:eastAsia="DejaVu Sans" w:cs="DejaVu Sans"/>
          <w:sz w:val="24"/>
          <w:szCs w:val="24"/>
          <w:lang w:val="en-US" w:eastAsia="en-US" w:bidi="en-US"/>
        </w:rPr>
        <w:t>Better in discussion?</w:t>
      </w:r>
    </w:p>
  </w:comment>
  <w:comment w:id="19" w:author="Doris Folini" w:date="2021-03-09T13:09:58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Enhanced or just positive?</w:t>
      </w:r>
    </w:p>
  </w:comment>
  <w:comment w:id="20" w:author="Doris Folini" w:date="2021-03-09T13:28:25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Should warmer temperatures not reduce CF?</w:t>
      </w:r>
    </w:p>
  </w:comment>
  <w:comment w:id="21" w:author="Doris Folini" w:date="2021-03-09T13:31:22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Maybe add a section 3.9.? Summarizing and putting into context some key findings? See email.  </w:t>
      </w:r>
    </w:p>
  </w:comment>
  <w:comment w:id="22" w:author="Doris Folini" w:date="2021-03-09T14:18:55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kann man die beiden Sätze bis hier hin sprachlich noch besser formulieren? Ich find sie grad etwas kompliziert formuliert.</w:t>
      </w:r>
    </w:p>
  </w:comment>
  <w:comment w:id="23" w:author="Doris Folini" w:date="2021-03-09T14:20:3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irgendwo explizit sagen: im Gegensatz zu ‘was geplant ist’ würde unser Approach vorschlagen, die Panels nach xxx zu schmeissen um die Variabilität gegenüber WRs zu minimieren.</w:t>
      </w:r>
    </w:p>
  </w:comment>
  <w:comment w:id="24" w:author="Doris Folini" w:date="2021-03-09T14:40: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WR4 seems difficult: variability reduced only in DJF. WR5 shows strong overproduction during most of the year, the opposite is (more or less) true for WR2. Maybe worth mentioning? Maybe try to link Fig.7 with the CF patterns of Fig.4? </w:t>
      </w:r>
    </w:p>
  </w:comment>
  <w:comment w:id="25" w:author="Doris Folini" w:date="2021-03-09T14:48:43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Fine with me to leave figure as is. But one may also consider to have 4 instead of 6 panels, dropping two of the identical left-side panels.</w:t>
      </w:r>
    </w:p>
  </w:comment>
  <w:comment w:id="26" w:author="Doris Folini" w:date="2021-03-09T14:44:53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Maybe mention somewhere that this maximum variability is of interest as THIS is what needs ultimately buffering. Assuming consumption remains constant. So one would need 63 atmoic power plants (63 GW) less if the PV plants are distributed ‘cleverly’ (and power can be transported from A to B).</w:t>
      </w:r>
    </w:p>
  </w:comment>
  <w:comment w:id="27" w:author="Doris Folini" w:date="2021-03-09T14:50:29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Really not sure: is this a good formulation? The ‘mean variability reduction potential’?</w:t>
      </w:r>
    </w:p>
  </w:comment>
  <w:comment w:id="28" w:author="Doris Folini" w:date="2021-03-09T14:51:5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 think this is really cool: you need less IC and still reduce variability at same overall production!</w:t>
      </w:r>
    </w:p>
  </w:comment>
  <w:comment w:id="29" w:author="Doris Folini" w:date="2021-03-09T15:00:47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Hier bin ich nicht sicher, ob ich den Satz kapiere: “… that for 2030 the total PV power production accroding to XXX corresponds to 13.5% of the total power consumption (according to what estimate???). Mein momentanes Unverständnis setzt sich fort beim nächsten Satz. </w:t>
      </w:r>
    </w:p>
  </w:comment>
  <w:comment w:id="30" w:author="Dirk Mühlemann" w:date="2021-03-02T14:02:00Z" w:initials="DM">
    <w:p>
      <w:r>
        <w:rPr>
          <w:rFonts w:ascii="Liberation Serif" w:hAnsi="Liberation Serif" w:eastAsia="DejaVu Sans" w:cs="DejaVu Sans"/>
          <w:sz w:val="24"/>
          <w:szCs w:val="24"/>
          <w:lang w:val="en-US" w:eastAsia="en-US" w:bidi="en-US"/>
        </w:rPr>
        <w:t>Not sure if I want to add here something about that.</w:t>
      </w:r>
    </w:p>
  </w:comment>
  <w:comment w:id="31" w:author="Doris Folini" w:date="2021-03-09T15:06: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What about the 8.8TW scenario for 2050?</w:t>
      </w:r>
    </w:p>
  </w:comment>
  <w:comment w:id="32" w:author="Doris Folini" w:date="2021-03-08T17:51:28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bidi="ar-SA" w:eastAsia="en-GB"/>
        </w:rPr>
        <w:t xml:space="preserve">Maybe better have scenarios dealing with 2030 next to each other? Same then for 2050? Maybe makes reading / comparing the scenarios for 2030 (or) easier. Now if one is interested in “how could 2030 look like” one must “Jump” over columns. In Caption, maybe point the reader to where scenarios are described. In the column headers, maybe add the year where missing.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Wingdings">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17</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1" distT="0" distB="0" distL="114300" distR="116205" simplePos="0" locked="0" layoutInCell="1" allowOverlap="1" relativeHeight="3">
          <wp:simplePos x="0" y="0"/>
          <wp:positionH relativeFrom="column">
            <wp:posOffset>-261620</wp:posOffset>
          </wp:positionH>
          <wp:positionV relativeFrom="paragraph">
            <wp:posOffset>64770</wp:posOffset>
          </wp:positionV>
          <wp:extent cx="2055495" cy="552450"/>
          <wp:effectExtent l="0" t="0" r="0" b="0"/>
          <wp:wrapSquare wrapText="bothSides"/>
          <wp:docPr id="4"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descr=""/>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drawing>
        <wp:anchor behindDoc="1" distT="0" distB="0" distL="114300" distR="114300" simplePos="0" locked="0" layoutInCell="1" allowOverlap="1" relativeHeight="4">
          <wp:simplePos x="0" y="0"/>
          <wp:positionH relativeFrom="column">
            <wp:posOffset>4616450</wp:posOffset>
          </wp:positionH>
          <wp:positionV relativeFrom="paragraph">
            <wp:posOffset>36195</wp:posOffset>
          </wp:positionV>
          <wp:extent cx="1760220" cy="495300"/>
          <wp:effectExtent l="0" t="0" r="0" b="0"/>
          <wp:wrapSquare wrapText="bothSides"/>
          <wp:docPr id="5"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drawing>
        <wp:anchor behindDoc="1" distT="0" distB="0" distL="114300" distR="114300" simplePos="0" locked="0" layoutInCell="1" allowOverlap="1" relativeHeight="5">
          <wp:simplePos x="0" y="0"/>
          <wp:positionH relativeFrom="margin">
            <wp:posOffset>2775585</wp:posOffset>
          </wp:positionH>
          <wp:positionV relativeFrom="margin">
            <wp:posOffset>-467995</wp:posOffset>
          </wp:positionV>
          <wp:extent cx="933450" cy="540385"/>
          <wp:effectExtent l="0" t="0" r="0" b="0"/>
          <wp:wrapSquare wrapText="bothSides"/>
          <wp:docPr id="6"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rPr/>
      <w:tab/>
    </w:r>
    <w:r>
      <w:rPr/>
      <w:tab/>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19</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18</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34</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20</w:t>
    </w:r>
    <w:r>
      <w:rPr/>
      <w:fldChar w:fldCharType="end"/>
    </w:r>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35</w:t>
    </w:r>
    <w:r>
      <w:rPr/>
      <w:fldChar w:fldCharType="end"/>
    </w:r>
  </w:p>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41</w:t>
    </w:r>
    <w:r>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36</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4">
    <w:lvl w:ilvl="0">
      <w:start w:val="13"/>
      <w:numFmt w:val="bullet"/>
      <w:lvlText w:val=""/>
      <w:lvlJc w:val="left"/>
      <w:pPr>
        <w:ind w:left="720" w:hanging="360"/>
      </w:pPr>
      <w:rPr>
        <w:rFonts w:ascii="Wingdings" w:hAnsi="Wingdings" w:cs="Wingdings" w:hint="default"/>
        <w:sz w:val="24"/>
        <w:b/>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4"/>
  <w:trackRevisions/>
  <w:defaultTabStop w:val="34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en-GB"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asciiTheme="minorHAnsi"/>
        <w:szCs w:val="22"/>
        <w:lang w:val="en-GB" w:eastAsia="en-GB"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3196"/>
    <w:pPr>
      <w:widowControl/>
      <w:bidi w:val="0"/>
      <w:spacing w:lineRule="auto" w:line="312" w:before="0" w:after="0"/>
      <w:ind w:firstLine="720"/>
      <w:jc w:val="both"/>
    </w:pPr>
    <w:rPr>
      <w:rFonts w:ascii="Times New Roman" w:hAnsi="Times New Roman" w:eastAsia="Times New Roman" w:cs="Times New Roman"/>
      <w:color w:val="auto"/>
      <w:kern w:val="0"/>
      <w:sz w:val="22"/>
      <w:szCs w:val="22"/>
      <w:lang w:val="en-GB" w:eastAsia="en-GB" w:bidi="ar-SA"/>
    </w:rPr>
  </w:style>
  <w:style w:type="paragraph" w:styleId="Heading1">
    <w:name w:val="Heading 1"/>
    <w:basedOn w:val="Normal"/>
    <w:link w:val="berschrift1Zchn"/>
    <w:uiPriority w:val="9"/>
    <w:qFormat/>
    <w:rsid w:val="005c5d16"/>
    <w:pPr>
      <w:keepNext w:val="true"/>
      <w:keepLines/>
      <w:numPr>
        <w:ilvl w:val="0"/>
        <w:numId w:val="1"/>
      </w:numPr>
      <w:spacing w:before="240" w:after="160"/>
      <w:jc w:val="left"/>
      <w:outlineLvl w:val="0"/>
    </w:pPr>
    <w:rPr>
      <w:rFonts w:eastAsia="" w:cs="Times New Roman" w:cstheme="majorBidi" w:eastAsiaTheme="majorEastAsia"/>
      <w:b/>
      <w:sz w:val="26"/>
      <w:szCs w:val="26"/>
    </w:rPr>
  </w:style>
  <w:style w:type="paragraph" w:styleId="Heading2">
    <w:name w:val="Heading 2"/>
    <w:basedOn w:val="Normal"/>
    <w:link w:val="berschrift2Zchn"/>
    <w:uiPriority w:val="9"/>
    <w:unhideWhenUsed/>
    <w:qFormat/>
    <w:rsid w:val="008675ed"/>
    <w:pPr>
      <w:keepNext w:val="true"/>
      <w:keepLines/>
      <w:numPr>
        <w:ilvl w:val="1"/>
        <w:numId w:val="1"/>
      </w:numPr>
      <w:spacing w:before="240" w:after="0"/>
      <w:ind w:left="578" w:hanging="578"/>
      <w:outlineLvl w:val="1"/>
    </w:pPr>
    <w:rPr>
      <w:rFonts w:eastAsia="" w:cs="Times New Roman" w:cstheme="majorBidi" w:eastAsiaTheme="majorEastAsia"/>
      <w:b/>
      <w:sz w:val="24"/>
      <w:szCs w:val="26"/>
    </w:rPr>
  </w:style>
  <w:style w:type="paragraph" w:styleId="Heading3">
    <w:name w:val="Heading 3"/>
    <w:basedOn w:val="Normal"/>
    <w:link w:val="berschrift3Zchn"/>
    <w:uiPriority w:val="9"/>
    <w:unhideWhenUsed/>
    <w:qFormat/>
    <w:rsid w:val="00b82f9b"/>
    <w:pPr>
      <w:keepNext w:val="true"/>
      <w:keepLines/>
      <w:numPr>
        <w:ilvl w:val="2"/>
        <w:numId w:val="1"/>
      </w:numPr>
      <w:spacing w:before="160" w:after="0"/>
      <w:outlineLvl w:val="2"/>
    </w:pPr>
    <w:rPr>
      <w:rFonts w:eastAsia="" w:cs="Times New Roman" w:cstheme="majorBidi" w:eastAsiaTheme="majorEastAsia"/>
      <w:sz w:val="24"/>
      <w:szCs w:val="24"/>
    </w:rPr>
  </w:style>
  <w:style w:type="paragraph" w:styleId="Heading4">
    <w:name w:val="Heading 4"/>
    <w:basedOn w:val="Normal"/>
    <w:link w:val="berschrift4Zchn"/>
    <w:uiPriority w:val="9"/>
    <w:unhideWhenUsed/>
    <w:qFormat/>
    <w:rsid w:val="00243d97"/>
    <w:pPr>
      <w:keepNext w:val="true"/>
      <w:keepLines/>
      <w:numPr>
        <w:ilvl w:val="3"/>
        <w:numId w:val="1"/>
      </w:numPr>
      <w:spacing w:before="120" w:after="0"/>
      <w:ind w:left="862" w:hanging="862"/>
      <w:jc w:val="left"/>
      <w:outlineLvl w:val="3"/>
    </w:pPr>
    <w:rPr>
      <w:rFonts w:eastAsia="" w:cs="Times New Roman" w:cstheme="majorBidi" w:eastAsiaTheme="majorEastAsia"/>
      <w:iCs/>
    </w:rPr>
  </w:style>
  <w:style w:type="paragraph" w:styleId="Heading5">
    <w:name w:val="Heading 5"/>
    <w:basedOn w:val="Normal"/>
    <w:link w:val="berschrift5Zchn"/>
    <w:uiPriority w:val="9"/>
    <w:semiHidden/>
    <w:unhideWhenUsed/>
    <w:qFormat/>
    <w:rsid w:val="003327a0"/>
    <w:pPr>
      <w:keepNext w:val="true"/>
      <w:keepLines/>
      <w:numPr>
        <w:ilvl w:val="4"/>
        <w:numId w:val="1"/>
      </w:numPr>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link w:val="berschrift6Zchn"/>
    <w:uiPriority w:val="9"/>
    <w:semiHidden/>
    <w:unhideWhenUsed/>
    <w:qFormat/>
    <w:rsid w:val="003327a0"/>
    <w:pPr>
      <w:keepNext w:val="true"/>
      <w:keepLines/>
      <w:numPr>
        <w:ilvl w:val="5"/>
        <w:numId w:val="1"/>
      </w:numPr>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link w:val="berschrift7Zchn"/>
    <w:uiPriority w:val="9"/>
    <w:semiHidden/>
    <w:unhideWhenUsed/>
    <w:qFormat/>
    <w:rsid w:val="003327a0"/>
    <w:pPr>
      <w:keepNext w:val="true"/>
      <w:keepLines/>
      <w:numPr>
        <w:ilvl w:val="6"/>
        <w:numId w:val="1"/>
      </w:numPr>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paragraph" w:styleId="Heading8">
    <w:name w:val="Heading 8"/>
    <w:basedOn w:val="Normal"/>
    <w:link w:val="berschrift8Zchn"/>
    <w:uiPriority w:val="9"/>
    <w:semiHidden/>
    <w:unhideWhenUsed/>
    <w:qFormat/>
    <w:rsid w:val="003327a0"/>
    <w:pPr>
      <w:keepNext w:val="true"/>
      <w:keepLines/>
      <w:numPr>
        <w:ilvl w:val="7"/>
        <w:numId w:val="1"/>
      </w:numPr>
      <w:spacing w:before="40" w:after="0"/>
      <w:outlineLvl w:val="7"/>
    </w:pPr>
    <w:rPr>
      <w:rFonts w:ascii="Calibri Light" w:hAnsi="Calibri Light" w:eastAsia="" w:cs="Times New Roman" w:asciiTheme="majorHAnsi" w:cstheme="majorBidi" w:eastAsiaTheme="majorEastAsia" w:hAnsiTheme="majorHAnsi"/>
      <w:color w:val="272727" w:themeColor="text1" w:themeTint="d8"/>
      <w:sz w:val="21"/>
      <w:szCs w:val="21"/>
    </w:rPr>
  </w:style>
  <w:style w:type="paragraph" w:styleId="Heading9">
    <w:name w:val="Heading 9"/>
    <w:basedOn w:val="Normal"/>
    <w:link w:val="berschrift9Zchn"/>
    <w:uiPriority w:val="9"/>
    <w:semiHidden/>
    <w:unhideWhenUsed/>
    <w:qFormat/>
    <w:rsid w:val="003327a0"/>
    <w:pPr>
      <w:keepNext w:val="true"/>
      <w:keepLines/>
      <w:numPr>
        <w:ilvl w:val="8"/>
        <w:numId w:val="1"/>
      </w:numPr>
      <w:spacing w:before="40" w:after="0"/>
      <w:outlineLvl w:val="8"/>
    </w:pPr>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itelblattZchn" w:customStyle="1">
    <w:name w:val="Titelblatt Zchn"/>
    <w:basedOn w:val="DefaultParagraphFont"/>
    <w:link w:val="Titelblatt"/>
    <w:qFormat/>
    <w:rsid w:val="00d26a32"/>
    <w:rPr>
      <w:rFonts w:ascii="Times New Roman" w:hAnsi="Times New Roman"/>
    </w:rPr>
  </w:style>
  <w:style w:type="character" w:styleId="KopfzeileZchn" w:customStyle="1">
    <w:name w:val="Kopfzeile Zchn"/>
    <w:basedOn w:val="DefaultParagraphFont"/>
    <w:link w:val="Kopfzeile"/>
    <w:uiPriority w:val="99"/>
    <w:qFormat/>
    <w:rsid w:val="00d26a32"/>
    <w:rPr>
      <w:rFonts w:ascii="Times New Roman" w:hAnsi="Times New Roman"/>
    </w:rPr>
  </w:style>
  <w:style w:type="character" w:styleId="FuzeileZchn" w:customStyle="1">
    <w:name w:val="Fußzeile Zchn"/>
    <w:basedOn w:val="DefaultParagraphFont"/>
    <w:link w:val="Fuzeile"/>
    <w:uiPriority w:val="99"/>
    <w:qFormat/>
    <w:rsid w:val="00d26a32"/>
    <w:rPr>
      <w:rFonts w:ascii="Times New Roman" w:hAnsi="Times New Roman"/>
    </w:rPr>
  </w:style>
  <w:style w:type="character" w:styleId="Berschrift1Zchn" w:customStyle="1">
    <w:name w:val="Überschrift 1 Zchn"/>
    <w:basedOn w:val="DefaultParagraphFont"/>
    <w:link w:val="berschrift1"/>
    <w:uiPriority w:val="9"/>
    <w:qFormat/>
    <w:rsid w:val="00842e2e"/>
    <w:rPr>
      <w:rFonts w:ascii="Times New Roman" w:hAnsi="Times New Roman" w:eastAsia="" w:cs="Times New Roman" w:cstheme="majorBidi" w:eastAsiaTheme="majorEastAsia"/>
      <w:b/>
      <w:sz w:val="26"/>
      <w:szCs w:val="26"/>
    </w:rPr>
  </w:style>
  <w:style w:type="character" w:styleId="InternetLink" w:customStyle="1">
    <w:name w:val="Internet Link"/>
    <w:basedOn w:val="DefaultParagraphFont"/>
    <w:uiPriority w:val="99"/>
    <w:unhideWhenUsed/>
    <w:rsid w:val="00f92aa9"/>
    <w:rPr>
      <w:color w:val="0563C1" w:themeColor="hyperlink"/>
      <w:u w:val="single"/>
    </w:rPr>
  </w:style>
  <w:style w:type="character" w:styleId="Berschrift2Zchn" w:customStyle="1">
    <w:name w:val="Überschrift 2 Zchn"/>
    <w:basedOn w:val="DefaultParagraphFont"/>
    <w:link w:val="berschrift2"/>
    <w:uiPriority w:val="9"/>
    <w:qFormat/>
    <w:rsid w:val="008675ed"/>
    <w:rPr>
      <w:rFonts w:ascii="Times New Roman" w:hAnsi="Times New Roman" w:eastAsia="" w:cs="Times New Roman" w:cstheme="majorBidi" w:eastAsiaTheme="majorEastAsia"/>
      <w:b/>
      <w:sz w:val="24"/>
      <w:szCs w:val="26"/>
    </w:rPr>
  </w:style>
  <w:style w:type="character" w:styleId="Berschrift3Zchn" w:customStyle="1">
    <w:name w:val="Überschrift 3 Zchn"/>
    <w:basedOn w:val="DefaultParagraphFont"/>
    <w:link w:val="berschrift3"/>
    <w:uiPriority w:val="9"/>
    <w:qFormat/>
    <w:rsid w:val="00b82f9b"/>
    <w:rPr>
      <w:rFonts w:ascii="Times New Roman" w:hAnsi="Times New Roman" w:eastAsia="" w:cs="Times New Roman" w:cstheme="majorBidi" w:eastAsiaTheme="majorEastAsia"/>
      <w:sz w:val="24"/>
      <w:szCs w:val="24"/>
    </w:rPr>
  </w:style>
  <w:style w:type="character" w:styleId="Berschrift4Zchn" w:customStyle="1">
    <w:name w:val="Überschrift 4 Zchn"/>
    <w:basedOn w:val="DefaultParagraphFont"/>
    <w:link w:val="berschrift4"/>
    <w:uiPriority w:val="9"/>
    <w:qFormat/>
    <w:rsid w:val="00243d97"/>
    <w:rPr>
      <w:rFonts w:ascii="Times New Roman" w:hAnsi="Times New Roman" w:eastAsia="" w:cs="Times New Roman" w:cstheme="majorBidi" w:eastAsiaTheme="majorEastAsia"/>
      <w:iCs/>
    </w:rPr>
  </w:style>
  <w:style w:type="character" w:styleId="Berschrift5Zchn" w:customStyle="1">
    <w:name w:val="Überschrift 5 Zchn"/>
    <w:basedOn w:val="DefaultParagraphFont"/>
    <w:link w:val="berschrift5"/>
    <w:uiPriority w:val="9"/>
    <w:semiHidden/>
    <w:qFormat/>
    <w:rsid w:val="003327a0"/>
    <w:rPr>
      <w:rFonts w:ascii="Calibri Light" w:hAnsi="Calibri Light" w:eastAsia="" w:cs="Times New Roman" w:asciiTheme="majorHAnsi" w:cstheme="majorBidi" w:eastAsiaTheme="majorEastAsia" w:hAnsiTheme="majorHAnsi"/>
      <w:color w:val="2F5496" w:themeColor="accent1" w:themeShade="bf"/>
    </w:rPr>
  </w:style>
  <w:style w:type="character" w:styleId="Berschrift6Zchn" w:customStyle="1">
    <w:name w:val="Überschrift 6 Zchn"/>
    <w:basedOn w:val="DefaultParagraphFont"/>
    <w:link w:val="berschrift6"/>
    <w:uiPriority w:val="9"/>
    <w:semiHidden/>
    <w:qFormat/>
    <w:rsid w:val="003327a0"/>
    <w:rPr>
      <w:rFonts w:ascii="Calibri Light" w:hAnsi="Calibri Light" w:eastAsia="" w:cs="Times New Roman" w:asciiTheme="majorHAnsi" w:cstheme="majorBidi" w:eastAsiaTheme="majorEastAsia" w:hAnsiTheme="majorHAnsi"/>
      <w:color w:val="1F3763" w:themeColor="accent1" w:themeShade="7f"/>
    </w:rPr>
  </w:style>
  <w:style w:type="character" w:styleId="Berschrift7Zchn" w:customStyle="1">
    <w:name w:val="Überschrift 7 Zchn"/>
    <w:basedOn w:val="DefaultParagraphFont"/>
    <w:link w:val="berschrift7"/>
    <w:uiPriority w:val="9"/>
    <w:semiHidden/>
    <w:qFormat/>
    <w:rsid w:val="003327a0"/>
    <w:rPr>
      <w:rFonts w:ascii="Calibri Light" w:hAnsi="Calibri Light" w:eastAsia="" w:cs="Times New Roman" w:asciiTheme="majorHAnsi" w:cstheme="majorBidi" w:eastAsiaTheme="majorEastAsia" w:hAnsiTheme="majorHAnsi"/>
      <w:i/>
      <w:iCs/>
      <w:color w:val="1F3763" w:themeColor="accent1" w:themeShade="7f"/>
    </w:rPr>
  </w:style>
  <w:style w:type="character" w:styleId="Berschrift8Zchn" w:customStyle="1">
    <w:name w:val="Überschrift 8 Zchn"/>
    <w:basedOn w:val="DefaultParagraphFont"/>
    <w:link w:val="berschrift8"/>
    <w:uiPriority w:val="9"/>
    <w:semiHidden/>
    <w:qFormat/>
    <w:rsid w:val="003327a0"/>
    <w:rPr>
      <w:rFonts w:ascii="Calibri Light" w:hAnsi="Calibri Light" w:eastAsia="" w:cs="Times New Roman" w:asciiTheme="majorHAnsi" w:cstheme="majorBidi" w:eastAsiaTheme="majorEastAsia" w:hAnsiTheme="majorHAnsi"/>
      <w:color w:val="272727" w:themeColor="text1" w:themeTint="d8"/>
      <w:sz w:val="21"/>
      <w:szCs w:val="21"/>
    </w:rPr>
  </w:style>
  <w:style w:type="character" w:styleId="Berschrift9Zchn" w:customStyle="1">
    <w:name w:val="Überschrift 9 Zchn"/>
    <w:basedOn w:val="DefaultParagraphFont"/>
    <w:link w:val="berschrift9"/>
    <w:uiPriority w:val="9"/>
    <w:semiHidden/>
    <w:qFormat/>
    <w:rsid w:val="003327a0"/>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Berschrift0Zchn" w:customStyle="1">
    <w:name w:val="Überschrift0 Zchn"/>
    <w:basedOn w:val="DefaultParagraphFont"/>
    <w:link w:val="berschrift0"/>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fill="E1DFDD" w:val="clear"/>
    </w:rPr>
  </w:style>
  <w:style w:type="character" w:styleId="PlaceholderText">
    <w:name w:val="Placeholder Text"/>
    <w:basedOn w:val="DefaultParagraphFont"/>
    <w:uiPriority w:val="99"/>
    <w:semiHidden/>
    <w:qFormat/>
    <w:rsid w:val="004e6ae3"/>
    <w:rPr>
      <w:color w:val="808080"/>
    </w:rPr>
  </w:style>
  <w:style w:type="character" w:styleId="SprechblasentextZchn" w:customStyle="1">
    <w:name w:val="Sprechblasentext Zchn"/>
    <w:basedOn w:val="DefaultParagraphFont"/>
    <w:link w:val="Sprechblasentext"/>
    <w:uiPriority w:val="99"/>
    <w:semiHidden/>
    <w:qFormat/>
    <w:rsid w:val="006c10d9"/>
    <w:rPr>
      <w:rFonts w:ascii="Segoe UI" w:hAnsi="Segoe UI" w:cs="Segoe UI"/>
      <w:sz w:val="18"/>
      <w:szCs w:val="18"/>
    </w:rPr>
  </w:style>
  <w:style w:type="character" w:styleId="ReferencesZchn" w:customStyle="1">
    <w:name w:val="References Zchn"/>
    <w:basedOn w:val="DefaultParagraphFont"/>
    <w:link w:val="References"/>
    <w:qFormat/>
    <w:rsid w:val="006e08e9"/>
    <w:rPr>
      <w:rFonts w:ascii="Times New Roman" w:hAnsi="Times New Roman"/>
      <w:sz w:val="18"/>
    </w:rPr>
  </w:style>
  <w:style w:type="character" w:styleId="FollowedHyperlink">
    <w:name w:val="FollowedHyperlink"/>
    <w:basedOn w:val="DefaultParagraphFont"/>
    <w:uiPriority w:val="99"/>
    <w:semiHidden/>
    <w:unhideWhenUsed/>
    <w:qFormat/>
    <w:rsid w:val="003211e0"/>
    <w:rPr>
      <w:color w:val="954F72" w:themeColor="followedHyperlink"/>
      <w:u w:val="single"/>
    </w:rPr>
  </w:style>
  <w:style w:type="character" w:styleId="Annotationreference">
    <w:name w:val="annotation reference"/>
    <w:basedOn w:val="DefaultParagraphFont"/>
    <w:uiPriority w:val="99"/>
    <w:semiHidden/>
    <w:unhideWhenUsed/>
    <w:qFormat/>
    <w:rsid w:val="00a265ce"/>
    <w:rPr>
      <w:sz w:val="16"/>
      <w:szCs w:val="16"/>
    </w:rPr>
  </w:style>
  <w:style w:type="character" w:styleId="KommentartextZchn" w:customStyle="1">
    <w:name w:val="Kommentartext Zchn"/>
    <w:basedOn w:val="DefaultParagraphFont"/>
    <w:link w:val="Kommentartext"/>
    <w:uiPriority w:val="99"/>
    <w:semiHidden/>
    <w:qFormat/>
    <w:rsid w:val="00a265ce"/>
    <w:rPr>
      <w:rFonts w:ascii="Times New Roman" w:hAnsi="Times New Roman"/>
      <w:sz w:val="20"/>
      <w:szCs w:val="20"/>
    </w:rPr>
  </w:style>
  <w:style w:type="character" w:styleId="KommentarthemaZchn" w:customStyle="1">
    <w:name w:val="Kommentarthema Zchn"/>
    <w:basedOn w:val="KommentartextZchn"/>
    <w:link w:val="Kommentarthema"/>
    <w:uiPriority w:val="99"/>
    <w:semiHidden/>
    <w:qFormat/>
    <w:rsid w:val="00a265ce"/>
    <w:rPr>
      <w:rFonts w:ascii="Times New Roman" w:hAnsi="Times New Roman"/>
      <w:b/>
      <w:bCs/>
      <w:sz w:val="20"/>
      <w:szCs w:val="20"/>
    </w:rPr>
  </w:style>
  <w:style w:type="character" w:styleId="ListLabel1">
    <w:name w:val="ListLabel 1"/>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eastAsia="Times New Roman"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eastAsia="Times New Roman" w:cs="Times New Roman"/>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eastAsia="Times New Roman" w:cs="Times New Roman"/>
      <w:b/>
      <w:sz w:val="24"/>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eastAsia="Times New Roman" w:cs="Times New Roman"/>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style>
  <w:style w:type="character" w:styleId="ListLabel51">
    <w:name w:val="ListLabel 51"/>
    <w:qFormat/>
    <w:rPr>
      <w:color w:val="auto"/>
    </w:rPr>
  </w:style>
  <w:style w:type="character" w:styleId="IndexLink">
    <w:name w:val="Index Link"/>
    <w:qFormat/>
    <w:rPr/>
  </w:style>
  <w:style w:type="character" w:styleId="ListLabel52">
    <w:name w:val="ListLabel 52"/>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53">
    <w:name w:val="ListLabel 53"/>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Times New Roman"/>
      <w:b/>
      <w:sz w:val="24"/>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style>
  <w:style w:type="character" w:styleId="ListLabel80">
    <w:name w:val="ListLabel 80"/>
    <w:qFormat/>
    <w:rPr>
      <w:color w:val="aut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elblatt" w:customStyle="1">
    <w:name w:val="Titelblatt"/>
    <w:basedOn w:val="Normal"/>
    <w:link w:val="TitelblattZchn"/>
    <w:qFormat/>
    <w:rsid w:val="00d26a32"/>
    <w:pPr>
      <w:jc w:val="center"/>
    </w:pPr>
    <w:rPr/>
  </w:style>
  <w:style w:type="paragraph" w:styleId="Header">
    <w:name w:val="Header"/>
    <w:basedOn w:val="Normal"/>
    <w:link w:val="KopfzeileZchn"/>
    <w:uiPriority w:val="99"/>
    <w:unhideWhenUsed/>
    <w:rsid w:val="00d26a32"/>
    <w:pPr>
      <w:tabs>
        <w:tab w:val="center" w:pos="4536" w:leader="none"/>
        <w:tab w:val="right" w:pos="9072" w:leader="none"/>
      </w:tabs>
      <w:spacing w:lineRule="auto" w:line="240"/>
    </w:pPr>
    <w:rPr/>
  </w:style>
  <w:style w:type="paragraph" w:styleId="Footer">
    <w:name w:val="Footer"/>
    <w:basedOn w:val="Normal"/>
    <w:link w:val="FuzeileZchn"/>
    <w:uiPriority w:val="99"/>
    <w:unhideWhenUsed/>
    <w:rsid w:val="00d26a32"/>
    <w:pPr>
      <w:tabs>
        <w:tab w:val="center" w:pos="4536" w:leader="none"/>
        <w:tab w:val="right" w:pos="9072" w:leader="none"/>
      </w:tabs>
      <w:spacing w:lineRule="auto" w:line="240"/>
    </w:pPr>
    <w:rPr/>
  </w:style>
  <w:style w:type="paragraph" w:styleId="TOCHeading">
    <w:name w:val="TOC Heading"/>
    <w:basedOn w:val="Heading1"/>
    <w:uiPriority w:val="39"/>
    <w:unhideWhenUsed/>
    <w:qFormat/>
    <w:rsid w:val="008e3835"/>
    <w:pPr>
      <w:numPr>
        <w:ilvl w:val="0"/>
        <w:numId w:val="0"/>
      </w:numPr>
      <w:ind w:firstLine="720"/>
    </w:pPr>
    <w:rPr>
      <w:b w:val="false"/>
      <w:sz w:val="32"/>
    </w:rPr>
  </w:style>
  <w:style w:type="paragraph" w:styleId="Contents1">
    <w:name w:val="TOC 1"/>
    <w:basedOn w:val="Normal"/>
    <w:autoRedefine/>
    <w:uiPriority w:val="39"/>
    <w:unhideWhenUsed/>
    <w:rsid w:val="00a70786"/>
    <w:pPr>
      <w:tabs>
        <w:tab w:val="left" w:pos="1100" w:leader="none"/>
        <w:tab w:val="right" w:pos="9396" w:leader="dot"/>
      </w:tabs>
      <w:spacing w:before="0" w:after="100"/>
      <w:ind w:hanging="0"/>
    </w:pPr>
    <w:rPr/>
  </w:style>
  <w:style w:type="paragraph" w:styleId="Contents2">
    <w:name w:val="TOC 2"/>
    <w:basedOn w:val="Normal"/>
    <w:autoRedefine/>
    <w:uiPriority w:val="39"/>
    <w:unhideWhenUsed/>
    <w:rsid w:val="00a70786"/>
    <w:pPr>
      <w:tabs>
        <w:tab w:val="right" w:pos="9396" w:leader="dot"/>
      </w:tabs>
      <w:spacing w:before="0" w:after="100"/>
      <w:ind w:left="221" w:firstLine="720"/>
    </w:pPr>
    <w:rPr/>
  </w:style>
  <w:style w:type="paragraph" w:styleId="Berschrift0" w:customStyle="1">
    <w:name w:val="Überschrift0"/>
    <w:basedOn w:val="Normal"/>
    <w:link w:val="berschrift0Zchn"/>
    <w:qFormat/>
    <w:rsid w:val="00a70786"/>
    <w:pPr>
      <w:ind w:hanging="0"/>
    </w:pPr>
    <w:rPr>
      <w:b/>
      <w:sz w:val="26"/>
    </w:rPr>
  </w:style>
  <w:style w:type="paragraph" w:styleId="ListParagraph">
    <w:name w:val="List Paragraph"/>
    <w:basedOn w:val="Normal"/>
    <w:uiPriority w:val="34"/>
    <w:qFormat/>
    <w:rsid w:val="0037560a"/>
    <w:pPr>
      <w:spacing w:before="0" w:after="0"/>
      <w:ind w:left="720" w:firstLine="720"/>
      <w:contextualSpacing/>
    </w:pPr>
    <w:rPr/>
  </w:style>
  <w:style w:type="paragraph" w:styleId="Caption1">
    <w:name w:val="caption"/>
    <w:basedOn w:val="Normal"/>
    <w:uiPriority w:val="35"/>
    <w:unhideWhenUsed/>
    <w:qFormat/>
    <w:rsid w:val="005a0891"/>
    <w:pPr>
      <w:spacing w:lineRule="auto" w:line="240" w:before="0" w:after="200"/>
      <w:ind w:hanging="0"/>
      <w:jc w:val="center"/>
    </w:pPr>
    <w:rPr>
      <w:i/>
      <w:iCs/>
      <w:sz w:val="20"/>
      <w:szCs w:val="18"/>
    </w:rPr>
  </w:style>
  <w:style w:type="paragraph" w:styleId="Contents3">
    <w:name w:val="TOC 3"/>
    <w:basedOn w:val="Normal"/>
    <w:autoRedefine/>
    <w:uiPriority w:val="39"/>
    <w:unhideWhenUsed/>
    <w:rsid w:val="00182f6a"/>
    <w:pPr>
      <w:spacing w:before="0" w:after="100"/>
      <w:ind w:left="440" w:firstLine="720"/>
    </w:pPr>
    <w:rPr/>
  </w:style>
  <w:style w:type="paragraph" w:styleId="BalloonText">
    <w:name w:val="Balloon Text"/>
    <w:basedOn w:val="Normal"/>
    <w:link w:val="SprechblasentextZchn"/>
    <w:uiPriority w:val="99"/>
    <w:semiHidden/>
    <w:unhideWhenUsed/>
    <w:qFormat/>
    <w:rsid w:val="006c10d9"/>
    <w:pPr>
      <w:spacing w:lineRule="auto" w:line="240"/>
    </w:pPr>
    <w:rPr>
      <w:rFonts w:ascii="Segoe UI" w:hAnsi="Segoe UI" w:cs="Segoe UI"/>
      <w:sz w:val="18"/>
      <w:szCs w:val="18"/>
    </w:rPr>
  </w:style>
  <w:style w:type="paragraph" w:styleId="References" w:customStyle="1">
    <w:name w:val="References"/>
    <w:basedOn w:val="Normal"/>
    <w:link w:val="ReferencesZchn"/>
    <w:qFormat/>
    <w:rsid w:val="006e08e9"/>
    <w:pPr>
      <w:widowControl w:val="false"/>
      <w:spacing w:lineRule="auto" w:line="240" w:before="0" w:after="120"/>
      <w:ind w:left="340" w:hanging="340"/>
    </w:pPr>
    <w:rPr>
      <w:sz w:val="18"/>
    </w:rPr>
  </w:style>
  <w:style w:type="paragraph" w:styleId="Annotationtext">
    <w:name w:val="annotation text"/>
    <w:basedOn w:val="Normal"/>
    <w:link w:val="KommentartextZchn"/>
    <w:uiPriority w:val="99"/>
    <w:semiHidden/>
    <w:unhideWhenUsed/>
    <w:qFormat/>
    <w:rsid w:val="00a265ce"/>
    <w:pPr>
      <w:spacing w:lineRule="auto" w:line="240"/>
    </w:pPr>
    <w:rPr>
      <w:sz w:val="20"/>
      <w:szCs w:val="20"/>
    </w:rPr>
  </w:style>
  <w:style w:type="paragraph" w:styleId="Annotationsubject">
    <w:name w:val="annotation subject"/>
    <w:basedOn w:val="Annotationtext"/>
    <w:link w:val="KommentarthemaZchn"/>
    <w:uiPriority w:val="99"/>
    <w:semiHidden/>
    <w:unhideWhenUsed/>
    <w:qFormat/>
    <w:rsid w:val="00a265ce"/>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renewables.ninja/" TargetMode="External"/><Relationship Id="rId3" Type="http://schemas.openxmlformats.org/officeDocument/2006/relationships/hyperlink" Target="https://github.com/renewables-ninja/gse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yperlink" Target="https://open-power-system-data.org/" TargetMode="External"/><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eader" Target="header5.xml"/><Relationship Id="rId26" Type="http://schemas.openxmlformats.org/officeDocument/2006/relationships/header" Target="header6.xml"/><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header" Target="header9.xml"/><Relationship Id="rId30" Type="http://schemas.openxmlformats.org/officeDocument/2006/relationships/comments" Target="comment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Relationship Id="rId3" Type="http://schemas.openxmlformats.org/officeDocument/2006/relationships/image" Target="media/image6.gi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Application>LibreOffice/6.0.7.3$Linux_X86_64 LibreOffice_project/00m0$Build-3</Application>
  <Pages>41</Pages>
  <Words>12025</Words>
  <Characters>63400</Characters>
  <CharactersWithSpaces>74888</CharactersWithSpaces>
  <Paragraphs>483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2020-08-11T06:55:00Z</dcterms:created>
  <dc:creator>Dirk Mühlemann</dc:creator>
  <dc:description/>
  <dc:language>en-US</dc:language>
  <cp:lastModifiedBy>Doris Folini</cp:lastModifiedBy>
  <cp:lastPrinted>2020-05-31T14:33:00Z</cp:lastPrinted>
  <dcterms:modified xsi:type="dcterms:W3CDTF">2021-03-09T15:07:07Z</dcterms:modified>
  <cp:revision>739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0</vt:bool>
  </property>
  <property fmtid="{D5CDD505-2E9C-101B-9397-08002B2CF9AE}" pid="30" name="ShareDoc">
    <vt:bool>0</vt:bool>
  </property>
</Properties>
</file>