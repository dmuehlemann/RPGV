
<file path=[Content_Types].xml><?xml version="1.0" encoding="utf-8"?>
<Types xmlns="http://schemas.openxmlformats.org/package/2006/content-types">
  <Default Extension="xml" ContentType="application/vnd.openxmlformats-officedocument.wordprocessingml.people+xml"/>
  <Default Extension="png" ContentType="image/pn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header2.xml.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media/image6.gif" ContentType="image/gif"/>
  <Override PartName="/word/media/image9.png" ContentType="image/png"/>
  <Override PartName="/word/media/image5.png" ContentType="image/png"/>
  <Override PartName="/word/media/image4.png" ContentType="image/png"/>
  <Override PartName="/word/media/image3.png" ContentType="image/png"/>
  <Override PartName="/word/media/image2.png" ContentType="image/png"/>
  <Override PartName="/word/media/image7.png" ContentType="image/png"/>
  <Override PartName="/word/media/image8.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header8.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9.xml" ContentType="application/vnd.openxmlformats-officedocument.wordprocessingml.header+xml"/>
  <Override PartName="/word/comments.xml" ContentType="application/vnd.openxmlformats-officedocument.wordprocessingml.comments+xml"/>
  <Override PartName="/word/fontTable.xml" ContentType="application/vnd.openxmlformats-officedocument.wordprocessingml.fontTable+xml"/>
  <Override PartName="/word/settings.xml" ContentType="application/vnd.openxmlformats-officedocument.wordprocessingml.setting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glossary/document.xml" ContentType="application/vnd.openxmlformats-officedocument.wordprocessingml.document.glossary+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a="http://schemas.openxmlformats.org/drawingml/2006/main" xmlns:pic="http://schemas.openxmlformats.org/drawingml/2006/picture" xmlns:m="http://schemas.openxmlformats.org/officeDocument/2006/math" xmlns:a14="http://schemas.microsoft.com/office/drawing/2010/main" mc:Ignorable="w14 wp14">
  <w:body>
    <w:p xmlns:wp14="http://schemas.microsoft.com/office/word/2010/wordml" w14:paraId="672A6659" wp14:textId="77777777">
      <w:pPr>
        <w:pStyle w:val="Titelblatt"/>
        <w:rPr/>
      </w:pPr>
      <w:r>
        <w:rPr/>
      </w:r>
    </w:p>
    <w:p xmlns:wp14="http://schemas.microsoft.com/office/word/2010/wordml" w14:paraId="0A37501D" wp14:textId="77777777">
      <w:pPr>
        <w:pStyle w:val="Titelblatt"/>
        <w:rPr/>
      </w:pPr>
      <w:r>
        <w:rPr/>
      </w:r>
    </w:p>
    <w:p xmlns:wp14="http://schemas.microsoft.com/office/word/2010/wordml" w14:paraId="5DAB6C7B" wp14:textId="77777777">
      <w:pPr>
        <w:pStyle w:val="Titelblatt"/>
        <w:rPr/>
      </w:pPr>
      <w:r>
        <w:rPr/>
      </w:r>
    </w:p>
    <w:p xmlns:wp14="http://schemas.microsoft.com/office/word/2010/wordml" w14:paraId="02EB378F" wp14:textId="77777777">
      <w:pPr>
        <w:pStyle w:val="Titelblatt"/>
        <w:rPr/>
      </w:pPr>
      <w:r>
        <w:rPr/>
      </w:r>
    </w:p>
    <w:p xmlns:wp14="http://schemas.microsoft.com/office/word/2010/wordml" w14:paraId="6A05A809" wp14:textId="77777777">
      <w:pPr>
        <w:pStyle w:val="Titelblatt"/>
        <w:rPr/>
      </w:pPr>
      <w:r>
        <w:rPr/>
      </w:r>
    </w:p>
    <w:p xmlns:wp14="http://schemas.microsoft.com/office/word/2010/wordml" w14:paraId="5A39BBE3" wp14:textId="77777777">
      <w:pPr>
        <w:pStyle w:val="Titelblatt"/>
        <w:rPr>
          <w:sz w:val="24"/>
          <w:szCs w:val="24"/>
        </w:rPr>
      </w:pPr>
      <w:r>
        <w:rPr>
          <w:sz w:val="24"/>
          <w:szCs w:val="24"/>
        </w:rPr>
      </w:r>
    </w:p>
    <w:p xmlns:wp14="http://schemas.microsoft.com/office/word/2010/wordml" w14:paraId="41C8F396" wp14:textId="77777777">
      <w:pPr>
        <w:pStyle w:val="Titelblatt"/>
        <w:rPr>
          <w:sz w:val="24"/>
          <w:szCs w:val="24"/>
        </w:rPr>
      </w:pPr>
      <w:r>
        <w:rPr>
          <w:sz w:val="24"/>
          <w:szCs w:val="24"/>
        </w:rPr>
      </w:r>
    </w:p>
    <w:p xmlns:wp14="http://schemas.microsoft.com/office/word/2010/wordml" w14:paraId="72A3D3EC" wp14:textId="77777777">
      <w:pPr>
        <w:pStyle w:val="Titelblatt"/>
        <w:rPr>
          <w:sz w:val="24"/>
          <w:szCs w:val="24"/>
        </w:rPr>
      </w:pPr>
      <w:r>
        <w:rPr>
          <w:sz w:val="24"/>
          <w:szCs w:val="24"/>
        </w:rPr>
      </w:r>
    </w:p>
    <w:p xmlns:wp14="http://schemas.microsoft.com/office/word/2010/wordml" w14:paraId="52FEBD0C" wp14:textId="77777777">
      <w:pPr>
        <w:pStyle w:val="Titelblatt"/>
        <w:rPr>
          <w:sz w:val="24"/>
          <w:szCs w:val="24"/>
        </w:rPr>
      </w:pPr>
      <w:r>
        <w:rPr>
          <w:sz w:val="24"/>
          <w:szCs w:val="24"/>
        </w:rPr>
        <w:t>Master Thesis</w:t>
      </w:r>
    </w:p>
    <w:p xmlns:wp14="http://schemas.microsoft.com/office/word/2010/wordml" w14:paraId="0D0B940D" wp14:textId="77777777">
      <w:pPr>
        <w:pStyle w:val="Titelblatt"/>
        <w:rPr>
          <w:sz w:val="24"/>
          <w:szCs w:val="24"/>
        </w:rPr>
      </w:pPr>
      <w:r>
        <w:rPr>
          <w:sz w:val="24"/>
          <w:szCs w:val="24"/>
        </w:rPr>
      </w:r>
    </w:p>
    <w:p xmlns:wp14="http://schemas.microsoft.com/office/word/2010/wordml" w14:paraId="0E27B00A" wp14:textId="77777777">
      <w:pPr>
        <w:pStyle w:val="Titelblatt"/>
        <w:rPr>
          <w:sz w:val="24"/>
          <w:szCs w:val="24"/>
        </w:rPr>
      </w:pPr>
      <w:r>
        <w:rPr>
          <w:sz w:val="24"/>
          <w:szCs w:val="24"/>
        </w:rPr>
      </w:r>
    </w:p>
    <w:p xmlns:wp14="http://schemas.microsoft.com/office/word/2010/wordml" w14:paraId="60061E4C" wp14:textId="77777777">
      <w:pPr>
        <w:pStyle w:val="Titelblatt"/>
        <w:rPr>
          <w:sz w:val="24"/>
          <w:szCs w:val="24"/>
        </w:rPr>
      </w:pPr>
      <w:r>
        <w:rPr>
          <w:sz w:val="24"/>
          <w:szCs w:val="24"/>
        </w:rPr>
      </w:r>
    </w:p>
    <w:p xmlns:wp14="http://schemas.microsoft.com/office/word/2010/wordml" w14:paraId="44EAFD9C" wp14:textId="77777777">
      <w:pPr>
        <w:pStyle w:val="Titelblatt"/>
        <w:rPr>
          <w:sz w:val="24"/>
          <w:szCs w:val="24"/>
        </w:rPr>
      </w:pPr>
      <w:r>
        <w:rPr>
          <w:sz w:val="24"/>
          <w:szCs w:val="24"/>
        </w:rPr>
      </w:r>
    </w:p>
    <w:p xmlns:wp14="http://schemas.microsoft.com/office/word/2010/wordml" w14:paraId="281722AC" wp14:textId="77777777">
      <w:pPr>
        <w:pStyle w:val="Titelblatt"/>
        <w:rPr>
          <w:b/>
          <w:b/>
          <w:bCs/>
          <w:sz w:val="28"/>
          <w:szCs w:val="28"/>
        </w:rPr>
      </w:pPr>
      <w:r>
        <w:rPr>
          <w:b/>
          <w:bCs/>
          <w:sz w:val="28"/>
          <w:szCs w:val="28"/>
        </w:rPr>
        <w:t>How to Distribute New Solar Systems in Europe to Reduce Power Generation Variability</w:t>
      </w:r>
    </w:p>
    <w:p xmlns:wp14="http://schemas.microsoft.com/office/word/2010/wordml" w14:paraId="4B94D5A5" wp14:textId="77777777">
      <w:pPr>
        <w:pStyle w:val="Titelblatt"/>
        <w:rPr>
          <w:b/>
          <w:b/>
          <w:bCs/>
          <w:sz w:val="24"/>
          <w:szCs w:val="24"/>
        </w:rPr>
      </w:pPr>
      <w:r>
        <w:rPr>
          <w:b/>
          <w:bCs/>
          <w:sz w:val="24"/>
          <w:szCs w:val="24"/>
        </w:rPr>
      </w:r>
    </w:p>
    <w:p xmlns:wp14="http://schemas.microsoft.com/office/word/2010/wordml" w14:paraId="3DEEC669" wp14:textId="77777777">
      <w:pPr>
        <w:pStyle w:val="Titelblatt"/>
        <w:rPr>
          <w:b/>
          <w:b/>
          <w:bCs/>
          <w:sz w:val="24"/>
          <w:szCs w:val="24"/>
        </w:rPr>
      </w:pPr>
      <w:r>
        <w:rPr>
          <w:b/>
          <w:bCs/>
          <w:sz w:val="24"/>
          <w:szCs w:val="24"/>
        </w:rPr>
      </w:r>
    </w:p>
    <w:p xmlns:wp14="http://schemas.microsoft.com/office/word/2010/wordml" w14:paraId="3656B9AB" wp14:textId="77777777">
      <w:pPr>
        <w:pStyle w:val="Titelblatt"/>
        <w:rPr>
          <w:b/>
          <w:b/>
          <w:bCs/>
          <w:sz w:val="24"/>
          <w:szCs w:val="24"/>
        </w:rPr>
      </w:pPr>
      <w:r>
        <w:rPr>
          <w:b/>
          <w:bCs/>
          <w:sz w:val="24"/>
          <w:szCs w:val="24"/>
        </w:rPr>
      </w:r>
    </w:p>
    <w:p xmlns:wp14="http://schemas.microsoft.com/office/word/2010/wordml" w14:paraId="7FF0900F" wp14:textId="77777777">
      <w:pPr>
        <w:pStyle w:val="Titelblatt"/>
        <w:rPr>
          <w:sz w:val="24"/>
          <w:szCs w:val="24"/>
        </w:rPr>
      </w:pPr>
      <w:r>
        <w:rPr>
          <w:sz w:val="24"/>
          <w:szCs w:val="24"/>
        </w:rPr>
        <w:t>Department Environmental Systems Science / Earth Sciences, ETH Zürich</w:t>
      </w:r>
    </w:p>
    <w:p xmlns:wp14="http://schemas.microsoft.com/office/word/2010/wordml" w14:paraId="6C652C43" wp14:textId="77777777">
      <w:pPr>
        <w:pStyle w:val="Titelblatt"/>
        <w:rPr>
          <w:sz w:val="24"/>
          <w:szCs w:val="24"/>
        </w:rPr>
      </w:pPr>
      <w:r>
        <w:rPr>
          <w:sz w:val="24"/>
          <w:szCs w:val="24"/>
        </w:rPr>
        <w:t>Institute for Atmospheric and Climate Science</w:t>
      </w:r>
    </w:p>
    <w:p xmlns:wp14="http://schemas.microsoft.com/office/word/2010/wordml" w14:paraId="45FB0818" wp14:textId="77777777">
      <w:pPr>
        <w:pStyle w:val="Titelblatt"/>
        <w:rPr>
          <w:sz w:val="24"/>
          <w:szCs w:val="24"/>
        </w:rPr>
      </w:pPr>
      <w:r>
        <w:rPr>
          <w:sz w:val="24"/>
          <w:szCs w:val="24"/>
        </w:rPr>
      </w:r>
    </w:p>
    <w:p xmlns:wp14="http://schemas.microsoft.com/office/word/2010/wordml" w14:paraId="049F31CB" wp14:textId="77777777">
      <w:pPr>
        <w:pStyle w:val="Titelblatt"/>
        <w:rPr>
          <w:sz w:val="24"/>
          <w:szCs w:val="24"/>
        </w:rPr>
      </w:pPr>
      <w:r>
        <w:rPr>
          <w:sz w:val="24"/>
          <w:szCs w:val="24"/>
        </w:rPr>
      </w:r>
    </w:p>
    <w:p xmlns:wp14="http://schemas.microsoft.com/office/word/2010/wordml" w14:paraId="53128261" wp14:textId="77777777">
      <w:pPr>
        <w:pStyle w:val="Titelblatt"/>
        <w:rPr>
          <w:sz w:val="24"/>
          <w:szCs w:val="24"/>
        </w:rPr>
      </w:pPr>
      <w:r>
        <w:rPr>
          <w:sz w:val="24"/>
          <w:szCs w:val="24"/>
        </w:rPr>
      </w:r>
    </w:p>
    <w:p xmlns:wp14="http://schemas.microsoft.com/office/word/2010/wordml" w14:paraId="41CEAE70" wp14:textId="77777777">
      <w:pPr>
        <w:pStyle w:val="Titelblatt"/>
        <w:rPr>
          <w:sz w:val="24"/>
          <w:szCs w:val="24"/>
        </w:rPr>
      </w:pPr>
      <w:r>
        <w:rPr>
          <w:sz w:val="24"/>
          <w:szCs w:val="24"/>
        </w:rPr>
        <w:t>Supervisors:</w:t>
      </w:r>
    </w:p>
    <w:p xmlns:wp14="http://schemas.microsoft.com/office/word/2010/wordml" w14:paraId="3871AEEA" wp14:textId="77777777">
      <w:pPr>
        <w:pStyle w:val="Titelblatt"/>
        <w:rPr>
          <w:sz w:val="24"/>
          <w:szCs w:val="24"/>
        </w:rPr>
      </w:pPr>
      <w:r>
        <w:rPr>
          <w:sz w:val="24"/>
          <w:szCs w:val="24"/>
        </w:rPr>
        <w:t>Dr. Jan Wohland, Institute for Environmental Decisions, ETH Zürich</w:t>
      </w:r>
    </w:p>
    <w:p xmlns:wp14="http://schemas.microsoft.com/office/word/2010/wordml" w14:paraId="11CCEEC3" wp14:textId="77777777">
      <w:pPr>
        <w:pStyle w:val="Titelblatt"/>
        <w:rPr>
          <w:sz w:val="24"/>
          <w:szCs w:val="24"/>
        </w:rPr>
      </w:pPr>
      <w:r>
        <w:rPr>
          <w:sz w:val="24"/>
          <w:szCs w:val="24"/>
        </w:rPr>
        <w:t>Dr. Doris Sylvia Folini, Institute for Atmospheric and Climate Science, ETH Zürich</w:t>
      </w:r>
    </w:p>
    <w:p xmlns:wp14="http://schemas.microsoft.com/office/word/2010/wordml" w14:paraId="7FF47974" wp14:textId="77777777">
      <w:pPr>
        <w:pStyle w:val="Titelblatt"/>
        <w:rPr>
          <w:sz w:val="24"/>
          <w:szCs w:val="24"/>
        </w:rPr>
      </w:pPr>
      <w:r>
        <w:rPr>
          <w:sz w:val="24"/>
          <w:szCs w:val="24"/>
        </w:rPr>
        <w:t>Dr. Stefan Pfenninger, Institute for Environmental Decisions, ETH Zürich</w:t>
      </w:r>
    </w:p>
    <w:p xmlns:wp14="http://schemas.microsoft.com/office/word/2010/wordml" w14:paraId="456817C8" wp14:textId="77777777">
      <w:pPr>
        <w:pStyle w:val="Titelblatt"/>
        <w:rPr>
          <w:sz w:val="24"/>
          <w:szCs w:val="24"/>
        </w:rPr>
      </w:pPr>
      <w:r>
        <w:rPr>
          <w:sz w:val="24"/>
          <w:szCs w:val="24"/>
        </w:rPr>
        <w:t>Prof. Dr. Martin Wild, Institute for Atmospheric and Climate Science, ETH Zürich</w:t>
      </w:r>
    </w:p>
    <w:p xmlns:wp14="http://schemas.microsoft.com/office/word/2010/wordml" w14:paraId="62486C05" wp14:textId="77777777">
      <w:pPr>
        <w:pStyle w:val="Titelblatt"/>
        <w:ind w:hanging="0"/>
        <w:jc w:val="both"/>
        <w:rPr>
          <w:sz w:val="24"/>
          <w:szCs w:val="24"/>
        </w:rPr>
      </w:pPr>
      <w:r>
        <w:rPr>
          <w:sz w:val="24"/>
          <w:szCs w:val="24"/>
        </w:rPr>
      </w:r>
    </w:p>
    <w:p xmlns:wp14="http://schemas.microsoft.com/office/word/2010/wordml" w14:paraId="4101652C" wp14:textId="77777777">
      <w:pPr>
        <w:pStyle w:val="Titelblatt"/>
        <w:rPr>
          <w:sz w:val="24"/>
          <w:szCs w:val="24"/>
        </w:rPr>
      </w:pPr>
      <w:r>
        <w:rPr>
          <w:sz w:val="24"/>
          <w:szCs w:val="24"/>
        </w:rPr>
      </w:r>
    </w:p>
    <w:p xmlns:wp14="http://schemas.microsoft.com/office/word/2010/wordml" w14:paraId="4B99056E" wp14:textId="77777777">
      <w:pPr>
        <w:pStyle w:val="Titelblatt"/>
        <w:rPr>
          <w:sz w:val="24"/>
          <w:szCs w:val="24"/>
        </w:rPr>
      </w:pPr>
      <w:r>
        <w:rPr>
          <w:sz w:val="24"/>
          <w:szCs w:val="24"/>
        </w:rPr>
      </w:r>
    </w:p>
    <w:p xmlns:wp14="http://schemas.microsoft.com/office/word/2010/wordml" w14:paraId="7BCD1DFD" wp14:textId="77777777">
      <w:pPr>
        <w:pStyle w:val="Titelblatt"/>
        <w:rPr>
          <w:sz w:val="24"/>
          <w:szCs w:val="24"/>
        </w:rPr>
      </w:pPr>
      <w:r>
        <w:rPr>
          <w:sz w:val="24"/>
          <w:szCs w:val="24"/>
        </w:rPr>
        <w:t>Submitted by</w:t>
      </w:r>
    </w:p>
    <w:p xmlns:wp14="http://schemas.microsoft.com/office/word/2010/wordml" w14:paraId="4B5A078E" wp14:textId="77777777">
      <w:pPr>
        <w:pStyle w:val="Titelblatt"/>
        <w:rPr>
          <w:sz w:val="24"/>
          <w:szCs w:val="24"/>
        </w:rPr>
      </w:pPr>
      <w:r>
        <w:rPr>
          <w:sz w:val="24"/>
          <w:szCs w:val="24"/>
        </w:rPr>
        <w:t>Dirk Mühlemann</w:t>
      </w:r>
    </w:p>
    <w:p xmlns:wp14="http://schemas.microsoft.com/office/word/2010/wordml" w14:paraId="7696FD79" wp14:textId="77777777">
      <w:pPr>
        <w:pStyle w:val="Titelblatt"/>
        <w:rPr>
          <w:sz w:val="24"/>
          <w:szCs w:val="24"/>
        </w:rPr>
      </w:pPr>
      <w:r>
        <w:rPr>
          <w:sz w:val="24"/>
          <w:szCs w:val="24"/>
        </w:rPr>
        <w:t>13-732-037</w:t>
      </w:r>
    </w:p>
    <w:p xmlns:wp14="http://schemas.microsoft.com/office/word/2010/wordml" w14:paraId="18D99A33" wp14:textId="77777777">
      <w:pPr>
        <w:pStyle w:val="Titelblatt"/>
        <w:rPr/>
      </w:pPr>
      <w:r>
        <w:rPr>
          <w:sz w:val="24"/>
          <w:szCs w:val="24"/>
        </w:rPr>
        <w:t>Uster, 01/05/2021</w:t>
      </w:r>
      <w:r>
        <w:br w:type="page"/>
      </w:r>
    </w:p>
    <w:p xmlns:wp14="http://schemas.microsoft.com/office/word/2010/wordml" w14:paraId="08423271" wp14:textId="77777777">
      <w:pPr>
        <w:pStyle w:val="Berschrift0"/>
        <w:rPr/>
      </w:pPr>
      <w:r>
        <w:rPr/>
        <w:t>Summary</w:t>
      </w:r>
    </w:p>
    <w:p xmlns:wp14="http://schemas.microsoft.com/office/word/2010/wordml" w14:paraId="1299C43A" wp14:textId="77777777">
      <w:pPr>
        <w:pStyle w:val="Berschrift0"/>
        <w:rPr/>
      </w:pPr>
      <w:r>
        <w:rPr/>
      </w:r>
    </w:p>
    <w:p xmlns:wp14="http://schemas.microsoft.com/office/word/2010/wordml" w14:paraId="4DDBEF00" wp14:textId="77777777">
      <w:pPr>
        <w:pStyle w:val="Berschrift0"/>
        <w:rPr/>
      </w:pPr>
      <w:r>
        <w:rPr/>
      </w:r>
    </w:p>
    <w:p xmlns:wp14="http://schemas.microsoft.com/office/word/2010/wordml" w14:paraId="694BC380" wp14:textId="77777777">
      <w:pPr>
        <w:pStyle w:val="Berschrift0"/>
        <w:numPr>
          <w:ilvl w:val="0"/>
          <w:numId w:val="4"/>
        </w:numPr>
        <w:rPr/>
      </w:pPr>
      <w:r>
        <w:rPr/>
        <w:t>Still from proposal</w:t>
      </w:r>
    </w:p>
    <w:p xmlns:wp14="http://schemas.microsoft.com/office/word/2010/wordml" w14:paraId="2A3607E4" wp14:textId="77777777">
      <w:pPr>
        <w:pStyle w:val="Normal"/>
        <w:rPr/>
      </w:pPr>
      <w:r>
        <w:rPr/>
        <w:t xml:space="preserve">To reduce greenhouse gas emissions and combat climate change, the electrical power production sector is facing a fundamental transition from conventional fossil to renewable technologies. The transition has already started, which can be seen by the great effort and ambitious targets of many nations around the globe. Installed power production capacities of solar photovoltaics (PV) are increasing every year and are already capable of producing around 5.5% of the Europeans electricity demand. Since PV power output depends on weather and climate, it exhibits a highly variable production pattern. This variability challenges the electricity grids because the stability of the grids depends on balanced supply and demand. Further massive deployment of PV systems could lead to an increase of the variability and therefore add to this challenge. Different studies suggest strategies to reduce the PV power output variability on rather short (minutes to hours) or long (seasonal) timescales. However, weather regimes lasting several days influence the PV power output across Europe as well, and knowledge of its impact on multiday PV power output variability is still limited. In this thesis, we aim to identify spatial distributions of newly installed PV systems that minimize the multiday power output variability within Europe. To quantify the variability, we will perform empirical orthogonal function (EOF) analyses of solar downward radiation, which influences the PV power output directly, and geopotential height at 500hPa which reflects weather regimes and therefore has an indirect effect on the PV power output. Both fields will be taken from the ERA5 reanalysis dataset which covers the time period from 1979 to present. The resulting subspace spanned by the leading EOFs of our analysis will be grouped in different weather regimes with the k-mean clustering techniques. To assess the PV power output variability the resulting regimes will be related to country/region specific PV capacity factors, which are defined as the quotient of actual power output and installed PV capacities. We will use hourly PV capacity factors provided by the simulation of renewable.ninja from 1985-2019. Connecting the regimes with the PV capacity factors will lead to an overview of under- and overproduction (relative to the mean) per country/region and weather regime. The current installed capacity of PV systems in Europe will then be used together with our findings to assess the current multiday PV power output variability in Europe. Furthermore, an optimal distribution of additional PV systems will be proposed with the goal to minimize the multiday variability. </w:t>
      </w:r>
    </w:p>
    <w:p xmlns:wp14="http://schemas.microsoft.com/office/word/2010/wordml" w14:paraId="3461D779" wp14:textId="77777777">
      <w:pPr>
        <w:pStyle w:val="Normal"/>
        <w:rPr/>
      </w:pPr>
      <w:r>
        <w:rPr/>
      </w:r>
      <w:r>
        <w:br w:type="page"/>
      </w:r>
    </w:p>
    <w:p xmlns:wp14="http://schemas.microsoft.com/office/word/2010/wordml" w14:paraId="406425CA" wp14:textId="77777777">
      <w:pPr>
        <w:pStyle w:val="Berschrift0"/>
        <w:rPr/>
      </w:pPr>
      <w:r>
        <w:rPr/>
        <w:t>Contents</w:t>
      </w:r>
    </w:p>
    <w:sdt>
      <w:sdtPr>
        <w:docPartObj>
          <w:docPartGallery w:val="Table of Contents"/>
          <w:docPartUnique w:val="true"/>
        </w:docPartObj>
        <w:id w:val="1199539227"/>
      </w:sdtPr>
      <w:sdtContent>
        <w:p xmlns:wp14="http://schemas.microsoft.com/office/word/2010/wordml" w14:paraId="3CF2D8B6" wp14:textId="77777777">
          <w:pPr>
            <w:pStyle w:val="Normal"/>
            <w:rPr/>
          </w:pPr>
          <w:r>
            <w:rPr/>
          </w:r>
        </w:p>
        <w:p xmlns:wp14="http://schemas.microsoft.com/office/word/2010/wordml" w14:paraId="4041717C" wp14:textId="77777777">
          <w:pPr>
            <w:pStyle w:val="Contents1"/>
            <w:rPr>
              <w:rFonts w:ascii="Calibri" w:hAnsi="Calibri" w:eastAsia="" w:cs="Arial" w:asciiTheme="minorHAnsi" w:hAnsiTheme="minorHAnsi" w:eastAsiaTheme="minorEastAsia" w:cstheme="minorBidi"/>
              <w:lang w:val="de-CH" w:eastAsia="de-CH"/>
            </w:rPr>
          </w:pPr>
          <w:r>
            <w:fldChar w:fldCharType="begin"/>
          </w:r>
          <w:r>
            <w:rPr>
              <w:webHidden/>
              <w:rStyle w:val="IndexLink"/>
              <w:vanish w:val="false"/>
            </w:rPr>
            <w:instrText> TOC \z \o "1-3" \u \h</w:instrText>
          </w:r>
          <w:r>
            <w:rPr>
              <w:webHidden/>
              <w:rStyle w:val="IndexLink"/>
              <w:vanish w:val="false"/>
            </w:rPr>
            <w:fldChar w:fldCharType="separate"/>
          </w:r>
          <w:hyperlink w:anchor="_Toc61948458">
            <w:r>
              <w:rPr>
                <w:webHidden/>
                <w:rStyle w:val="IndexLink"/>
                <w:vanish w:val="false"/>
                <w14:scene3d>
                  <w14:camera w14:prst="orthographicFront"/>
                  <w14:lightRig w14:rig="threePt" w14:dir="t">
                    <w14:rot w14:lat="0" w14:lon="0" w14:rev="0"/>
                  </w14:lightRig>
                </w14:scene3d>
              </w:rPr>
              <w:t>1.</w:t>
            </w:r>
            <w:r>
              <w:rPr>
                <w:rStyle w:val="IndexLink"/>
                <w:rFonts w:ascii="Calibri" w:hAnsi="Calibri" w:eastAsia="" w:cs="Arial" w:asciiTheme="minorHAnsi" w:hAnsiTheme="minorHAnsi" w:eastAsiaTheme="minorEastAsia" w:cstheme="minorBidi"/>
                <w:lang w:val="de-CH" w:eastAsia="de-CH"/>
              </w:rPr>
              <w:tab/>
            </w:r>
            <w:r>
              <w:rPr>
                <w:rStyle w:val="IndexLink"/>
              </w:rPr>
              <w:t>Introduction</w:t>
            </w:r>
            <w:r>
              <w:rPr>
                <w:webHidden/>
              </w:rPr>
              <w:fldChar w:fldCharType="begin"/>
            </w:r>
            <w:r>
              <w:rPr>
                <w:webHidden/>
              </w:rPr>
              <w:instrText>PAGEREF _Toc61948458 \h</w:instrText>
            </w:r>
            <w:r>
              <w:rPr>
                <w:webHidden/>
              </w:rPr>
              <w:fldChar w:fldCharType="separate"/>
            </w:r>
            <w:r>
              <w:rPr>
                <w:rStyle w:val="IndexLink"/>
                <w:vanish w:val="false"/>
              </w:rPr>
              <w:tab/>
            </w:r>
            <w:r>
              <w:rPr>
                <w:rStyle w:val="IndexLink"/>
                <w:vanish w:val="false"/>
              </w:rPr>
              <w:t>4</w:t>
            </w:r>
            <w:r>
              <w:rPr>
                <w:webHidden/>
              </w:rPr>
              <w:fldChar w:fldCharType="end"/>
            </w:r>
          </w:hyperlink>
        </w:p>
        <w:p xmlns:wp14="http://schemas.microsoft.com/office/word/2010/wordml" w14:paraId="57D2E64B" wp14:textId="77777777">
          <w:pPr>
            <w:pStyle w:val="Contents1"/>
            <w:rPr>
              <w:rFonts w:ascii="Calibri" w:hAnsi="Calibri" w:eastAsia="" w:cs="Arial" w:asciiTheme="minorHAnsi" w:hAnsiTheme="minorHAnsi" w:eastAsiaTheme="minorEastAsia" w:cstheme="minorBidi"/>
              <w:lang w:val="de-CH" w:eastAsia="de-CH"/>
            </w:rPr>
          </w:pPr>
          <w:hyperlink w:anchor="_Toc61948459">
            <w:r>
              <w:rPr>
                <w:webHidden/>
                <w:rStyle w:val="IndexLink"/>
                <w:vanish w:val="false"/>
                <w14:scene3d>
                  <w14:camera w14:prst="orthographicFront"/>
                  <w14:lightRig w14:rig="threePt" w14:dir="t">
                    <w14:rot w14:lat="0" w14:lon="0" w14:rev="0"/>
                  </w14:lightRig>
                </w14:scene3d>
              </w:rPr>
              <w:t>2.</w:t>
            </w:r>
            <w:r>
              <w:rPr>
                <w:rStyle w:val="IndexLink"/>
                <w:rFonts w:ascii="Calibri" w:hAnsi="Calibri" w:eastAsia="" w:cs="Arial" w:asciiTheme="minorHAnsi" w:hAnsiTheme="minorHAnsi" w:eastAsiaTheme="minorEastAsia" w:cstheme="minorBidi"/>
                <w:lang w:val="de-CH" w:eastAsia="de-CH"/>
              </w:rPr>
              <w:tab/>
            </w:r>
            <w:r>
              <w:rPr>
                <w:rStyle w:val="IndexLink"/>
              </w:rPr>
              <w:t>Data &amp; Methods</w:t>
            </w:r>
            <w:r>
              <w:rPr>
                <w:webHidden/>
              </w:rPr>
              <w:fldChar w:fldCharType="begin"/>
            </w:r>
            <w:r>
              <w:rPr>
                <w:webHidden/>
              </w:rPr>
              <w:instrText>PAGEREF _Toc61948459 \h</w:instrText>
            </w:r>
            <w:r>
              <w:rPr>
                <w:webHidden/>
              </w:rPr>
              <w:fldChar w:fldCharType="separate"/>
            </w:r>
            <w:r>
              <w:rPr>
                <w:rStyle w:val="IndexLink"/>
                <w:vanish w:val="false"/>
              </w:rPr>
              <w:tab/>
            </w:r>
            <w:r>
              <w:rPr>
                <w:rStyle w:val="IndexLink"/>
                <w:vanish w:val="false"/>
              </w:rPr>
              <w:t>6</w:t>
            </w:r>
            <w:r>
              <w:rPr>
                <w:webHidden/>
              </w:rPr>
              <w:fldChar w:fldCharType="end"/>
            </w:r>
          </w:hyperlink>
        </w:p>
        <w:p xmlns:wp14="http://schemas.microsoft.com/office/word/2010/wordml" w14:paraId="7670B18B" wp14:textId="77777777">
          <w:pPr>
            <w:pStyle w:val="Contents2"/>
            <w:tabs>
              <w:tab w:val="left" w:leader="none" w:pos="1540"/>
              <w:tab w:val="right" w:leader="dot" w:pos="9396"/>
            </w:tabs>
            <w:rPr>
              <w:rFonts w:ascii="Calibri" w:hAnsi="Calibri" w:eastAsia="" w:cs="Arial" w:asciiTheme="minorHAnsi" w:hAnsiTheme="minorHAnsi" w:eastAsiaTheme="minorEastAsia" w:cstheme="minorBidi"/>
              <w:lang w:val="de-CH" w:eastAsia="de-CH"/>
            </w:rPr>
          </w:pPr>
          <w:hyperlink w:anchor="_Toc61948460">
            <w:r>
              <w:rPr>
                <w:webHidden/>
                <w:rStyle w:val="IndexLink"/>
                <w:vanish w:val="false"/>
              </w:rPr>
              <w:t>2.1</w:t>
            </w:r>
            <w:r>
              <w:rPr>
                <w:rStyle w:val="IndexLink"/>
                <w:rFonts w:ascii="Calibri" w:hAnsi="Calibri" w:eastAsia="" w:cs="Arial" w:asciiTheme="minorHAnsi" w:hAnsiTheme="minorHAnsi" w:eastAsiaTheme="minorEastAsia" w:cstheme="minorBidi"/>
                <w:lang w:val="de-CH" w:eastAsia="de-CH"/>
              </w:rPr>
              <w:tab/>
            </w:r>
            <w:r>
              <w:rPr>
                <w:rStyle w:val="IndexLink"/>
              </w:rPr>
              <w:t>Data</w:t>
            </w:r>
            <w:r>
              <w:rPr>
                <w:webHidden/>
              </w:rPr>
              <w:fldChar w:fldCharType="begin"/>
            </w:r>
            <w:r>
              <w:rPr>
                <w:webHidden/>
              </w:rPr>
              <w:instrText>PAGEREF _Toc61948460 \h</w:instrText>
            </w:r>
            <w:r>
              <w:rPr>
                <w:webHidden/>
              </w:rPr>
              <w:fldChar w:fldCharType="separate"/>
            </w:r>
            <w:r>
              <w:rPr>
                <w:rStyle w:val="IndexLink"/>
                <w:vanish w:val="false"/>
              </w:rPr>
              <w:tab/>
            </w:r>
            <w:r>
              <w:rPr>
                <w:rStyle w:val="IndexLink"/>
                <w:vanish w:val="false"/>
              </w:rPr>
              <w:t>6</w:t>
            </w:r>
            <w:r>
              <w:rPr>
                <w:webHidden/>
              </w:rPr>
              <w:fldChar w:fldCharType="end"/>
            </w:r>
          </w:hyperlink>
        </w:p>
        <w:p xmlns:wp14="http://schemas.microsoft.com/office/word/2010/wordml" w14:paraId="58C06961" wp14:textId="77777777">
          <w:pPr>
            <w:pStyle w:val="Contents3"/>
            <w:tabs>
              <w:tab w:val="left" w:leader="none" w:pos="1820"/>
              <w:tab w:val="right" w:leader="dot" w:pos="9396"/>
            </w:tabs>
            <w:rPr>
              <w:rFonts w:ascii="Calibri" w:hAnsi="Calibri" w:eastAsia="" w:cs="Arial" w:asciiTheme="minorHAnsi" w:hAnsiTheme="minorHAnsi" w:eastAsiaTheme="minorEastAsia" w:cstheme="minorBidi"/>
              <w:lang w:val="de-CH" w:eastAsia="de-CH"/>
            </w:rPr>
          </w:pPr>
          <w:hyperlink w:anchor="_Toc61948461">
            <w:r>
              <w:rPr>
                <w:webHidden/>
                <w:rStyle w:val="IndexLink"/>
                <w:vanish w:val="false"/>
              </w:rPr>
              <w:t>2.1.1</w:t>
            </w:r>
            <w:r>
              <w:rPr>
                <w:rStyle w:val="IndexLink"/>
                <w:rFonts w:ascii="Calibri" w:hAnsi="Calibri" w:eastAsia="" w:cs="Arial" w:asciiTheme="minorHAnsi" w:hAnsiTheme="minorHAnsi" w:eastAsiaTheme="minorEastAsia" w:cstheme="minorBidi"/>
                <w:lang w:val="de-CH" w:eastAsia="de-CH"/>
              </w:rPr>
              <w:tab/>
            </w:r>
            <w:r>
              <w:rPr>
                <w:rStyle w:val="IndexLink"/>
              </w:rPr>
              <w:t>ERA5</w:t>
            </w:r>
            <w:r>
              <w:rPr>
                <w:webHidden/>
              </w:rPr>
              <w:fldChar w:fldCharType="begin"/>
            </w:r>
            <w:r>
              <w:rPr>
                <w:webHidden/>
              </w:rPr>
              <w:instrText>PAGEREF _Toc61948461 \h</w:instrText>
            </w:r>
            <w:r>
              <w:rPr>
                <w:webHidden/>
              </w:rPr>
              <w:fldChar w:fldCharType="separate"/>
            </w:r>
            <w:r>
              <w:rPr>
                <w:rStyle w:val="IndexLink"/>
                <w:vanish w:val="false"/>
              </w:rPr>
              <w:tab/>
            </w:r>
            <w:r>
              <w:rPr>
                <w:rStyle w:val="IndexLink"/>
                <w:vanish w:val="false"/>
              </w:rPr>
              <w:t>6</w:t>
            </w:r>
            <w:r>
              <w:rPr>
                <w:webHidden/>
              </w:rPr>
              <w:fldChar w:fldCharType="end"/>
            </w:r>
          </w:hyperlink>
        </w:p>
        <w:p xmlns:wp14="http://schemas.microsoft.com/office/word/2010/wordml" w14:paraId="003082EE" wp14:textId="77777777">
          <w:pPr>
            <w:pStyle w:val="Contents3"/>
            <w:tabs>
              <w:tab w:val="left" w:leader="none" w:pos="1820"/>
              <w:tab w:val="right" w:leader="dot" w:pos="9396"/>
            </w:tabs>
            <w:rPr>
              <w:rFonts w:ascii="Calibri" w:hAnsi="Calibri" w:eastAsia="" w:cs="Arial" w:asciiTheme="minorHAnsi" w:hAnsiTheme="minorHAnsi" w:eastAsiaTheme="minorEastAsia" w:cstheme="minorBidi"/>
              <w:lang w:val="de-CH" w:eastAsia="de-CH"/>
            </w:rPr>
          </w:pPr>
          <w:hyperlink w:anchor="_Toc61948462">
            <w:r>
              <w:rPr>
                <w:webHidden/>
                <w:rStyle w:val="IndexLink"/>
                <w:vanish w:val="false"/>
              </w:rPr>
              <w:t>2.1.2</w:t>
            </w:r>
            <w:r>
              <w:rPr>
                <w:rStyle w:val="IndexLink"/>
                <w:rFonts w:ascii="Calibri" w:hAnsi="Calibri" w:eastAsia="" w:cs="Arial" w:asciiTheme="minorHAnsi" w:hAnsiTheme="minorHAnsi" w:eastAsiaTheme="minorEastAsia" w:cstheme="minorBidi"/>
                <w:lang w:val="de-CH" w:eastAsia="de-CH"/>
              </w:rPr>
              <w:tab/>
            </w:r>
            <w:r>
              <w:rPr>
                <w:rStyle w:val="IndexLink"/>
              </w:rPr>
              <w:t>Renewables.ninja and the Global Solar Energy Estimator (GSEE)</w:t>
            </w:r>
            <w:r>
              <w:rPr>
                <w:webHidden/>
              </w:rPr>
              <w:fldChar w:fldCharType="begin"/>
            </w:r>
            <w:r>
              <w:rPr>
                <w:webHidden/>
              </w:rPr>
              <w:instrText>PAGEREF _Toc61948462 \h</w:instrText>
            </w:r>
            <w:r>
              <w:rPr>
                <w:webHidden/>
              </w:rPr>
              <w:fldChar w:fldCharType="separate"/>
            </w:r>
            <w:r>
              <w:rPr>
                <w:rStyle w:val="IndexLink"/>
                <w:vanish w:val="false"/>
              </w:rPr>
              <w:tab/>
            </w:r>
            <w:r>
              <w:rPr>
                <w:rStyle w:val="IndexLink"/>
                <w:vanish w:val="false"/>
              </w:rPr>
              <w:t>6</w:t>
            </w:r>
            <w:r>
              <w:rPr>
                <w:webHidden/>
              </w:rPr>
              <w:fldChar w:fldCharType="end"/>
            </w:r>
          </w:hyperlink>
        </w:p>
        <w:p xmlns:wp14="http://schemas.microsoft.com/office/word/2010/wordml" w14:paraId="3CE20193" wp14:textId="77777777">
          <w:pPr>
            <w:pStyle w:val="Contents3"/>
            <w:tabs>
              <w:tab w:val="left" w:leader="none" w:pos="1820"/>
              <w:tab w:val="right" w:leader="dot" w:pos="9396"/>
            </w:tabs>
            <w:rPr>
              <w:rFonts w:ascii="Calibri" w:hAnsi="Calibri" w:eastAsia="" w:cs="Arial" w:asciiTheme="minorHAnsi" w:hAnsiTheme="minorHAnsi" w:eastAsiaTheme="minorEastAsia" w:cstheme="minorBidi"/>
              <w:lang w:val="de-CH" w:eastAsia="de-CH"/>
            </w:rPr>
          </w:pPr>
          <w:hyperlink w:anchor="_Toc61948463">
            <w:r>
              <w:rPr>
                <w:webHidden/>
                <w:rStyle w:val="IndexLink"/>
                <w:vanish w:val="false"/>
              </w:rPr>
              <w:t>2.1.3</w:t>
            </w:r>
            <w:r>
              <w:rPr>
                <w:rStyle w:val="IndexLink"/>
                <w:rFonts w:ascii="Calibri" w:hAnsi="Calibri" w:eastAsia="" w:cs="Arial" w:asciiTheme="minorHAnsi" w:hAnsiTheme="minorHAnsi" w:eastAsiaTheme="minorEastAsia" w:cstheme="minorBidi"/>
                <w:lang w:val="de-CH" w:eastAsia="de-CH"/>
              </w:rPr>
              <w:tab/>
            </w:r>
            <w:r>
              <w:rPr>
                <w:rStyle w:val="IndexLink"/>
              </w:rPr>
              <w:t>Installed PV capacities</w:t>
            </w:r>
            <w:r>
              <w:rPr>
                <w:webHidden/>
              </w:rPr>
              <w:fldChar w:fldCharType="begin"/>
            </w:r>
            <w:r>
              <w:rPr>
                <w:webHidden/>
              </w:rPr>
              <w:instrText>PAGEREF _Toc61948463 \h</w:instrText>
            </w:r>
            <w:r>
              <w:rPr>
                <w:webHidden/>
              </w:rPr>
              <w:fldChar w:fldCharType="separate"/>
            </w:r>
            <w:r>
              <w:rPr>
                <w:rStyle w:val="IndexLink"/>
                <w:vanish w:val="false"/>
              </w:rPr>
              <w:tab/>
            </w:r>
            <w:r>
              <w:rPr>
                <w:rStyle w:val="IndexLink"/>
                <w:vanish w:val="false"/>
              </w:rPr>
              <w:t>10</w:t>
            </w:r>
            <w:r>
              <w:rPr>
                <w:webHidden/>
              </w:rPr>
              <w:fldChar w:fldCharType="end"/>
            </w:r>
          </w:hyperlink>
        </w:p>
        <w:p xmlns:wp14="http://schemas.microsoft.com/office/word/2010/wordml" w14:paraId="5AD669F4" wp14:textId="77777777">
          <w:pPr>
            <w:pStyle w:val="Contents2"/>
            <w:tabs>
              <w:tab w:val="left" w:leader="none" w:pos="1540"/>
              <w:tab w:val="right" w:leader="dot" w:pos="9396"/>
            </w:tabs>
            <w:rPr>
              <w:rFonts w:ascii="Calibri" w:hAnsi="Calibri" w:eastAsia="" w:cs="Arial" w:asciiTheme="minorHAnsi" w:hAnsiTheme="minorHAnsi" w:eastAsiaTheme="minorEastAsia" w:cstheme="minorBidi"/>
              <w:lang w:val="de-CH" w:eastAsia="de-CH"/>
            </w:rPr>
          </w:pPr>
          <w:hyperlink w:anchor="_Toc61948464">
            <w:r>
              <w:rPr>
                <w:webHidden/>
                <w:rStyle w:val="IndexLink"/>
                <w:vanish w:val="false"/>
              </w:rPr>
              <w:t>2.2</w:t>
            </w:r>
            <w:r>
              <w:rPr>
                <w:rStyle w:val="IndexLink"/>
                <w:rFonts w:ascii="Calibri" w:hAnsi="Calibri" w:eastAsia="" w:cs="Arial" w:asciiTheme="minorHAnsi" w:hAnsiTheme="minorHAnsi" w:eastAsiaTheme="minorEastAsia" w:cstheme="minorBidi"/>
                <w:lang w:val="de-CH" w:eastAsia="de-CH"/>
              </w:rPr>
              <w:tab/>
            </w:r>
            <w:r>
              <w:rPr>
                <w:rStyle w:val="IndexLink"/>
              </w:rPr>
              <w:t>Method</w:t>
            </w:r>
            <w:r>
              <w:rPr>
                <w:webHidden/>
              </w:rPr>
              <w:fldChar w:fldCharType="begin"/>
            </w:r>
            <w:r>
              <w:rPr>
                <w:webHidden/>
              </w:rPr>
              <w:instrText>PAGEREF _Toc61948464 \h</w:instrText>
            </w:r>
            <w:r>
              <w:rPr>
                <w:webHidden/>
              </w:rPr>
              <w:fldChar w:fldCharType="separate"/>
            </w:r>
            <w:r>
              <w:rPr>
                <w:rStyle w:val="IndexLink"/>
                <w:vanish w:val="false"/>
              </w:rPr>
              <w:tab/>
            </w:r>
            <w:r>
              <w:rPr>
                <w:rStyle w:val="IndexLink"/>
                <w:vanish w:val="false"/>
              </w:rPr>
              <w:t>11</w:t>
            </w:r>
            <w:r>
              <w:rPr>
                <w:webHidden/>
              </w:rPr>
              <w:fldChar w:fldCharType="end"/>
            </w:r>
          </w:hyperlink>
        </w:p>
        <w:p xmlns:wp14="http://schemas.microsoft.com/office/word/2010/wordml" w14:paraId="5F66D3D5" wp14:textId="77777777">
          <w:pPr>
            <w:pStyle w:val="Contents3"/>
            <w:tabs>
              <w:tab w:val="left" w:leader="none" w:pos="1820"/>
              <w:tab w:val="right" w:leader="dot" w:pos="9396"/>
            </w:tabs>
            <w:rPr>
              <w:rFonts w:ascii="Calibri" w:hAnsi="Calibri" w:eastAsia="" w:cs="Arial" w:asciiTheme="minorHAnsi" w:hAnsiTheme="minorHAnsi" w:eastAsiaTheme="minorEastAsia" w:cstheme="minorBidi"/>
              <w:lang w:val="de-CH" w:eastAsia="de-CH"/>
            </w:rPr>
          </w:pPr>
          <w:hyperlink w:anchor="_Toc61948465">
            <w:r>
              <w:rPr>
                <w:webHidden/>
                <w:rStyle w:val="IndexLink"/>
                <w:vanish w:val="false"/>
              </w:rPr>
              <w:t>2.2.1</w:t>
            </w:r>
            <w:r>
              <w:rPr>
                <w:rStyle w:val="IndexLink"/>
                <w:rFonts w:ascii="Calibri" w:hAnsi="Calibri" w:eastAsia="" w:cs="Arial" w:asciiTheme="minorHAnsi" w:hAnsiTheme="minorHAnsi" w:eastAsiaTheme="minorEastAsia" w:cstheme="minorBidi"/>
                <w:lang w:val="de-CH" w:eastAsia="de-CH"/>
              </w:rPr>
              <w:tab/>
            </w:r>
            <w:r>
              <w:rPr>
                <w:rStyle w:val="IndexLink"/>
              </w:rPr>
              <w:t>ERA5 data pre-processing</w:t>
            </w:r>
            <w:r>
              <w:rPr>
                <w:webHidden/>
              </w:rPr>
              <w:fldChar w:fldCharType="begin"/>
            </w:r>
            <w:r>
              <w:rPr>
                <w:webHidden/>
              </w:rPr>
              <w:instrText>PAGEREF _Toc61948465 \h</w:instrText>
            </w:r>
            <w:r>
              <w:rPr>
                <w:webHidden/>
              </w:rPr>
              <w:fldChar w:fldCharType="separate"/>
            </w:r>
            <w:r>
              <w:rPr>
                <w:rStyle w:val="IndexLink"/>
                <w:vanish w:val="false"/>
              </w:rPr>
              <w:tab/>
            </w:r>
            <w:r>
              <w:rPr>
                <w:rStyle w:val="IndexLink"/>
                <w:vanish w:val="false"/>
              </w:rPr>
              <w:t>11</w:t>
            </w:r>
            <w:r>
              <w:rPr>
                <w:webHidden/>
              </w:rPr>
              <w:fldChar w:fldCharType="end"/>
            </w:r>
          </w:hyperlink>
        </w:p>
        <w:p xmlns:wp14="http://schemas.microsoft.com/office/word/2010/wordml" w14:paraId="421D6515" wp14:textId="77777777">
          <w:pPr>
            <w:pStyle w:val="Contents3"/>
            <w:tabs>
              <w:tab w:val="left" w:leader="none" w:pos="1820"/>
              <w:tab w:val="right" w:leader="dot" w:pos="9396"/>
            </w:tabs>
            <w:rPr>
              <w:rFonts w:ascii="Calibri" w:hAnsi="Calibri" w:eastAsia="" w:cs="Arial" w:asciiTheme="minorHAnsi" w:hAnsiTheme="minorHAnsi" w:eastAsiaTheme="minorEastAsia" w:cstheme="minorBidi"/>
              <w:lang w:val="de-CH" w:eastAsia="de-CH"/>
            </w:rPr>
          </w:pPr>
          <w:hyperlink w:anchor="_Toc61948466">
            <w:r>
              <w:rPr>
                <w:webHidden/>
                <w:rStyle w:val="IndexLink"/>
                <w:vanish w:val="false"/>
              </w:rPr>
              <w:t>2.2.2</w:t>
            </w:r>
            <w:r>
              <w:rPr>
                <w:rStyle w:val="IndexLink"/>
                <w:rFonts w:ascii="Calibri" w:hAnsi="Calibri" w:eastAsia="" w:cs="Arial" w:asciiTheme="minorHAnsi" w:hAnsiTheme="minorHAnsi" w:eastAsiaTheme="minorEastAsia" w:cstheme="minorBidi"/>
                <w:lang w:val="de-CH" w:eastAsia="de-CH"/>
              </w:rPr>
              <w:tab/>
            </w:r>
            <w:r>
              <w:rPr>
                <w:rStyle w:val="IndexLink"/>
              </w:rPr>
              <w:t>Weather regime classification</w:t>
            </w:r>
            <w:r>
              <w:rPr>
                <w:webHidden/>
              </w:rPr>
              <w:fldChar w:fldCharType="begin"/>
            </w:r>
            <w:r>
              <w:rPr>
                <w:webHidden/>
              </w:rPr>
              <w:instrText>PAGEREF _Toc61948466 \h</w:instrText>
            </w:r>
            <w:r>
              <w:rPr>
                <w:webHidden/>
              </w:rPr>
              <w:fldChar w:fldCharType="separate"/>
            </w:r>
            <w:r>
              <w:rPr>
                <w:rStyle w:val="IndexLink"/>
                <w:vanish w:val="false"/>
              </w:rPr>
              <w:tab/>
            </w:r>
            <w:r>
              <w:rPr>
                <w:rStyle w:val="IndexLink"/>
                <w:vanish w:val="false"/>
              </w:rPr>
              <w:t>12</w:t>
            </w:r>
            <w:r>
              <w:rPr>
                <w:webHidden/>
              </w:rPr>
              <w:fldChar w:fldCharType="end"/>
            </w:r>
          </w:hyperlink>
        </w:p>
        <w:p xmlns:wp14="http://schemas.microsoft.com/office/word/2010/wordml" w14:paraId="4D93773F" wp14:textId="77777777">
          <w:pPr>
            <w:pStyle w:val="Contents3"/>
            <w:tabs>
              <w:tab w:val="left" w:leader="none" w:pos="1820"/>
              <w:tab w:val="right" w:leader="dot" w:pos="9396"/>
            </w:tabs>
            <w:rPr>
              <w:rFonts w:ascii="Calibri" w:hAnsi="Calibri" w:eastAsia="" w:cs="Arial" w:asciiTheme="minorHAnsi" w:hAnsiTheme="minorHAnsi" w:eastAsiaTheme="minorEastAsia" w:cstheme="minorBidi"/>
              <w:lang w:val="de-CH" w:eastAsia="de-CH"/>
            </w:rPr>
          </w:pPr>
          <w:hyperlink w:anchor="_Toc61948467">
            <w:r>
              <w:rPr>
                <w:webHidden/>
                <w:rStyle w:val="IndexLink"/>
                <w:vanish w:val="false"/>
              </w:rPr>
              <w:t>2.2.3</w:t>
            </w:r>
            <w:r>
              <w:rPr>
                <w:rStyle w:val="IndexLink"/>
                <w:rFonts w:ascii="Calibri" w:hAnsi="Calibri" w:eastAsia="" w:cs="Arial" w:asciiTheme="minorHAnsi" w:hAnsiTheme="minorHAnsi" w:eastAsiaTheme="minorEastAsia" w:cstheme="minorBidi"/>
                <w:lang w:val="de-CH" w:eastAsia="de-CH"/>
              </w:rPr>
              <w:tab/>
            </w:r>
            <w:r>
              <w:rPr>
                <w:rStyle w:val="IndexLink"/>
              </w:rPr>
              <w:t>Capacity factors</w:t>
            </w:r>
            <w:r>
              <w:rPr>
                <w:webHidden/>
              </w:rPr>
              <w:fldChar w:fldCharType="begin"/>
            </w:r>
            <w:r>
              <w:rPr>
                <w:webHidden/>
              </w:rPr>
              <w:instrText>PAGEREF _Toc61948467 \h</w:instrText>
            </w:r>
            <w:r>
              <w:rPr>
                <w:webHidden/>
              </w:rPr>
              <w:fldChar w:fldCharType="separate"/>
            </w:r>
            <w:r>
              <w:rPr>
                <w:rStyle w:val="IndexLink"/>
                <w:vanish w:val="false"/>
              </w:rPr>
              <w:tab/>
            </w:r>
            <w:r>
              <w:rPr>
                <w:rStyle w:val="IndexLink"/>
                <w:vanish w:val="false"/>
              </w:rPr>
              <w:t>12</w:t>
            </w:r>
            <w:r>
              <w:rPr>
                <w:webHidden/>
              </w:rPr>
              <w:fldChar w:fldCharType="end"/>
            </w:r>
          </w:hyperlink>
        </w:p>
        <w:p xmlns:wp14="http://schemas.microsoft.com/office/word/2010/wordml" w14:paraId="3618CA25" wp14:textId="77777777">
          <w:pPr>
            <w:pStyle w:val="Contents3"/>
            <w:tabs>
              <w:tab w:val="left" w:leader="none" w:pos="1820"/>
              <w:tab w:val="right" w:leader="dot" w:pos="9396"/>
            </w:tabs>
            <w:rPr>
              <w:rFonts w:ascii="Calibri" w:hAnsi="Calibri" w:eastAsia="" w:cs="Arial" w:asciiTheme="minorHAnsi" w:hAnsiTheme="minorHAnsi" w:eastAsiaTheme="minorEastAsia" w:cstheme="minorBidi"/>
              <w:lang w:val="de-CH" w:eastAsia="de-CH"/>
            </w:rPr>
          </w:pPr>
          <w:hyperlink w:anchor="_Toc61948468">
            <w:r>
              <w:rPr>
                <w:webHidden/>
                <w:rStyle w:val="IndexLink"/>
                <w:vanish w:val="false"/>
              </w:rPr>
              <w:t>2.2.4</w:t>
            </w:r>
            <w:r>
              <w:rPr>
                <w:rStyle w:val="IndexLink"/>
                <w:rFonts w:ascii="Calibri" w:hAnsi="Calibri" w:eastAsia="" w:cs="Arial" w:asciiTheme="minorHAnsi" w:hAnsiTheme="minorHAnsi" w:eastAsiaTheme="minorEastAsia" w:cstheme="minorBidi"/>
                <w:lang w:val="de-CH" w:eastAsia="de-CH"/>
              </w:rPr>
              <w:tab/>
            </w:r>
            <w:r>
              <w:rPr>
                <w:rStyle w:val="IndexLink"/>
              </w:rPr>
              <w:t>Variability reduction with optimal IC distribution</w:t>
            </w:r>
            <w:r>
              <w:rPr>
                <w:webHidden/>
              </w:rPr>
              <w:fldChar w:fldCharType="begin"/>
            </w:r>
            <w:r>
              <w:rPr>
                <w:webHidden/>
              </w:rPr>
              <w:instrText>PAGEREF _Toc61948468 \h</w:instrText>
            </w:r>
            <w:r>
              <w:rPr>
                <w:webHidden/>
              </w:rPr>
              <w:fldChar w:fldCharType="separate"/>
            </w:r>
            <w:r>
              <w:rPr>
                <w:rStyle w:val="IndexLink"/>
                <w:vanish w:val="false"/>
              </w:rPr>
              <w:tab/>
            </w:r>
            <w:r>
              <w:rPr>
                <w:rStyle w:val="IndexLink"/>
                <w:vanish w:val="false"/>
              </w:rPr>
              <w:t>13</w:t>
            </w:r>
            <w:r>
              <w:rPr>
                <w:webHidden/>
              </w:rPr>
              <w:fldChar w:fldCharType="end"/>
            </w:r>
          </w:hyperlink>
        </w:p>
        <w:p xmlns:wp14="http://schemas.microsoft.com/office/word/2010/wordml" w14:paraId="2F54AAED" wp14:textId="77777777">
          <w:pPr>
            <w:pStyle w:val="Contents3"/>
            <w:tabs>
              <w:tab w:val="left" w:leader="none" w:pos="1820"/>
              <w:tab w:val="right" w:leader="dot" w:pos="9396"/>
            </w:tabs>
            <w:rPr>
              <w:rFonts w:ascii="Calibri" w:hAnsi="Calibri" w:eastAsia="" w:cs="Arial" w:asciiTheme="minorHAnsi" w:hAnsiTheme="minorHAnsi" w:eastAsiaTheme="minorEastAsia" w:cstheme="minorBidi"/>
              <w:lang w:val="de-CH" w:eastAsia="de-CH"/>
            </w:rPr>
          </w:pPr>
          <w:hyperlink w:anchor="_Toc61948469">
            <w:r>
              <w:rPr>
                <w:webHidden/>
                <w:rStyle w:val="IndexLink"/>
                <w:vanish w:val="false"/>
              </w:rPr>
              <w:t>2.2.5</w:t>
            </w:r>
            <w:r>
              <w:rPr>
                <w:rStyle w:val="IndexLink"/>
                <w:rFonts w:ascii="Calibri" w:hAnsi="Calibri" w:eastAsia="" w:cs="Arial" w:asciiTheme="minorHAnsi" w:hAnsiTheme="minorHAnsi" w:eastAsiaTheme="minorEastAsia" w:cstheme="minorBidi"/>
                <w:lang w:val="de-CH" w:eastAsia="de-CH"/>
              </w:rPr>
              <w:tab/>
            </w:r>
            <w:r>
              <w:rPr>
                <w:rStyle w:val="IndexLink"/>
              </w:rPr>
              <w:t>Scenarios</w:t>
            </w:r>
            <w:r>
              <w:rPr>
                <w:webHidden/>
              </w:rPr>
              <w:fldChar w:fldCharType="begin"/>
            </w:r>
            <w:r>
              <w:rPr>
                <w:webHidden/>
              </w:rPr>
              <w:instrText>PAGEREF _Toc61948469 \h</w:instrText>
            </w:r>
            <w:r>
              <w:rPr>
                <w:webHidden/>
              </w:rPr>
              <w:fldChar w:fldCharType="separate"/>
            </w:r>
            <w:r>
              <w:rPr>
                <w:rStyle w:val="IndexLink"/>
                <w:vanish w:val="false"/>
              </w:rPr>
              <w:tab/>
            </w:r>
            <w:r>
              <w:rPr>
                <w:rStyle w:val="IndexLink"/>
                <w:vanish w:val="false"/>
              </w:rPr>
              <w:t>14</w:t>
            </w:r>
            <w:r>
              <w:rPr>
                <w:webHidden/>
              </w:rPr>
              <w:fldChar w:fldCharType="end"/>
            </w:r>
          </w:hyperlink>
        </w:p>
        <w:p xmlns:wp14="http://schemas.microsoft.com/office/word/2010/wordml" w14:paraId="62D35B8E" wp14:textId="77777777">
          <w:pPr>
            <w:pStyle w:val="Contents1"/>
            <w:rPr>
              <w:rFonts w:ascii="Calibri" w:hAnsi="Calibri" w:eastAsia="" w:cs="Arial" w:asciiTheme="minorHAnsi" w:hAnsiTheme="minorHAnsi" w:eastAsiaTheme="minorEastAsia" w:cstheme="minorBidi"/>
              <w:lang w:val="de-CH" w:eastAsia="de-CH"/>
            </w:rPr>
          </w:pPr>
          <w:hyperlink w:anchor="_Toc61948470">
            <w:r>
              <w:rPr>
                <w:webHidden/>
                <w:rStyle w:val="IndexLink"/>
                <w:vanish w:val="false"/>
                <w14:scene3d>
                  <w14:camera w14:prst="orthographicFront"/>
                  <w14:lightRig w14:rig="threePt" w14:dir="t">
                    <w14:rot w14:lat="0" w14:lon="0" w14:rev="0"/>
                  </w14:lightRig>
                </w14:scene3d>
              </w:rPr>
              <w:t>3.</w:t>
            </w:r>
            <w:r>
              <w:rPr>
                <w:rStyle w:val="IndexLink"/>
                <w:rFonts w:ascii="Calibri" w:hAnsi="Calibri" w:eastAsia="" w:cs="Arial" w:asciiTheme="minorHAnsi" w:hAnsiTheme="minorHAnsi" w:eastAsiaTheme="minorEastAsia" w:cstheme="minorBidi"/>
                <w:lang w:val="de-CH" w:eastAsia="de-CH"/>
              </w:rPr>
              <w:tab/>
            </w:r>
            <w:r>
              <w:rPr>
                <w:rStyle w:val="IndexLink"/>
              </w:rPr>
              <w:t>Results</w:t>
            </w:r>
            <w:r>
              <w:rPr>
                <w:webHidden/>
              </w:rPr>
              <w:fldChar w:fldCharType="begin"/>
            </w:r>
            <w:r>
              <w:rPr>
                <w:webHidden/>
              </w:rPr>
              <w:instrText>PAGEREF _Toc61948470 \h</w:instrText>
            </w:r>
            <w:r>
              <w:rPr>
                <w:webHidden/>
              </w:rPr>
              <w:fldChar w:fldCharType="separate"/>
            </w:r>
            <w:r>
              <w:rPr>
                <w:rStyle w:val="IndexLink"/>
                <w:vanish w:val="false"/>
              </w:rPr>
              <w:tab/>
            </w:r>
            <w:r>
              <w:rPr>
                <w:rStyle w:val="IndexLink"/>
                <w:vanish w:val="false"/>
              </w:rPr>
              <w:t>17</w:t>
            </w:r>
            <w:r>
              <w:rPr>
                <w:webHidden/>
              </w:rPr>
              <w:fldChar w:fldCharType="end"/>
            </w:r>
          </w:hyperlink>
        </w:p>
        <w:p xmlns:wp14="http://schemas.microsoft.com/office/word/2010/wordml" w14:paraId="3F2BE9D7" wp14:textId="77777777">
          <w:pPr>
            <w:pStyle w:val="Contents2"/>
            <w:tabs>
              <w:tab w:val="left" w:leader="none" w:pos="1540"/>
              <w:tab w:val="right" w:leader="dot" w:pos="9396"/>
            </w:tabs>
            <w:rPr>
              <w:rFonts w:ascii="Calibri" w:hAnsi="Calibri" w:eastAsia="" w:cs="Arial" w:asciiTheme="minorHAnsi" w:hAnsiTheme="minorHAnsi" w:eastAsiaTheme="minorEastAsia" w:cstheme="minorBidi"/>
              <w:lang w:val="de-CH" w:eastAsia="de-CH"/>
            </w:rPr>
          </w:pPr>
          <w:hyperlink w:anchor="_Toc61948471">
            <w:r>
              <w:rPr>
                <w:webHidden/>
                <w:rStyle w:val="IndexLink"/>
                <w:vanish w:val="false"/>
              </w:rPr>
              <w:t>3.1</w:t>
            </w:r>
            <w:r>
              <w:rPr>
                <w:rStyle w:val="IndexLink"/>
                <w:rFonts w:ascii="Calibri" w:hAnsi="Calibri" w:eastAsia="" w:cs="Arial" w:asciiTheme="minorHAnsi" w:hAnsiTheme="minorHAnsi" w:eastAsiaTheme="minorEastAsia" w:cstheme="minorBidi"/>
                <w:lang w:val="de-CH" w:eastAsia="de-CH"/>
              </w:rPr>
              <w:tab/>
            </w:r>
            <w:r>
              <w:rPr>
                <w:rStyle w:val="IndexLink"/>
              </w:rPr>
              <w:t>Weather regimes and capacity factor anomalies</w:t>
            </w:r>
            <w:r>
              <w:rPr>
                <w:webHidden/>
              </w:rPr>
              <w:fldChar w:fldCharType="begin"/>
            </w:r>
            <w:r>
              <w:rPr>
                <w:webHidden/>
              </w:rPr>
              <w:instrText>PAGEREF _Toc61948471 \h</w:instrText>
            </w:r>
            <w:r>
              <w:rPr>
                <w:webHidden/>
              </w:rPr>
              <w:fldChar w:fldCharType="separate"/>
            </w:r>
            <w:r>
              <w:rPr>
                <w:rStyle w:val="IndexLink"/>
                <w:vanish w:val="false"/>
              </w:rPr>
              <w:tab/>
            </w:r>
            <w:r>
              <w:rPr>
                <w:rStyle w:val="IndexLink"/>
                <w:vanish w:val="false"/>
              </w:rPr>
              <w:t>17</w:t>
            </w:r>
            <w:r>
              <w:rPr>
                <w:webHidden/>
              </w:rPr>
              <w:fldChar w:fldCharType="end"/>
            </w:r>
          </w:hyperlink>
        </w:p>
        <w:p xmlns:wp14="http://schemas.microsoft.com/office/word/2010/wordml" w14:paraId="710AE60D" wp14:textId="77777777">
          <w:pPr>
            <w:pStyle w:val="Contents3"/>
            <w:tabs>
              <w:tab w:val="left" w:leader="none" w:pos="1820"/>
              <w:tab w:val="right" w:leader="dot" w:pos="9396"/>
            </w:tabs>
            <w:rPr>
              <w:rFonts w:ascii="Calibri" w:hAnsi="Calibri" w:eastAsia="" w:cs="Arial" w:asciiTheme="minorHAnsi" w:hAnsiTheme="minorHAnsi" w:eastAsiaTheme="minorEastAsia" w:cstheme="minorBidi"/>
              <w:lang w:val="de-CH" w:eastAsia="de-CH"/>
            </w:rPr>
          </w:pPr>
          <w:hyperlink w:anchor="_Toc61948472">
            <w:r>
              <w:rPr>
                <w:webHidden/>
                <w:rStyle w:val="IndexLink"/>
                <w:vanish w:val="false"/>
              </w:rPr>
              <w:t>3.1.1</w:t>
            </w:r>
            <w:r>
              <w:rPr>
                <w:rStyle w:val="IndexLink"/>
                <w:rFonts w:ascii="Calibri" w:hAnsi="Calibri" w:eastAsia="" w:cs="Arial" w:asciiTheme="minorHAnsi" w:hAnsiTheme="minorHAnsi" w:eastAsiaTheme="minorEastAsia" w:cstheme="minorBidi"/>
                <w:lang w:val="de-CH" w:eastAsia="de-CH"/>
              </w:rPr>
              <w:tab/>
            </w:r>
            <w:r>
              <w:rPr>
                <w:rStyle w:val="IndexLink"/>
              </w:rPr>
              <w:t>Weather regime 0 / NOA+</w:t>
            </w:r>
            <w:r>
              <w:rPr>
                <w:webHidden/>
              </w:rPr>
              <w:fldChar w:fldCharType="begin"/>
            </w:r>
            <w:r>
              <w:rPr>
                <w:webHidden/>
              </w:rPr>
              <w:instrText>PAGEREF _Toc61948472 \h</w:instrText>
            </w:r>
            <w:r>
              <w:rPr>
                <w:webHidden/>
              </w:rPr>
              <w:fldChar w:fldCharType="separate"/>
            </w:r>
            <w:r>
              <w:rPr>
                <w:rStyle w:val="IndexLink"/>
                <w:vanish w:val="false"/>
              </w:rPr>
              <w:tab/>
            </w:r>
            <w:r>
              <w:rPr>
                <w:rStyle w:val="IndexLink"/>
                <w:vanish w:val="false"/>
              </w:rPr>
              <w:t>20</w:t>
            </w:r>
            <w:r>
              <w:rPr>
                <w:webHidden/>
              </w:rPr>
              <w:fldChar w:fldCharType="end"/>
            </w:r>
          </w:hyperlink>
        </w:p>
        <w:p xmlns:wp14="http://schemas.microsoft.com/office/word/2010/wordml" w14:paraId="7250E04E" wp14:textId="77777777">
          <w:pPr>
            <w:pStyle w:val="Contents3"/>
            <w:tabs>
              <w:tab w:val="left" w:leader="none" w:pos="1820"/>
              <w:tab w:val="right" w:leader="dot" w:pos="9396"/>
            </w:tabs>
            <w:rPr>
              <w:rFonts w:ascii="Calibri" w:hAnsi="Calibri" w:eastAsia="" w:cs="Arial" w:asciiTheme="minorHAnsi" w:hAnsiTheme="minorHAnsi" w:eastAsiaTheme="minorEastAsia" w:cstheme="minorBidi"/>
              <w:lang w:val="de-CH" w:eastAsia="de-CH"/>
            </w:rPr>
          </w:pPr>
          <w:hyperlink w:anchor="_Toc61948473">
            <w:r>
              <w:rPr>
                <w:webHidden/>
                <w:rStyle w:val="IndexLink"/>
                <w:vanish w:val="false"/>
              </w:rPr>
              <w:t>3.1.2</w:t>
            </w:r>
            <w:r>
              <w:rPr>
                <w:rStyle w:val="IndexLink"/>
                <w:rFonts w:ascii="Calibri" w:hAnsi="Calibri" w:eastAsia="" w:cs="Arial" w:asciiTheme="minorHAnsi" w:hAnsiTheme="minorHAnsi" w:eastAsiaTheme="minorEastAsia" w:cstheme="minorBidi"/>
                <w:lang w:val="de-CH" w:eastAsia="de-CH"/>
              </w:rPr>
              <w:tab/>
            </w:r>
            <w:r>
              <w:rPr>
                <w:rStyle w:val="IndexLink"/>
              </w:rPr>
              <w:t>WR1 - European trough</w:t>
            </w:r>
            <w:r>
              <w:rPr>
                <w:webHidden/>
              </w:rPr>
              <w:fldChar w:fldCharType="begin"/>
            </w:r>
            <w:r>
              <w:rPr>
                <w:webHidden/>
              </w:rPr>
              <w:instrText>PAGEREF _Toc61948473 \h</w:instrText>
            </w:r>
            <w:r>
              <w:rPr>
                <w:webHidden/>
              </w:rPr>
              <w:fldChar w:fldCharType="separate"/>
            </w:r>
            <w:r>
              <w:rPr>
                <w:rStyle w:val="IndexLink"/>
                <w:vanish w:val="false"/>
              </w:rPr>
              <w:tab/>
            </w:r>
            <w:r>
              <w:rPr>
                <w:rStyle w:val="IndexLink"/>
                <w:vanish w:val="false"/>
              </w:rPr>
              <w:t>20</w:t>
            </w:r>
            <w:r>
              <w:rPr>
                <w:webHidden/>
              </w:rPr>
              <w:fldChar w:fldCharType="end"/>
            </w:r>
          </w:hyperlink>
        </w:p>
        <w:p xmlns:wp14="http://schemas.microsoft.com/office/word/2010/wordml" w14:paraId="2A4DD193" wp14:textId="77777777">
          <w:pPr>
            <w:pStyle w:val="Contents3"/>
            <w:tabs>
              <w:tab w:val="left" w:leader="none" w:pos="1820"/>
              <w:tab w:val="right" w:leader="dot" w:pos="9396"/>
            </w:tabs>
            <w:rPr>
              <w:rFonts w:ascii="Calibri" w:hAnsi="Calibri" w:eastAsia="" w:cs="Arial" w:asciiTheme="minorHAnsi" w:hAnsiTheme="minorHAnsi" w:eastAsiaTheme="minorEastAsia" w:cstheme="minorBidi"/>
              <w:lang w:val="de-CH" w:eastAsia="de-CH"/>
            </w:rPr>
          </w:pPr>
          <w:hyperlink w:anchor="_Toc61948474">
            <w:r>
              <w:rPr>
                <w:webHidden/>
                <w:rStyle w:val="IndexLink"/>
                <w:vanish w:val="false"/>
              </w:rPr>
              <w:t>3.1.3</w:t>
            </w:r>
            <w:r>
              <w:rPr>
                <w:rStyle w:val="IndexLink"/>
                <w:rFonts w:ascii="Calibri" w:hAnsi="Calibri" w:eastAsia="" w:cs="Arial" w:asciiTheme="minorHAnsi" w:hAnsiTheme="minorHAnsi" w:eastAsiaTheme="minorEastAsia" w:cstheme="minorBidi"/>
                <w:lang w:val="de-CH" w:eastAsia="de-CH"/>
              </w:rPr>
              <w:tab/>
            </w:r>
            <w:r>
              <w:rPr>
                <w:rStyle w:val="IndexLink"/>
              </w:rPr>
              <w:t>WR2 – NOA-</w:t>
            </w:r>
            <w:r>
              <w:rPr>
                <w:webHidden/>
              </w:rPr>
              <w:fldChar w:fldCharType="begin"/>
            </w:r>
            <w:r>
              <w:rPr>
                <w:webHidden/>
              </w:rPr>
              <w:instrText>PAGEREF _Toc61948474 \h</w:instrText>
            </w:r>
            <w:r>
              <w:rPr>
                <w:webHidden/>
              </w:rPr>
              <w:fldChar w:fldCharType="separate"/>
            </w:r>
            <w:r>
              <w:rPr>
                <w:rStyle w:val="IndexLink"/>
                <w:vanish w:val="false"/>
              </w:rPr>
              <w:tab/>
            </w:r>
            <w:r>
              <w:rPr>
                <w:rStyle w:val="IndexLink"/>
                <w:vanish w:val="false"/>
              </w:rPr>
              <w:t>21</w:t>
            </w:r>
            <w:r>
              <w:rPr>
                <w:webHidden/>
              </w:rPr>
              <w:fldChar w:fldCharType="end"/>
            </w:r>
          </w:hyperlink>
        </w:p>
        <w:p xmlns:wp14="http://schemas.microsoft.com/office/word/2010/wordml" w14:paraId="62366D72" wp14:textId="77777777">
          <w:pPr>
            <w:pStyle w:val="Contents3"/>
            <w:tabs>
              <w:tab w:val="left" w:leader="none" w:pos="1820"/>
              <w:tab w:val="right" w:leader="dot" w:pos="9396"/>
            </w:tabs>
            <w:rPr>
              <w:rFonts w:ascii="Calibri" w:hAnsi="Calibri" w:eastAsia="" w:cs="Arial" w:asciiTheme="minorHAnsi" w:hAnsiTheme="minorHAnsi" w:eastAsiaTheme="minorEastAsia" w:cstheme="minorBidi"/>
              <w:lang w:val="de-CH" w:eastAsia="de-CH"/>
            </w:rPr>
          </w:pPr>
          <w:hyperlink w:anchor="_Toc61948475">
            <w:r>
              <w:rPr>
                <w:webHidden/>
                <w:rStyle w:val="IndexLink"/>
                <w:vanish w:val="false"/>
              </w:rPr>
              <w:t>3.1.4</w:t>
            </w:r>
            <w:r>
              <w:rPr>
                <w:rStyle w:val="IndexLink"/>
                <w:rFonts w:ascii="Calibri" w:hAnsi="Calibri" w:eastAsia="" w:cs="Arial" w:asciiTheme="minorHAnsi" w:hAnsiTheme="minorHAnsi" w:eastAsiaTheme="minorEastAsia" w:cstheme="minorBidi"/>
                <w:lang w:val="de-CH" w:eastAsia="de-CH"/>
              </w:rPr>
              <w:tab/>
            </w:r>
            <w:r>
              <w:rPr>
                <w:rStyle w:val="IndexLink"/>
              </w:rPr>
              <w:t>WR3 - Atlantic ridge</w:t>
            </w:r>
            <w:r>
              <w:rPr>
                <w:webHidden/>
              </w:rPr>
              <w:fldChar w:fldCharType="begin"/>
            </w:r>
            <w:r>
              <w:rPr>
                <w:webHidden/>
              </w:rPr>
              <w:instrText>PAGEREF _Toc61948475 \h</w:instrText>
            </w:r>
            <w:r>
              <w:rPr>
                <w:webHidden/>
              </w:rPr>
              <w:fldChar w:fldCharType="separate"/>
            </w:r>
            <w:r>
              <w:rPr>
                <w:rStyle w:val="IndexLink"/>
                <w:vanish w:val="false"/>
              </w:rPr>
              <w:tab/>
            </w:r>
            <w:r>
              <w:rPr>
                <w:rStyle w:val="IndexLink"/>
                <w:vanish w:val="false"/>
              </w:rPr>
              <w:t>21</w:t>
            </w:r>
            <w:r>
              <w:rPr>
                <w:webHidden/>
              </w:rPr>
              <w:fldChar w:fldCharType="end"/>
            </w:r>
          </w:hyperlink>
        </w:p>
        <w:p xmlns:wp14="http://schemas.microsoft.com/office/word/2010/wordml" w14:paraId="00F8FF57" wp14:textId="77777777">
          <w:pPr>
            <w:pStyle w:val="Contents3"/>
            <w:tabs>
              <w:tab w:val="left" w:leader="none" w:pos="1820"/>
              <w:tab w:val="right" w:leader="dot" w:pos="9396"/>
            </w:tabs>
            <w:rPr>
              <w:rFonts w:ascii="Calibri" w:hAnsi="Calibri" w:eastAsia="" w:cs="Arial" w:asciiTheme="minorHAnsi" w:hAnsiTheme="minorHAnsi" w:eastAsiaTheme="minorEastAsia" w:cstheme="minorBidi"/>
              <w:lang w:val="de-CH" w:eastAsia="de-CH"/>
            </w:rPr>
          </w:pPr>
          <w:hyperlink w:anchor="_Toc61948476">
            <w:r>
              <w:rPr>
                <w:webHidden/>
                <w:rStyle w:val="IndexLink"/>
                <w:vanish w:val="false"/>
              </w:rPr>
              <w:t>3.1.5</w:t>
            </w:r>
            <w:r>
              <w:rPr>
                <w:rStyle w:val="IndexLink"/>
                <w:rFonts w:ascii="Calibri" w:hAnsi="Calibri" w:eastAsia="" w:cs="Arial" w:asciiTheme="minorHAnsi" w:hAnsiTheme="minorHAnsi" w:eastAsiaTheme="minorEastAsia" w:cstheme="minorBidi"/>
                <w:lang w:val="de-CH" w:eastAsia="de-CH"/>
              </w:rPr>
              <w:tab/>
            </w:r>
            <w:r>
              <w:rPr>
                <w:rStyle w:val="IndexLink"/>
              </w:rPr>
              <w:t>WR4 - Atlantic trough</w:t>
            </w:r>
            <w:r>
              <w:rPr>
                <w:webHidden/>
              </w:rPr>
              <w:fldChar w:fldCharType="begin"/>
            </w:r>
            <w:r>
              <w:rPr>
                <w:webHidden/>
              </w:rPr>
              <w:instrText>PAGEREF _Toc61948476 \h</w:instrText>
            </w:r>
            <w:r>
              <w:rPr>
                <w:webHidden/>
              </w:rPr>
              <w:fldChar w:fldCharType="separate"/>
            </w:r>
            <w:r>
              <w:rPr>
                <w:rStyle w:val="IndexLink"/>
                <w:vanish w:val="false"/>
              </w:rPr>
              <w:tab/>
            </w:r>
            <w:r>
              <w:rPr>
                <w:rStyle w:val="IndexLink"/>
                <w:vanish w:val="false"/>
              </w:rPr>
              <w:t>21</w:t>
            </w:r>
            <w:r>
              <w:rPr>
                <w:webHidden/>
              </w:rPr>
              <w:fldChar w:fldCharType="end"/>
            </w:r>
          </w:hyperlink>
        </w:p>
        <w:p xmlns:wp14="http://schemas.microsoft.com/office/word/2010/wordml" w14:paraId="5E5A2496" wp14:textId="77777777">
          <w:pPr>
            <w:pStyle w:val="Contents3"/>
            <w:tabs>
              <w:tab w:val="left" w:leader="none" w:pos="1820"/>
              <w:tab w:val="right" w:leader="dot" w:pos="9396"/>
            </w:tabs>
            <w:rPr>
              <w:rFonts w:ascii="Calibri" w:hAnsi="Calibri" w:eastAsia="" w:cs="Arial" w:asciiTheme="minorHAnsi" w:hAnsiTheme="minorHAnsi" w:eastAsiaTheme="minorEastAsia" w:cstheme="minorBidi"/>
              <w:lang w:val="de-CH" w:eastAsia="de-CH"/>
            </w:rPr>
          </w:pPr>
          <w:hyperlink w:anchor="_Toc61948477">
            <w:r>
              <w:rPr>
                <w:webHidden/>
                <w:rStyle w:val="IndexLink"/>
                <w:vanish w:val="false"/>
              </w:rPr>
              <w:t>3.1.6</w:t>
            </w:r>
            <w:r>
              <w:rPr>
                <w:rStyle w:val="IndexLink"/>
                <w:rFonts w:ascii="Calibri" w:hAnsi="Calibri" w:eastAsia="" w:cs="Arial" w:asciiTheme="minorHAnsi" w:hAnsiTheme="minorHAnsi" w:eastAsiaTheme="minorEastAsia" w:cstheme="minorBidi"/>
                <w:lang w:val="de-CH" w:eastAsia="de-CH"/>
              </w:rPr>
              <w:tab/>
            </w:r>
            <w:r>
              <w:rPr>
                <w:rStyle w:val="IndexLink"/>
              </w:rPr>
              <w:t>WR5 - European blocking</w:t>
            </w:r>
            <w:r>
              <w:rPr>
                <w:webHidden/>
              </w:rPr>
              <w:fldChar w:fldCharType="begin"/>
            </w:r>
            <w:r>
              <w:rPr>
                <w:webHidden/>
              </w:rPr>
              <w:instrText>PAGEREF _Toc61948477 \h</w:instrText>
            </w:r>
            <w:r>
              <w:rPr>
                <w:webHidden/>
              </w:rPr>
              <w:fldChar w:fldCharType="separate"/>
            </w:r>
            <w:r>
              <w:rPr>
                <w:rStyle w:val="IndexLink"/>
                <w:vanish w:val="false"/>
              </w:rPr>
              <w:tab/>
            </w:r>
            <w:r>
              <w:rPr>
                <w:rStyle w:val="IndexLink"/>
                <w:vanish w:val="false"/>
              </w:rPr>
              <w:t>22</w:t>
            </w:r>
            <w:r>
              <w:rPr>
                <w:webHidden/>
              </w:rPr>
              <w:fldChar w:fldCharType="end"/>
            </w:r>
          </w:hyperlink>
        </w:p>
        <w:p xmlns:wp14="http://schemas.microsoft.com/office/word/2010/wordml" w14:paraId="163CDEBF" wp14:textId="77777777">
          <w:pPr>
            <w:pStyle w:val="Contents3"/>
            <w:tabs>
              <w:tab w:val="left" w:leader="none" w:pos="1820"/>
              <w:tab w:val="right" w:leader="dot" w:pos="9396"/>
            </w:tabs>
            <w:rPr>
              <w:rFonts w:ascii="Calibri" w:hAnsi="Calibri" w:eastAsia="" w:cs="Arial" w:asciiTheme="minorHAnsi" w:hAnsiTheme="minorHAnsi" w:eastAsiaTheme="minorEastAsia" w:cstheme="minorBidi"/>
              <w:lang w:val="de-CH" w:eastAsia="de-CH"/>
            </w:rPr>
          </w:pPr>
          <w:hyperlink w:anchor="_Toc61948478">
            <w:r>
              <w:rPr>
                <w:webHidden/>
                <w:rStyle w:val="IndexLink"/>
                <w:vanish w:val="false"/>
              </w:rPr>
              <w:t>3.1.7</w:t>
            </w:r>
            <w:r>
              <w:rPr>
                <w:rStyle w:val="IndexLink"/>
                <w:rFonts w:ascii="Calibri" w:hAnsi="Calibri" w:eastAsia="" w:cs="Arial" w:asciiTheme="minorHAnsi" w:hAnsiTheme="minorHAnsi" w:eastAsiaTheme="minorEastAsia" w:cstheme="minorBidi"/>
                <w:lang w:val="de-CH" w:eastAsia="de-CH"/>
              </w:rPr>
              <w:tab/>
            </w:r>
            <w:r>
              <w:rPr>
                <w:rStyle w:val="IndexLink"/>
              </w:rPr>
              <w:t>WR6 - Scandinavian blocking</w:t>
            </w:r>
            <w:r>
              <w:rPr>
                <w:webHidden/>
              </w:rPr>
              <w:fldChar w:fldCharType="begin"/>
            </w:r>
            <w:r>
              <w:rPr>
                <w:webHidden/>
              </w:rPr>
              <w:instrText>PAGEREF _Toc61948478 \h</w:instrText>
            </w:r>
            <w:r>
              <w:rPr>
                <w:webHidden/>
              </w:rPr>
              <w:fldChar w:fldCharType="separate"/>
            </w:r>
            <w:r>
              <w:rPr>
                <w:rStyle w:val="IndexLink"/>
                <w:vanish w:val="false"/>
              </w:rPr>
              <w:tab/>
            </w:r>
            <w:r>
              <w:rPr>
                <w:rStyle w:val="IndexLink"/>
                <w:vanish w:val="false"/>
              </w:rPr>
              <w:t>22</w:t>
            </w:r>
            <w:r>
              <w:rPr>
                <w:webHidden/>
              </w:rPr>
              <w:fldChar w:fldCharType="end"/>
            </w:r>
          </w:hyperlink>
        </w:p>
        <w:p xmlns:wp14="http://schemas.microsoft.com/office/word/2010/wordml" w14:paraId="07009F99" wp14:textId="77777777">
          <w:pPr>
            <w:pStyle w:val="Contents2"/>
            <w:tabs>
              <w:tab w:val="left" w:leader="none" w:pos="1540"/>
              <w:tab w:val="right" w:leader="dot" w:pos="9396"/>
            </w:tabs>
            <w:rPr>
              <w:rFonts w:ascii="Calibri" w:hAnsi="Calibri" w:eastAsia="" w:cs="Arial" w:asciiTheme="minorHAnsi" w:hAnsiTheme="minorHAnsi" w:eastAsiaTheme="minorEastAsia" w:cstheme="minorBidi"/>
              <w:lang w:val="de-CH" w:eastAsia="de-CH"/>
            </w:rPr>
          </w:pPr>
          <w:hyperlink w:anchor="_Toc61948479">
            <w:r>
              <w:rPr>
                <w:webHidden/>
                <w:rStyle w:val="IndexLink"/>
                <w:vanish w:val="false"/>
              </w:rPr>
              <w:t>3.2</w:t>
            </w:r>
            <w:r>
              <w:rPr>
                <w:rStyle w:val="IndexLink"/>
                <w:rFonts w:ascii="Calibri" w:hAnsi="Calibri" w:eastAsia="" w:cs="Arial" w:asciiTheme="minorHAnsi" w:hAnsiTheme="minorHAnsi" w:eastAsiaTheme="minorEastAsia" w:cstheme="minorBidi"/>
                <w:lang w:val="de-CH" w:eastAsia="de-CH"/>
              </w:rPr>
              <w:tab/>
            </w:r>
            <w:r>
              <w:rPr>
                <w:rStyle w:val="IndexLink"/>
              </w:rPr>
              <w:t>Current and planned situation (2030)</w:t>
            </w:r>
            <w:r>
              <w:rPr>
                <w:rStyle w:val="IndexLink"/>
                <w:vanish w:val="false"/>
              </w:rPr>
              <w:tab/>
            </w:r>
            <w:r>
              <w:rPr>
                <w:webHidden/>
              </w:rPr>
              <w:fldChar w:fldCharType="begin"/>
            </w:r>
            <w:r>
              <w:rPr>
                <w:webHidden/>
              </w:rPr>
              <w:instrText>PAGEREF _Toc61948479 \h</w:instrText>
            </w:r>
            <w:r>
              <w:rPr>
                <w:webHidden/>
              </w:rPr>
              <w:fldChar w:fldCharType="separate"/>
            </w:r>
            <w:r>
              <w:rPr>
                <w:rStyle w:val="IndexLink"/>
                <w:b/>
                <w:bCs/>
                <w:vanish w:val="false"/>
                <w:lang w:val="de-DE"/>
              </w:rPr>
              <w:t>Fehler! Textmarke nicht definiert.</w:t>
            </w:r>
            <w:r>
              <w:rPr>
                <w:webHidden/>
              </w:rPr>
              <w:fldChar w:fldCharType="end"/>
            </w:r>
          </w:hyperlink>
        </w:p>
        <w:p xmlns:wp14="http://schemas.microsoft.com/office/word/2010/wordml" w14:paraId="798D19E6" wp14:textId="77777777">
          <w:pPr>
            <w:pStyle w:val="Contents2"/>
            <w:tabs>
              <w:tab w:val="left" w:leader="none" w:pos="1540"/>
              <w:tab w:val="right" w:leader="dot" w:pos="9396"/>
            </w:tabs>
            <w:rPr>
              <w:rFonts w:ascii="Calibri" w:hAnsi="Calibri" w:eastAsia="" w:cs="Arial" w:asciiTheme="minorHAnsi" w:hAnsiTheme="minorHAnsi" w:eastAsiaTheme="minorEastAsia" w:cstheme="minorBidi"/>
              <w:lang w:val="de-CH" w:eastAsia="de-CH"/>
            </w:rPr>
          </w:pPr>
          <w:hyperlink w:anchor="_Toc61948480">
            <w:r>
              <w:rPr>
                <w:webHidden/>
                <w:rStyle w:val="IndexLink"/>
                <w:vanish w:val="false"/>
              </w:rPr>
              <w:t>3.3</w:t>
            </w:r>
            <w:r>
              <w:rPr>
                <w:rStyle w:val="IndexLink"/>
                <w:rFonts w:ascii="Calibri" w:hAnsi="Calibri" w:eastAsia="" w:cs="Arial" w:asciiTheme="minorHAnsi" w:hAnsiTheme="minorHAnsi" w:eastAsiaTheme="minorEastAsia" w:cstheme="minorBidi"/>
                <w:lang w:val="de-CH" w:eastAsia="de-CH"/>
              </w:rPr>
              <w:tab/>
            </w:r>
            <w:r>
              <w:rPr>
                <w:rStyle w:val="IndexLink"/>
              </w:rPr>
              <w:t>Scenarios for IC distribution</w:t>
            </w:r>
            <w:r>
              <w:rPr>
                <w:webHidden/>
              </w:rPr>
              <w:fldChar w:fldCharType="begin"/>
            </w:r>
            <w:r>
              <w:rPr>
                <w:webHidden/>
              </w:rPr>
              <w:instrText>PAGEREF _Toc61948480 \h</w:instrText>
            </w:r>
            <w:r>
              <w:rPr>
                <w:webHidden/>
              </w:rPr>
              <w:fldChar w:fldCharType="separate"/>
            </w:r>
            <w:r>
              <w:rPr>
                <w:rStyle w:val="IndexLink"/>
                <w:vanish w:val="false"/>
              </w:rPr>
              <w:tab/>
            </w:r>
            <w:r>
              <w:rPr>
                <w:rStyle w:val="IndexLink"/>
                <w:vanish w:val="false"/>
              </w:rPr>
              <w:t>35</w:t>
            </w:r>
            <w:r>
              <w:rPr>
                <w:webHidden/>
              </w:rPr>
              <w:fldChar w:fldCharType="end"/>
            </w:r>
          </w:hyperlink>
        </w:p>
        <w:p xmlns:wp14="http://schemas.microsoft.com/office/word/2010/wordml" w14:paraId="177138C1" wp14:textId="77777777">
          <w:pPr>
            <w:pStyle w:val="Contents1"/>
            <w:rPr>
              <w:rFonts w:ascii="Calibri" w:hAnsi="Calibri" w:eastAsia="" w:cs="Arial" w:asciiTheme="minorHAnsi" w:hAnsiTheme="minorHAnsi" w:eastAsiaTheme="minorEastAsia" w:cstheme="minorBidi"/>
              <w:lang w:val="de-CH" w:eastAsia="de-CH"/>
            </w:rPr>
          </w:pPr>
          <w:hyperlink w:anchor="_Toc61948481">
            <w:r>
              <w:rPr>
                <w:webHidden/>
                <w:rStyle w:val="IndexLink"/>
                <w:vanish w:val="false"/>
                <w14:scene3d>
                  <w14:camera w14:prst="orthographicFront"/>
                  <w14:lightRig w14:rig="threePt" w14:dir="t">
                    <w14:rot w14:lat="0" w14:lon="0" w14:rev="0"/>
                  </w14:lightRig>
                </w14:scene3d>
              </w:rPr>
              <w:t>4.</w:t>
            </w:r>
            <w:r>
              <w:rPr>
                <w:rStyle w:val="IndexLink"/>
                <w:rFonts w:ascii="Calibri" w:hAnsi="Calibri" w:eastAsia="" w:cs="Arial" w:asciiTheme="minorHAnsi" w:hAnsiTheme="minorHAnsi" w:eastAsiaTheme="minorEastAsia" w:cstheme="minorBidi"/>
                <w:lang w:val="de-CH" w:eastAsia="de-CH"/>
              </w:rPr>
              <w:tab/>
            </w:r>
            <w:r>
              <w:rPr>
                <w:rStyle w:val="IndexLink"/>
              </w:rPr>
              <w:t>Conclusion</w:t>
            </w:r>
            <w:r>
              <w:rPr>
                <w:webHidden/>
              </w:rPr>
              <w:fldChar w:fldCharType="begin"/>
            </w:r>
            <w:r>
              <w:rPr>
                <w:webHidden/>
              </w:rPr>
              <w:instrText>PAGEREF _Toc61948481 \h</w:instrText>
            </w:r>
            <w:r>
              <w:rPr>
                <w:webHidden/>
              </w:rPr>
              <w:fldChar w:fldCharType="separate"/>
            </w:r>
            <w:r>
              <w:rPr>
                <w:rStyle w:val="IndexLink"/>
                <w:vanish w:val="false"/>
              </w:rPr>
              <w:tab/>
            </w:r>
            <w:r>
              <w:rPr>
                <w:rStyle w:val="IndexLink"/>
                <w:vanish w:val="false"/>
              </w:rPr>
              <w:t>35</w:t>
            </w:r>
            <w:r>
              <w:rPr>
                <w:webHidden/>
              </w:rPr>
              <w:fldChar w:fldCharType="end"/>
            </w:r>
          </w:hyperlink>
        </w:p>
        <w:p xmlns:wp14="http://schemas.microsoft.com/office/word/2010/wordml" w14:paraId="48A45991" wp14:textId="77777777">
          <w:pPr>
            <w:pStyle w:val="Contents1"/>
            <w:rPr>
              <w:rFonts w:ascii="Calibri" w:hAnsi="Calibri" w:eastAsia="" w:cs="Arial" w:asciiTheme="minorHAnsi" w:hAnsiTheme="minorHAnsi" w:eastAsiaTheme="minorEastAsia" w:cstheme="minorBidi"/>
              <w:lang w:val="de-CH" w:eastAsia="de-CH"/>
            </w:rPr>
          </w:pPr>
          <w:hyperlink w:anchor="_Toc61948482">
            <w:r>
              <w:rPr>
                <w:webHidden/>
                <w:rStyle w:val="IndexLink"/>
                <w:vanish w:val="false"/>
                <w14:scene3d>
                  <w14:camera w14:prst="orthographicFront"/>
                  <w14:lightRig w14:rig="threePt" w14:dir="t">
                    <w14:rot w14:lat="0" w14:lon="0" w14:rev="0"/>
                  </w14:lightRig>
                </w14:scene3d>
              </w:rPr>
              <w:t>6.</w:t>
            </w:r>
            <w:r>
              <w:rPr>
                <w:rStyle w:val="IndexLink"/>
                <w:rFonts w:ascii="Calibri" w:hAnsi="Calibri" w:eastAsia="" w:cs="Arial" w:asciiTheme="minorHAnsi" w:hAnsiTheme="minorHAnsi" w:eastAsiaTheme="minorEastAsia" w:cstheme="minorBidi"/>
                <w:lang w:val="de-CH" w:eastAsia="de-CH"/>
              </w:rPr>
              <w:tab/>
            </w:r>
            <w:r>
              <w:rPr>
                <w:rStyle w:val="IndexLink"/>
              </w:rPr>
              <w:t>References</w:t>
            </w:r>
            <w:r>
              <w:rPr>
                <w:webHidden/>
              </w:rPr>
              <w:fldChar w:fldCharType="begin"/>
            </w:r>
            <w:r>
              <w:rPr>
                <w:webHidden/>
              </w:rPr>
              <w:instrText>PAGEREF _Toc61948482 \h</w:instrText>
            </w:r>
            <w:r>
              <w:rPr>
                <w:webHidden/>
              </w:rPr>
              <w:fldChar w:fldCharType="separate"/>
            </w:r>
            <w:r>
              <w:rPr>
                <w:rStyle w:val="IndexLink"/>
                <w:vanish w:val="false"/>
              </w:rPr>
              <w:tab/>
            </w:r>
            <w:r>
              <w:rPr>
                <w:rStyle w:val="IndexLink"/>
                <w:vanish w:val="false"/>
              </w:rPr>
              <w:t>36</w:t>
            </w:r>
            <w:r>
              <w:rPr>
                <w:webHidden/>
              </w:rPr>
              <w:fldChar w:fldCharType="end"/>
            </w:r>
          </w:hyperlink>
        </w:p>
        <w:p xmlns:wp14="http://schemas.microsoft.com/office/word/2010/wordml" w14:paraId="0FB78278" wp14:textId="77777777">
          <w:pPr>
            <w:pStyle w:val="Normal"/>
            <w:rPr/>
          </w:pPr>
          <w:r>
            <w:rPr/>
          </w:r>
          <w:r>
            <w:rPr/>
            <w:fldChar w:fldCharType="end"/>
          </w:r>
        </w:p>
      </w:sdtContent>
    </w:sdt>
    <w:p xmlns:wp14="http://schemas.microsoft.com/office/word/2010/wordml" w14:paraId="1FC39945" wp14:textId="77777777">
      <w:pPr>
        <w:pStyle w:val="Normal"/>
        <w:ind w:hanging="0"/>
        <w:jc w:val="left"/>
        <w:rPr/>
      </w:pPr>
      <w:r>
        <w:rPr/>
      </w:r>
      <w:r>
        <w:br w:type="page"/>
      </w:r>
    </w:p>
    <w:p xmlns:wp14="http://schemas.microsoft.com/office/word/2010/wordml" w14:paraId="3E7A9F1C" wp14:textId="77777777">
      <w:pPr>
        <w:pStyle w:val="Heading1"/>
        <w:numPr>
          <w:ilvl w:val="0"/>
          <w:numId w:val="2"/>
        </w:numPr>
        <w:rPr/>
      </w:pPr>
      <w:bookmarkStart w:name="_Toc61948458" w:id="72678192"/>
      <w:r>
        <w:rPr/>
        <w:t>Introduction</w:t>
      </w:r>
      <w:bookmarkEnd w:id="72678192"/>
    </w:p>
    <w:p xmlns:wp14="http://schemas.microsoft.com/office/word/2010/wordml" w14:paraId="36504A0C" wp14:textId="77777777">
      <w:pPr>
        <w:pStyle w:val="Normal"/>
        <w:rPr/>
      </w:pPr>
      <w:r>
        <w:rPr>
          <w:color w:val="000000" w:themeColor="text1"/>
        </w:rPr>
        <w:t xml:space="preserve">Many governments undertake ambitious climate mitigation efforts to reduce the adverse effect of global warming and thereby try to meet the 1.5°C goal from the Paris agreement </w:t>
      </w:r>
      <w:r>
        <w:fldChar w:fldCharType="begin"/>
      </w:r>
      <w:r>
        <w:rP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rPr/>
        <w:fldChar w:fldCharType="separate"/>
      </w:r>
      <w:bookmarkStart w:name="__Fieldmark__328_3434669275" w:id="584955283"/>
      <w:r>
        <w:rPr/>
      </w:r>
      <w:r>
        <w:rPr>
          <w:color w:val="000000" w:themeColor="text1"/>
        </w:rPr>
        <w:t>(</w:t>
      </w:r>
      <w:bookmarkStart w:name="__Fieldmark__2173_3287146748" w:id="1157278209"/>
      <w:r>
        <w:rPr>
          <w:color w:val="000000" w:themeColor="text1"/>
        </w:rPr>
        <w:t>Hulme, 2016)</w:t>
      </w:r>
      <w:r>
        <w:rPr/>
      </w:r>
      <w:r>
        <w:rPr/>
        <w:fldChar w:fldCharType="end"/>
      </w:r>
      <w:bookmarkEnd w:id="584955283"/>
      <w:bookmarkEnd w:id="1157278209"/>
      <w:r>
        <w:rPr>
          <w:color w:val="000000" w:themeColor="text1"/>
        </w:rPr>
        <w:t>. To achieve this goal a transition from conventional fossil to renewable energy technologies is substantial. Solar power generating p</w:t>
      </w:r>
      <w:r>
        <w:rPr/>
        <w:t xml:space="preserve">hotovoltaic (PV) systems, as one of the major renewable technologies, has seen a tremendous growth in recent years. According to the PV status report (2019) by the European commission, there was a global installed capacity of 520GW by the end of 2018. By the end of 2019, the installed capacity is expected to reach 650GW, which allows the PV systems to produce roughly 4% of the global electricity demand. Europe's share of installed PV capacity at the end of 2018 was about 117GW, which allowed to produce 5.5% of Europeans electricity demand. Furthermore, recent scenarios for the necessary installed PV capacity if the world is to reach 100 % renewable electricity production in 2050, suggest that the PV installed capacity must rise to more than 4TW by 2025 and 21.9TW by 2050. For Europe this would imply an PV installed capacity of 630GW by 2025 and 1.94TW by 2050 </w:t>
      </w:r>
      <w:r>
        <w:fldChar w:fldCharType="begin"/>
      </w:r>
      <w:r>
        <w:rP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rPr/>
        <w:fldChar w:fldCharType="separate"/>
      </w:r>
      <w:bookmarkStart w:name="__Fieldmark__336_3434669275" w:id="1327460089"/>
      <w:r>
        <w:rPr/>
        <w:t>(</w:t>
      </w:r>
      <w:bookmarkStart w:name="__Fieldmark__2210_3287146748" w:id="54146116"/>
      <w:r>
        <w:rPr/>
        <w:t>J</w:t>
      </w:r>
      <w:bookmarkStart w:name="__Fieldmark__357_3718023903" w:id="534359559"/>
      <w:r>
        <w:rPr/>
        <w:t>äger-Waldau, 2019)</w:t>
      </w:r>
      <w:r>
        <w:rPr/>
      </w:r>
      <w:r>
        <w:rPr/>
        <w:fldChar w:fldCharType="end"/>
      </w:r>
      <w:bookmarkEnd w:id="1327460089"/>
      <w:bookmarkEnd w:id="54146116"/>
      <w:bookmarkEnd w:id="534359559"/>
      <w:r>
        <w:rPr/>
        <w:t xml:space="preserve">. </w:t>
      </w:r>
    </w:p>
    <w:p xmlns:wp14="http://schemas.microsoft.com/office/word/2010/wordml" w14:paraId="5E67D490" wp14:textId="77777777">
      <w:pPr>
        <w:pStyle w:val="Normal"/>
        <w:rPr/>
      </w:pPr>
      <w:r>
        <w:rPr>
          <w:rFonts w:ascii="Wingdings" w:hAnsi="Wingdings" w:eastAsia="Wingdings" w:cs="Wingdings"/>
        </w:rPr>
        <w:t></w:t>
      </w:r>
      <w:r>
        <w:rPr/>
        <w:t xml:space="preserve"> </w:t>
      </w:r>
      <w:r>
        <w:rPr/>
        <w:t>plan from NCEP for 2030</w:t>
      </w:r>
    </w:p>
    <w:p xmlns:wp14="http://schemas.microsoft.com/office/word/2010/wordml" w14:paraId="6403230E" wp14:textId="77777777">
      <w:pPr>
        <w:pStyle w:val="Normal"/>
        <w:rPr/>
      </w:pPr>
      <w:r>
        <w:rPr/>
        <w:t>-</w:t>
      </w:r>
      <w:r>
        <w:rPr>
          <w:rFonts w:ascii="Wingdings" w:hAnsi="Wingdings" w:eastAsia="Wingdings" w:cs="Wingdings"/>
        </w:rPr>
        <w:t></w:t>
      </w:r>
      <w:r>
        <w:rPr/>
        <w:t xml:space="preserve"> other studies i.e. IRENA </w:t>
      </w:r>
      <w:r>
        <w:rPr>
          <w:rFonts w:ascii="Wingdings" w:hAnsi="Wingdings" w:eastAsia="Wingdings" w:cs="Wingdings"/>
        </w:rPr>
        <w:t></w:t>
      </w:r>
      <w:r>
        <w:rPr/>
        <w:t xml:space="preserve"> 0.8TW</w:t>
      </w:r>
    </w:p>
    <w:p xmlns:wp14="http://schemas.microsoft.com/office/word/2010/wordml" w14:paraId="0562CB0E" wp14:textId="77777777">
      <w:pPr>
        <w:pStyle w:val="Normal"/>
        <w:rPr/>
      </w:pPr>
      <w:r>
        <w:rPr/>
      </w:r>
    </w:p>
    <w:p xmlns:wp14="http://schemas.microsoft.com/office/word/2010/wordml" w14:paraId="5D69517A" wp14:textId="77777777">
      <w:pPr>
        <w:pStyle w:val="Normal"/>
        <w:rPr/>
      </w:pPr>
      <w:r>
        <w:rPr/>
        <w:t xml:space="preserve">PV power output depends on weather and climate and therefore challenges the current power grid by variable power input </w:t>
      </w:r>
      <w:r>
        <w:fldChar w:fldCharType="begin"/>
      </w:r>
      <w:r>
        <w:rPr/>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Policy","id":"ITEM-2","issued":{"date-parts":[["2016"]]},"page":"728-734","title":"Key challenges to expanding renewable energy","type":"article-journal","volume":"96"},"uris":["http://www.mendeley.com/documents/?uuid=2f2561d6-68e5-4c4a-9c03-70075d6e2fb1"]}],"mendeley":{"formattedCitation":"(Graabak &amp; Korpås, 2016; Stram, 2016)","plainTextFormattedCitation":"(Graabak &amp; Korpås, 2016; Stram, 2016)","previouslyFormattedCitation":"(Graabak &amp; Korpås, 2016; Stram, 2016)"},"properties":{"noteIndex":0},"schema":"https://github.com/citation-style-language/schema/raw/master/csl-citation.json"}</w:instrText>
      </w:r>
      <w:r>
        <w:rPr/>
        <w:fldChar w:fldCharType="separate"/>
      </w:r>
      <w:bookmarkStart w:name="__Fieldmark__356_3434669275" w:id="1325688590"/>
      <w:r>
        <w:rPr/>
        <w:t>(</w:t>
      </w:r>
      <w:bookmarkStart w:name="__Fieldmark__2228_3287146748" w:id="1761691873"/>
      <w:r>
        <w:rPr/>
        <w:t>G</w:t>
      </w:r>
      <w:bookmarkStart w:name="__Fieldmark__370_3718023903" w:id="198625881"/>
      <w:r>
        <w:rPr/>
        <w:t>raabak &amp; Korpås, 2016; Stram, 2016)</w:t>
      </w:r>
      <w:r>
        <w:rPr/>
      </w:r>
      <w:r>
        <w:rPr/>
        <w:fldChar w:fldCharType="end"/>
      </w:r>
      <w:bookmarkEnd w:id="1325688590"/>
      <w:bookmarkEnd w:id="1761691873"/>
      <w:bookmarkEnd w:id="198625881"/>
      <w:r>
        <w:rPr/>
        <w:t xml:space="preserve">.  </w:t>
      </w:r>
      <w:r>
        <w:rPr>
          <w:rFonts w:ascii="Wingdings" w:hAnsi="Wingdings" w:eastAsia="Wingdings" w:cs="Wingdings"/>
        </w:rPr>
        <w:t></w:t>
      </w:r>
      <w:r>
        <w:rPr/>
        <w:t xml:space="preserve"> Drücke 2020 James 2007</w:t>
      </w:r>
    </w:p>
    <w:p xmlns:wp14="http://schemas.microsoft.com/office/word/2010/wordml" w14:paraId="34CE0A41" wp14:textId="77777777">
      <w:pPr>
        <w:pStyle w:val="Normal"/>
        <w:rPr/>
      </w:pPr>
      <w:r>
        <w:rPr/>
      </w:r>
    </w:p>
    <w:p xmlns:wp14="http://schemas.microsoft.com/office/word/2010/wordml" w14:paraId="62EBF3C5" wp14:textId="77777777">
      <w:pPr>
        <w:pStyle w:val="Normal"/>
        <w:rPr/>
      </w:pPr>
      <w:r>
        <w:rPr/>
      </w:r>
    </w:p>
    <w:p xmlns:wp14="http://schemas.microsoft.com/office/word/2010/wordml" w14:paraId="53904788" wp14:textId="77777777">
      <w:pPr>
        <w:pStyle w:val="Normal"/>
        <w:rPr/>
      </w:pPr>
      <w:r>
        <w:rPr/>
        <w:t xml:space="preserve">Within minutes, the power production from a PV system can vary by as much as 80% due to passing broken cloud cover </w:t>
      </w:r>
      <w:r>
        <w:fldChar w:fldCharType="begin"/>
      </w:r>
      <w:r>
        <w:rPr/>
        <w:instrText>ADDIN CSL_CITATION {"citationItems":[{"id":"ITEM-1","itemData":{"DOI":"10.2172/986925","ISBN":"9781457710025","abstract":"Worldwide interest in the deployment of photovoltaic generation (PV) is rapidly increasing. Operating experience with large PV plants, however, demonstrates that large, rapid changes in the output of PV plants are possible. Early studies of PV grid impacts suggested that short-term variability could be a potential limiting factor in deploying PV. Many of these early studies, however, lacked high-quality data from multiple sites to assess the costs and impacts of increasing PV penetration. As is well known for wind, accounting for the po- tential for geographic diversity can significantly reduce the magnitude of extreme changes in aggregated PV output, the resources required to accommodate that variability, and the potential costs of managing variability. We use measured 1-min solar insolation for 23 time- synchronized sites in the Southern Great Plains network of the Atmospheric Radiation Mea- surement program and wind speed data from 10 sites in the same network to characterize the variability of PV with different degrees of geographic diversity and to compare the variabil- ity of PV to the variability of similarly sited wind. The relative aggregate variability of PV plants sited in a dense 10 10 array with 20 km spacing is six times less than the variability of a single site for variability on time scales less than 15-min. We find in our analysis of PV and wind plants similarly sited in a 5 5 grid with 50 km spacing that the variability of PV is only slightly more than the variability of wind on time scales of 5-15 min. Over shorter and longer time scales the level of variability is nearly identical. Finally, we use a simple approximation method to estimate the cost of carrying additional reserves to manage sub-hourly variability. We conclude that the costs of managing the short-term variability of PV are dramatically reduced by geographic diversity and are not substantially different from the costs for managing the short-term variability of similarly sited wind in this region.","author":[{"dropping-particle":"","family":"Mills","given":"Andrew","non-dropping-particle":"","parse-names":false,"suffix":""},{"dropping-particle":"","family":"Wiser","given":"Ryan","non-dropping-particle":"","parse-names":false,"suffix":""}],"container-title":"Energy","id":"ITEM-1","issued":{"date-parts":[["2010","8","23"]]},"number-of-pages":"1-10","publisher-place":"Berkeley, CA (United States)","title":"Implications of Wide-Area Geographic Diversity for Short- Term Variability of Solar Power","type":"report"},"uris":["http://www.mendeley.com/documents/?uuid=b8fa82aa-4847-46cb-b443-a4a3fffd855d"]}],"mendeley":{"formattedCitation":"(Mills &amp; Wiser, 2010)","plainTextFormattedCitation":"(Mills &amp; Wiser, 2010)","previouslyFormattedCitation":"(Mills &amp; Wiser, 2010)"},"properties":{"noteIndex":0},"schema":"https://github.com/citation-style-language/schema/raw/master/csl-citation.json"}</w:instrText>
      </w:r>
      <w:r>
        <w:rPr/>
        <w:fldChar w:fldCharType="separate"/>
      </w:r>
      <w:bookmarkStart w:name="__Fieldmark__370_3434669275" w:id="765430811"/>
      <w:r>
        <w:rPr/>
        <w:t>(</w:t>
      </w:r>
      <w:bookmarkStart w:name="__Fieldmark__2247_3287146748" w:id="297623225"/>
      <w:r>
        <w:rPr/>
        <w:t>M</w:t>
      </w:r>
      <w:bookmarkStart w:name="__Fieldmark__384_3718023903" w:id="918991993"/>
      <w:r>
        <w:rPr/>
        <w:t>ills &amp; Wiser, 2010)</w:t>
      </w:r>
      <w:r>
        <w:rPr/>
      </w:r>
      <w:r>
        <w:rPr/>
        <w:fldChar w:fldCharType="end"/>
      </w:r>
      <w:bookmarkEnd w:id="765430811"/>
      <w:bookmarkEnd w:id="297623225"/>
      <w:bookmarkEnd w:id="918991993"/>
      <w:r>
        <w:rPr/>
        <w:t xml:space="preserve">. There is also a diurnal cycle with highest power production during the day and no production during night. By analysing multiday fluctuation, a relation between long lasting weather regimes and PV power production can be observed. During one weather regime the PV production pattern varies substantially to the next weather regime </w:t>
      </w:r>
      <w:r>
        <w:fldChar w:fldCharType="begin"/>
      </w:r>
      <w:r>
        <w:rP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2017)","plainTextFormattedCitation":"(Grams et al., 2017)","previouslyFormattedCitation":"(Grams et al., 2017)"},"properties":{"noteIndex":0},"schema":"https://github.com/citation-style-language/schema/raw/master/csl-citation.json"}</w:instrText>
      </w:r>
      <w:r>
        <w:rPr/>
        <w:fldChar w:fldCharType="separate"/>
      </w:r>
      <w:bookmarkStart w:name="__Fieldmark__381_3434669275" w:id="825179858"/>
      <w:r>
        <w:rPr/>
        <w:t>(</w:t>
      </w:r>
      <w:bookmarkStart w:name="__Fieldmark__2258_3287146748" w:id="518710550"/>
      <w:r>
        <w:rPr/>
        <w:t>G</w:t>
      </w:r>
      <w:bookmarkStart w:name="__Fieldmark__398_3718023903" w:id="399756369"/>
      <w:r>
        <w:rPr/>
        <w:t>rams et al., 2017)</w:t>
      </w:r>
      <w:r>
        <w:rPr/>
      </w:r>
      <w:r>
        <w:rPr/>
        <w:fldChar w:fldCharType="end"/>
      </w:r>
      <w:bookmarkEnd w:id="825179858"/>
      <w:bookmarkEnd w:id="518710550"/>
      <w:bookmarkEnd w:id="399756369"/>
      <w:r>
        <w:rPr/>
        <w:t xml:space="preserve">. Furthermore, variability in the PV power production is caused by the seasonal cycle </w:t>
      </w:r>
      <w:r>
        <w:fldChar w:fldCharType="begin"/>
      </w:r>
      <w:r>
        <w:rPr/>
        <w:instrText>ADDIN CSL_CITATION {"citationItems":[{"id":"ITEM-1","itemData":{"DOI":"10.1016/j.renene.2010.03.012","ISSN":"09601481","abstract":"The renewable power generation aggregated across Europe exhibits strong seasonal behaviors. Wind power generation is much stronger in winter than in summer. The opposite is true for solar power generation. In a future Europe with a very high share of renewable power generation those two opposite behaviors are able to counterbalance each other to a certain extent to follow the seasonal load curve. The best point of counterbalancing represents the seasonal optimal mix between wind and solar power generation. It leads to a pronounced minimum in required stored energy. For a 100% renewable Europe the seasonal optimal mix becomes 55% wind and 45% solar power generation. For less than 100% renewable scenarios the fraction of wind power generation increases and that of solar power generation decreases. © 2010 Elsevier Ltd.","author":[{"dropping-particle":"","family":"Heide","given":"Dominik","non-dropping-particle":"","parse-names":false,"suffix":""},{"dropping-particle":"","family":"Bremen","given":"Lueder","non-dropping-particle":"von","parse-names":false,"suffix":""},{"dropping-particle":"","family":"Greiner","given":"Martin","non-dropping-particle":"","parse-names":false,"suffix":""},{"dropping-particle":"","family":"Hoffmann","given":"Clemens","non-dropping-particle":"","parse-names":false,"suffix":""},{"dropping-particle":"","family":"Speckmann","given":"Markus","non-dropping-particle":"","parse-names":false,"suffix":""},{"dropping-particle":"","family":"Bofinger","given":"Stefan","non-dropping-particle":"","parse-names":false,"suffix":""}],"container-title":"Renewable Energy","id":"ITEM-1","issue":"11","issued":{"date-parts":[["2010"]]},"page":"2483-2489","title":"Seasonal optimal mix of wind and solar power in a future, highly renewable Europe","type":"article-journal","volume":"35"},"uris":["http://www.mendeley.com/documents/?uuid=51d643c1-1d96-4e3d-abca-960e2a5ad2de"]}],"mendeley":{"formattedCitation":"(Heide et al., 2010)","plainTextFormattedCitation":"(Heide et al., 2010)","previouslyFormattedCitation":"(Heide et al., 2010)"},"properties":{"noteIndex":0},"schema":"https://github.com/citation-style-language/schema/raw/master/csl-citation.json"}</w:instrText>
      </w:r>
      <w:r>
        <w:rPr/>
        <w:fldChar w:fldCharType="separate"/>
      </w:r>
      <w:bookmarkStart w:name="__Fieldmark__392_3434669275" w:id="1517854398"/>
      <w:r>
        <w:rPr/>
        <w:t>(</w:t>
      </w:r>
      <w:bookmarkStart w:name="__Fieldmark__2266_3287146748" w:id="1811938400"/>
      <w:r>
        <w:rPr/>
        <w:t>H</w:t>
      </w:r>
      <w:bookmarkStart w:name="__Fieldmark__415_3718023903" w:id="75341147"/>
      <w:r>
        <w:rPr/>
        <w:t>eide et al., 2010)</w:t>
      </w:r>
      <w:r>
        <w:rPr/>
      </w:r>
      <w:r>
        <w:rPr/>
        <w:fldChar w:fldCharType="end"/>
      </w:r>
      <w:bookmarkEnd w:id="1517854398"/>
      <w:bookmarkEnd w:id="1811938400"/>
      <w:bookmarkEnd w:id="75341147"/>
      <w:r>
        <w:rPr/>
        <w:t xml:space="preserve">. The efficiency of a PV panel is mainly dominated by the available surface solar radiation and the panel temperature </w:t>
      </w:r>
      <w:r>
        <w:fldChar w:fldCharType="begin"/>
      </w:r>
      <w:r>
        <w:rP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rPr/>
        <w:fldChar w:fldCharType="separate"/>
      </w:r>
      <w:bookmarkStart w:name="__Fieldmark__403_3434669275" w:id="2113707197"/>
      <w:r>
        <w:rPr/>
        <w:t>(</w:t>
      </w:r>
      <w:bookmarkStart w:name="__Fieldmark__2273_3287146748" w:id="2048600774"/>
      <w:r>
        <w:rPr/>
        <w:t>Huld et al., 2010)</w:t>
      </w:r>
      <w:r>
        <w:rPr/>
      </w:r>
      <w:r>
        <w:rPr/>
        <w:fldChar w:fldCharType="end"/>
      </w:r>
      <w:bookmarkEnd w:id="2113707197"/>
      <w:bookmarkEnd w:id="2048600774"/>
      <w:r>
        <w:rPr/>
        <w:t xml:space="preserve">. Since the seasonal cycle affects both, a direct effect can be observed. Even decadal to multidecadal analyses suggest that global warming and solar brightening/dimming influences the PV power output. Solar brightening/dimming is often caused by air pollution patterns, which influences the available surface solar radiation and therefore affects the PV power output. Global warming leads to an increase of panel temperatures and reduces the efficiency of the panels </w:t>
      </w:r>
      <w:r>
        <w:fldChar w:fldCharType="begin"/>
      </w:r>
      <w:r>
        <w:rPr/>
        <w:instrText>ADDIN CSL_CITATION {"citationItems":[{"id":"ITEM-1","itemData":{"DOI":"10.1016/j.solener.2015.03.039","ISSN":"0038092X","abstract":"Traditionally, for the planning and assessment of solar energy systems, the amount of solar radiation (sunlight) incident on the Earth's surface is assumed to be constant over the years. However, with changing climate and air pollution levels, solar resources may no longer be stable over time and undergo substantial decadal changes. Observational records covering the past decades confirm long-term changes in this quantity. Here we examine how the latest generation of climate models used for the 5th IPCC report projects potential changes in surface solar radiation over the coming decades, and how this may affect, in combination with the expected greenhouse warming, solar power output from photovoltaic (PV) systems. For this purpose, projections up to the mid 21st century from 39 state of the art climate models from the Coupled Model Intercomparison Project Phase 5 (CMIP5) are analysed globally and for selected key regions with major solar power production capacity. The large model ensemble allows to assess the degree of consistency of their projections. Models are largely consistent in the sign of the projected changes in solar radiation under cloud-free conditions as well as surface temperatures over most of the globe, while still reasonably consistent over a considerable part of the globe in the sign of changes in cloudiness and associated changes in solar radiation. A first order estimate of the impact of solar radiation and temperature changes on energy yields of PV systems under the RPC8.5 scenario indicates statistically significant decreases in PV outputs in large parts of the world, but notable exceptions with positive trends in large parts of Europe, South-East of North America and the South-East of China. Projected changes between 2006 and 2049 under the RCP8.5 scenario overall are on the order of 1%/decade for horizontal planes, but may be larger for tilted or tracked planes as well as on shorter (decadal) timescales.","author":[{"dropping-particle":"","family":"Wild","given":"Martin","non-dropping-particle":"","parse-names":false,"suffix":""},{"dropping-particle":"","family":"Folini","given":"Doris","non-dropping-particle":"","parse-names":false,"suffix":""},{"dropping-particle":"","family":"Henschel","given":"Florian","non-dropping-particle":"","parse-names":false,"suffix":""},{"dropping-particle":"","family":"Fischer","given":"Natalie","non-dropping-particle":"","parse-names":false,"suffix":""},{"dropping-particle":"","family":"Müller","given":"Björn","non-dropping-particle":"","parse-names":false,"suffix":""}],"container-title":"Solar Energy","id":"ITEM-1","issued":{"date-parts":[["2015","6"]]},"page":"12-24","title":"Projections of long-term changes in solar radiation based on CMIP5 climate models and their influence on energy yields of photovoltaic systems","type":"article-journal","volume":"116"},"uris":["http://www.mendeley.com/documents/?uuid=d45f690c-c4b9-4d78-b05e-564c38c029da"]},{"id":"ITEM-2","itemData":{"DOI":"10.1038/s41560-019-0412-4","ISSN":"20587546","abstract":"China is the largest worldwide consumer of solar photovoltaic (PV) electricity, with 130 GW of installed capacity as of 2017. China’s PV capacity is expected to reach at least 400 GW by 2030, to provide 10% of its primary energy. However, anthropogenic aerosol emissions and changes in cloud cover affect solar radiation in China. Here, we use observational radiation data from 119 stations across China to show that the PV potential decreased on average by 11–15% between 1960 and 2015. The relationship between observed surface radiation and emissions of sulfur dioxide and black carbon suggests that strict air pollution control measures, combined with reduced fossil fuel consumption, would allow surface radiation to increase. We find that reverting back to 1960s radiation levels in China could yield a 12–13% increase in electricity generation, equivalent to an additional 14 TWh produced with 2016 PV capacities, and 51–74 TWh with the expected 2030 capacities. The corresponding economic benefits could amount to US$1.9 billion in 2016 and US$4.6–6.7 billion in 2030.","author":[{"dropping-particle":"","family":"Sweerts","given":"Bart","non-dropping-particle":"","parse-names":false,"suffix":""},{"dropping-particle":"","family":"Pfenninger","given":"Stefan","non-dropping-particle":"","parse-names":false,"suffix":""},{"dropping-particle":"","family":"Yang","given":"Su","non-dropping-particle":"","parse-names":false,"suffix":""},{"dropping-particle":"","family":"Folini","given":"Doris","non-dropping-particle":"","parse-names":false,"suffix":""},{"dropping-particle":"","family":"Zwaan","given":"Bob","non-dropping-particle":"van der","parse-names":false,"suffix":""},{"dropping-particle":"","family":"Wild","given":"Martin","non-dropping-particle":"","parse-names":false,"suffix":""}],"container-title":"Nature Energy","id":"ITEM-2","issue":"8","issued":{"date-parts":[["2019"]]},"page":"657-663","title":"Estimation of losses in solar energy production from air pollution in China since 1960 using surface radiation data","type":"article-journal","volume":"4"},"uris":["http://www.mendeley.com/documents/?uuid=c940bb82-5897-4c77-ae61-0f0f3a888d30"]}],"mendeley":{"formattedCitation":"(Sweerts et al., 2019; Wild et al., 2015)","plainTextFormattedCitation":"(Sweerts et al., 2019; Wild et al., 2015)","previouslyFormattedCitation":"(Sweerts et al., 2019; Wild et al., 2015)"},"properties":{"noteIndex":0},"schema":"https://github.com/citation-style-language/schema/raw/master/csl-citation.json"}</w:instrText>
      </w:r>
      <w:r>
        <w:rPr/>
        <w:fldChar w:fldCharType="separate"/>
      </w:r>
      <w:bookmarkStart w:name="__Fieldmark__410_3434669275" w:id="1630582986"/>
      <w:r>
        <w:rPr/>
        <w:t>(</w:t>
      </w:r>
      <w:bookmarkStart w:name="__Fieldmark__2300_3287146748" w:id="2021885665"/>
      <w:r>
        <w:rPr/>
        <w:t>S</w:t>
      </w:r>
      <w:bookmarkStart w:name="__Fieldmark__437_3718023903" w:id="1156975504"/>
      <w:r>
        <w:rPr/>
        <w:t>weerts et al., 2019; Wild et al., 2015)</w:t>
      </w:r>
      <w:r>
        <w:rPr/>
      </w:r>
      <w:r>
        <w:rPr/>
        <w:fldChar w:fldCharType="end"/>
      </w:r>
      <w:bookmarkEnd w:id="1630582986"/>
      <w:bookmarkEnd w:id="2021885665"/>
      <w:bookmarkEnd w:id="1156975504"/>
      <w:r>
        <w:rPr/>
        <w:t>.</w:t>
      </w:r>
    </w:p>
    <w:p xmlns:wp14="http://schemas.microsoft.com/office/word/2010/wordml" w14:paraId="5AC0BFC2" wp14:textId="77777777">
      <w:pPr>
        <w:pStyle w:val="Normal"/>
        <w:rPr/>
      </w:pPr>
      <w:r>
        <w:rPr/>
        <w:t xml:space="preserve">A stable power grid depends on balanced electrical supply and demand </w:t>
      </w:r>
      <w:r>
        <w:fldChar w:fldCharType="begin"/>
      </w:r>
      <w:r>
        <w:rPr/>
        <w:instrText>ADDIN CSL_CITATION {"citationItems":[{"id":"ITEM-1","itemData":{"DOI":"10.1016/j.enpol.2016.05.034","ISSN":"03014215","abstract":"The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Policy","id":"ITEM-1","issued":{"date-parts":[["2016"]]},"page":"728-734","title":"Key challenges to expanding renewable energy","type":"article-journal","volume":"96"},"uris":["http://www.mendeley.com/documents/?uuid=2f2561d6-68e5-4c4a-9c03-70075d6e2fb1"]}],"mendeley":{"formattedCitation":"(Stram, 2016)","plainTextFormattedCitation":"(Stram, 2016)","previouslyFormattedCitation":"(Stram, 2016)"},"properties":{"noteIndex":0},"schema":"https://github.com/citation-style-language/schema/raw/master/csl-citation.json"}</w:instrText>
      </w:r>
      <w:r>
        <w:rPr/>
        <w:fldChar w:fldCharType="separate"/>
      </w:r>
      <w:bookmarkStart w:name="__Fieldmark__422_3434669275" w:id="309902262"/>
      <w:r>
        <w:rPr/>
        <w:t>(</w:t>
      </w:r>
      <w:bookmarkStart w:name="__Fieldmark__2308_3287146748" w:id="721801091"/>
      <w:r>
        <w:rPr/>
        <w:t>S</w:t>
      </w:r>
      <w:bookmarkStart w:name="__Fieldmark__454_3718023903" w:id="1751940864"/>
      <w:r>
        <w:rPr/>
        <w:t>tram, 2016)</w:t>
      </w:r>
      <w:r>
        <w:rPr/>
      </w:r>
      <w:r>
        <w:rPr/>
        <w:fldChar w:fldCharType="end"/>
      </w:r>
      <w:bookmarkEnd w:id="309902262"/>
      <w:bookmarkEnd w:id="721801091"/>
      <w:bookmarkEnd w:id="1751940864"/>
      <w:r>
        <w:rPr/>
        <w:t xml:space="preserve">. </w:t>
      </w:r>
    </w:p>
    <w:p xmlns:wp14="http://schemas.microsoft.com/office/word/2010/wordml" w14:paraId="63B0B3A6" wp14:textId="77777777">
      <w:pPr>
        <w:pStyle w:val="Normal"/>
        <w:rPr>
          <w:lang w:val="de-CH"/>
        </w:rPr>
      </w:pPr>
      <w:r>
        <w:rPr/>
        <w:t xml:space="preserve">Frequency example </w:t>
      </w:r>
      <w:r>
        <w:rPr>
          <w:rFonts w:ascii="Wingdings" w:hAnsi="Wingdings" w:eastAsia="Wingdings" w:cs="Wingdings"/>
        </w:rPr>
        <w:t></w:t>
      </w:r>
      <w:r>
        <w:rPr/>
        <w:t xml:space="preserve"> what happens if not!?? </w:t>
      </w:r>
      <w:r>
        <w:rPr>
          <w:rFonts w:ascii="Wingdings" w:hAnsi="Wingdings" w:eastAsia="Wingdings" w:cs="Wingdings"/>
        </w:rPr>
        <w:t></w:t>
      </w:r>
      <w:r>
        <w:rPr/>
        <w:t xml:space="preserve"> </w:t>
      </w:r>
      <w:r>
        <w:rPr>
          <w:lang w:val="de-CH"/>
        </w:rPr>
        <w:t>Hirth and Ziegenhagen 2015, Garnier and Madlener 2015</w:t>
      </w:r>
    </w:p>
    <w:p xmlns:wp14="http://schemas.microsoft.com/office/word/2010/wordml" w14:paraId="41B2D9C6" wp14:textId="77777777">
      <w:pPr>
        <w:pStyle w:val="ListParagraph"/>
        <w:numPr>
          <w:ilvl w:val="0"/>
          <w:numId w:val="4"/>
        </w:numPr>
        <w:rPr>
          <w:lang w:val="de-CH"/>
        </w:rPr>
      </w:pPr>
      <w:r>
        <w:rPr>
          <w:lang w:val="de-CH"/>
        </w:rPr>
        <w:t>Energy balancing Kiviluoma 2012</w:t>
      </w:r>
    </w:p>
    <w:p xmlns:wp14="http://schemas.microsoft.com/office/word/2010/wordml" w14:paraId="7D3F56F8" wp14:textId="77777777">
      <w:pPr>
        <w:pStyle w:val="Normal"/>
        <w:rPr/>
      </w:pPr>
      <w:r>
        <w:rPr/>
        <w:t xml:space="preserve">Short time scale variability due to passing broken cloud cover can affect one PV system substantially. But wider geographical distribution of multiple interconnected PV systems can significantly smooth this short time PV power output variability </w:t>
      </w:r>
      <w:r>
        <w:fldChar w:fldCharType="begin"/>
      </w:r>
      <w:r>
        <w:rPr/>
        <w:instrText>ADDIN CSL_CITATION {"citationItems":[{"id":"ITEM-1","itemData":{"DOI":"10.1016/j.enpol.2010.11.045","ISSN":"03014215","abstract":"This is Part II of two papers evaluating the feasibility of providing all energy for all purposes (electric power, transportation, and heating/cooling), everywhere in the world, from wind, water, and the sun (WWS). In Part I, we described the prominent renewable energy plans that have been proposed and discussed the characteristics of WWS energy systems, the global demand for and availability of WWS energy, quantities and areas required for WWS infrastructure, and supplies of critical materials. Here, we discuss methods of addressing the variability of WWS energy to ensure that power supply reliably matches demand (including interconnecting geographically dispersed resources, using hydroelectricity, using demand-response management, storing electric power on site, over-sizing peak generation capacity and producing hydrogen with the excess, storing electric power in vehicle batteries, and forecasting weather to project energy supplies), the economics of WWS generation and transmission, the economics of WWS use in transportation, and policy measures needed to enhance the viability of a WWS system. We find that the cost of energy in a 100% WWS will be similar to the cost today. We conclude that barriers to a 100% conversion to WWS power worldwide are primarily social and political, not technological or even economic. © 2010 Elsevier Ltd.","author":[{"dropping-particle":"","family":"Delucchi","given":"Mark A.","non-dropping-particle":"","parse-names":false,"suffix":""},{"dropping-particle":"","family":"Jacobson","given":"Mark Z.","non-dropping-particle":"","parse-names":false,"suffix":""}],"container-title":"Energy Policy","id":"ITEM-1","issue":"3","issued":{"date-parts":[["2011"]]},"page":"1170-1190","publisher":"Elsevier","title":"Providing all global energy with wind, water, and solar power, Part II: Reliability, system and transmission costs, and policies","type":"article-journal","volume":"39"},"uris":["http://www.mendeley.com/documents/?uuid=24fe9035-17ca-4c1e-91d0-083ef0bf9364"]},{"id":"ITEM-2","itemData":{"DOI":"10.3390/en9060449","ISSN":"1996-1073","abstract":"This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-2","issue":"6","issued":{"date-parts":[["2016"]]},"page":"1-31","title":"Variability Characteristics of European Wind and Solar Power Resources—A Review","type":"article-journal","volume":"9"},"uris":["http://www.mendeley.com/documents/?uuid=bbb8cada-82c1-4328-977e-a11f7d4fe8e8"]}],"mendeley":{"formattedCitation":"(Delucchi &amp; Jacobson, 2011; Graabak &amp; Korpås, 2016)","plainTextFormattedCitation":"(Delucchi &amp; Jacobson, 2011; Graabak &amp; Korpås, 2016)","previouslyFormattedCitation":"(Delucchi &amp; Jacobson, 2011; Graabak &amp; Korpås, 2016)"},"properties":{"noteIndex":0},"schema":"https://github.com/citation-style-language/schema/raw/master/csl-citation.json"}</w:instrText>
      </w:r>
      <w:r>
        <w:rPr/>
        <w:fldChar w:fldCharType="separate"/>
      </w:r>
      <w:bookmarkStart w:name="__Fieldmark__441_3434669275" w:id="788032358"/>
      <w:r>
        <w:rPr/>
        <w:t>(</w:t>
      </w:r>
      <w:bookmarkStart w:name="__Fieldmark__2338_3287146748" w:id="1466695728"/>
      <w:r>
        <w:rPr/>
        <w:t>D</w:t>
      </w:r>
      <w:bookmarkStart w:name="__Fieldmark__474_3718023903" w:id="1507324414"/>
      <w:r>
        <w:rPr/>
        <w:t>elucchi &amp; Jacobson, 2011; Graabak &amp; Korpås, 2016)</w:t>
      </w:r>
      <w:r>
        <w:rPr/>
      </w:r>
      <w:r>
        <w:rPr/>
        <w:fldChar w:fldCharType="end"/>
      </w:r>
      <w:bookmarkEnd w:id="788032358"/>
      <w:bookmarkEnd w:id="1466695728"/>
      <w:bookmarkEnd w:id="1507324414"/>
      <w:r>
        <w:rPr/>
        <w:t xml:space="preserve">. Co-deployment of renewable energy system (water, wind and solar) can counteract the variable power output caused by diurnal and seasonal cycles. The basis for these approaches is the different diurnal and seasonal production pattern of water, wind and solar power plants. For example, wind power output exhibits highest production rates during winter whereas solar power production is highest in summer. Co-deployment of wind and solar can therefore reduce the seasonal power production variability. Other combination are possible as well </w:t>
      </w:r>
      <w:r>
        <w:fldChar w:fldCharType="begin"/>
      </w:r>
      <w:r>
        <w:rPr/>
        <w:instrText>ADDIN CSL_CITATION {"citationItems":[{"id":"ITEM-1","itemData":{"DOI":"10.1016/j.renene.2010.03.012","ISSN":"09601481","abstract":"The renewable power generation aggregated across Europe exhibits strong seasonal behaviors. Wind power generation is much stronger in winter than in summer. The opposite is true for solar power generation. In a future Europe with a very high share of renewable power generation those two opposite behaviors are able to counterbalance each other to a certain extent to follow the seasonal load curve. The best point of counterbalancing represents the seasonal optimal mix between wind and solar power generation. It leads to a pronounced minimum in required stored energy. For a 100% renewable Europe the seasonal optimal mix becomes 55% wind and 45% solar power generation. For less than 100% renewable scenarios the fraction of wind power generation increases and that of solar power generation decreases. © 2010 Elsevier Ltd.","author":[{"dropping-particle":"","family":"Heide","given":"Dominik","non-dropping-particle":"","parse-names":false,"suffix":""},{"dropping-particle":"","family":"Bremen","given":"Lueder","non-dropping-particle":"von","parse-names":false,"suffix":""},{"dropping-particle":"","family":"Greiner","given":"Martin","non-dropping-particle":"","parse-names":false,"suffix":""},{"dropping-particle":"","family":"Hoffmann","given":"Clemens","non-dropping-particle":"","parse-names":false,"suffix":""},{"dropping-particle":"","family":"Speckmann","given":"Markus","non-dropping-particle":"","parse-names":false,"suffix":""},{"dropping-particle":"","family":"Bofinger","given":"Stefan","non-dropping-particle":"","parse-names":false,"suffix":""}],"container-title":"Renewable Energy","id":"ITEM-1","issue":"11","issued":{"date-parts":[["2010"]]},"page":"2483-2489","title":"Seasonal optimal mix of wind and solar power in a future, highly renewable Europe","type":"article-journal","volume":"35"},"uris":["http://www.mendeley.com/documents/?uuid=51d643c1-1d96-4e3d-abca-960e2a5ad2de"]},{"id":"ITEM-2","itemData":{"DOI":"10.3390/en9060449","ISSN":"1996-1073","abstract":"This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-2","issue":"6","issued":{"date-parts":[["2016"]]},"page":"1-31","title":"Variability Characteristics of European Wind and Solar Power Resources—A Review","type":"article-journal","volume":"9"},"uris":["http://www.mendeley.com/documents/?uuid=bbb8cada-82c1-4328-977e-a11f7d4fe8e8"]},{"id":"ITEM-3","itemData":{"DOI":"10.1016/j.renene.2014.11.055","ISSN":"18790682","abstract":"We evaluate the extent to which a combination of wind power and concentrating solar power (CSP) may lead to stable and even baseload power by taking advantage of: 1) spatiotemporal balancing of solar and wind energy resources and 2) storage capabilities of CSP plants. A case study is conducted for the region of Andalusia in Spain. To this end, spatiotemporal variability of modeled CSP and wind capacity factors in a 3-km spatial resolution grid were analyzed based on principal component analysis (PCA) and canonical correlation analysis (CCA). Results reveal that renewable baseload power can be obtained in the study region by locating wind farms and CSP plants using balancing patterns derived from CCA and PCA. In addition, the power fluctuation reduction attained from these patterns was substantially higher than those obtained by interconnecting randomly-located wind farms and CSP plants across the study region. Results were particularly meaningful for the winter season. Upon considering storage capability of the CSP plants, results proved better. The main difference was a higher firm capacity value associated with spring and summer seasons. For the other seasons, the contribution of thermal storage capabilities of the CSP plants to stable power proved less relevant.","author":[{"dropping-particle":"","family":"Santos-Alamillos","given":"F. J.","non-dropping-particle":"","parse-names":false,"suffix":""},{"dropping-particle":"","family":"Pozo-Vázquez","given":"D.","non-dropping-particle":"","parse-names":false,"suffix":""},{"dropping-particle":"","family":"Ruiz-Arias","given":"J. A.","non-dropping-particle":"","parse-names":false,"suffix":""},{"dropping-particle":"","family":"Bremen","given":"L.","non-dropping-particle":"Von","parse-names":false,"suffix":""},{"dropping-particle":"","family":"Tovar-Pescador","given":"J.","non-dropping-particle":"","parse-names":false,"suffix":""}],"container-title":"Renewable Energy","id":"ITEM-3","issue":"2015","issued":{"date-parts":[["2015"]]},"page":"539-550","title":"Combining wind farms with concentrating solar plants to provide stable renewable power","type":"article-journal","volume":"76"},"uris":["http://www.mendeley.com/documents/?uuid=2e20ed9d-c9ee-46c3-8b5a-718902e998a6"]}],"mendeley":{"formattedCitation":"(Graabak &amp; Korpås, 2016; Heide et al., 2010; Santos-Alamillos et al., 2015)","plainTextFormattedCitation":"(Graabak &amp; Korpås, 2016; Heide et al., 2010; Santos-Alamillos et al., 2015)","previouslyFormattedCitation":"(Graabak &amp; Korpås, 2016; Heide et al., 2010; Santos-Alamillos et al., 2015)"},"properties":{"noteIndex":0},"schema":"https://github.com/citation-style-language/schema/raw/master/csl-citation.json"}</w:instrText>
      </w:r>
      <w:r>
        <w:rPr/>
        <w:fldChar w:fldCharType="separate"/>
      </w:r>
      <w:bookmarkStart w:name="__Fieldmark__452_3434669275" w:id="546068381"/>
      <w:r>
        <w:rPr/>
        <w:t>(</w:t>
      </w:r>
      <w:bookmarkStart w:name="__Fieldmark__2370_3287146748" w:id="1760364975"/>
      <w:r>
        <w:rPr/>
        <w:t>G</w:t>
      </w:r>
      <w:bookmarkStart w:name="__Fieldmark__492_3718023903" w:id="750076295"/>
      <w:r>
        <w:rPr/>
        <w:t>raabak &amp; Korpås, 2016; Heide et al., 2010; Santos-Alamillos et al., 2015)</w:t>
      </w:r>
      <w:r>
        <w:rPr/>
      </w:r>
      <w:r>
        <w:rPr/>
        <w:fldChar w:fldCharType="end"/>
      </w:r>
      <w:bookmarkEnd w:id="546068381"/>
      <w:bookmarkEnd w:id="1760364975"/>
      <w:bookmarkEnd w:id="750076295"/>
      <w:r>
        <w:rPr/>
        <w:t>. To summarize, different studies already have proposed methods to reduce short, diurnal or seasonal solar power production variability.</w:t>
      </w:r>
    </w:p>
    <w:p xmlns:wp14="http://schemas.microsoft.com/office/word/2010/wordml" w14:paraId="44F9EDCA" wp14:textId="77777777">
      <w:pPr>
        <w:pStyle w:val="Normal"/>
        <w:rPr/>
      </w:pPr>
      <w:r>
        <w:rPr/>
        <w:t xml:space="preserve">Fewer studies have investigated in reduction of multiday solar power output variability from a meteorological standpoint. </w:t>
      </w:r>
      <w:r>
        <w:rPr>
          <w:rFonts w:ascii="Wingdings" w:hAnsi="Wingdings" w:eastAsia="Wingdings" w:cs="Wingdings"/>
        </w:rPr>
        <w:t></w:t>
      </w:r>
      <w:r>
        <w:rPr/>
        <w:t xml:space="preserve"> expalain how? </w:t>
      </w:r>
      <w:r>
        <w:rPr>
          <w:rFonts w:ascii="Wingdings" w:hAnsi="Wingdings" w:eastAsia="Wingdings" w:cs="Wingdings"/>
        </w:rPr>
        <w:t></w:t>
      </w:r>
      <w:r>
        <w:rPr/>
        <w:t xml:space="preserve"> 500hPa gph anomalies Cassou etc.</w:t>
      </w:r>
    </w:p>
    <w:p xmlns:wp14="http://schemas.microsoft.com/office/word/2010/wordml" w14:paraId="4B41FF0F" wp14:textId="77777777">
      <w:pPr>
        <w:pStyle w:val="ListParagraph"/>
        <w:numPr>
          <w:ilvl w:val="0"/>
          <w:numId w:val="4"/>
        </w:numPr>
        <w:rPr/>
      </w:pPr>
      <w:r>
        <w:rPr/>
        <w:t>Bloomfiled 2020 TCTs</w:t>
      </w:r>
    </w:p>
    <w:p xmlns:wp14="http://schemas.microsoft.com/office/word/2010/wordml" w14:paraId="12037561" wp14:textId="77777777">
      <w:pPr>
        <w:pStyle w:val="ListParagraph"/>
        <w:numPr>
          <w:ilvl w:val="0"/>
          <w:numId w:val="4"/>
        </w:numPr>
        <w:rPr/>
      </w:pPr>
      <w:r>
        <w:rPr/>
        <w:t>Thornton 2017</w:t>
      </w:r>
    </w:p>
    <w:p xmlns:wp14="http://schemas.microsoft.com/office/word/2010/wordml" w14:paraId="441E509C" wp14:textId="77777777">
      <w:pPr>
        <w:pStyle w:val="Normal"/>
        <w:rPr/>
      </w:pPr>
      <w:r>
        <w:rPr/>
        <w:t xml:space="preserve"> </w:t>
      </w:r>
      <w:r>
        <w:fldChar w:fldCharType="begin"/>
      </w:r>
      <w:r>
        <w:rP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regimes","type":"article-journal","volume":"7"},"uris":["http://www.mendeley.com/documents/?uuid=e16f18ec-f45b-4455-8d32-625e1f80da0f"]}],"mendeley":{"formattedCitation":"(Grams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name="__Fieldmark__471_3434669275" w:id="1099185278"/>
      <w:r>
        <w:rPr/>
        <w:t>G</w:t>
      </w:r>
      <w:bookmarkStart w:name="__Fieldmark__2404_3287146748" w:id="945697897"/>
      <w:r>
        <w:rPr/>
        <w:t>r</w:t>
      </w:r>
      <w:bookmarkStart w:name="__Fieldmark__506_3718023903" w:id="1130400839"/>
      <w:r>
        <w:rPr/>
        <w:t xml:space="preserve">ams </w:t>
      </w:r>
      <w:r>
        <w:rPr>
          <w:i/>
        </w:rPr>
        <w:t>et al.</w:t>
      </w:r>
      <w:r>
        <w:rPr/>
        <w:t xml:space="preserve"> (2017)</w:t>
      </w:r>
      <w:r>
        <w:rPr/>
      </w:r>
      <w:r>
        <w:rPr/>
        <w:fldChar w:fldCharType="end"/>
      </w:r>
      <w:bookmarkEnd w:id="1099185278"/>
      <w:bookmarkEnd w:id="945697897"/>
      <w:bookmarkEnd w:id="1130400839"/>
      <w:r>
        <w:rPr/>
        <w:t xml:space="preserve"> did but rejected the idea to further invest in it, based on their findings that it would need a tenfold increase of installed PV capacity in Europe to be comparable to the variability of wind power output. Therefore, they focused their study on wind and concluded, that spatial deployment of wind fleets based on information of different weather regimes can reduce the wind power output variability within Europe substantially. Nevertheless, they showed that connecting weather regime to PV power output variability is also possible. Even though the decision to focus on wind rather than solar power output variability is comprehendible, calculations of necessary future installed PV capacities gives reason to do the investigations anyway. </w:t>
      </w:r>
      <w:r>
        <w:fldChar w:fldCharType="begin"/>
      </w:r>
      <w:r>
        <w:rPr/>
        <w:instrText>ADDIN CSL_CITATION {"citationItems":[{"id":"ITEM-1","itemData":{"ISBN":"978-952-335-339-8","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Ayobami","non-dropping-particle":"","parse-names":false,"suffix":""},{"dropping-particle":"","family":"Gulagi","given":"Ashish","non-dropping-particle":"","parse-names":false,"suffix":""},{"dropping-particle":"","family":"Child","given":"Michael","non-dropping-particle":"","parse-names":false,"suffix":""},{"dropping-particle":"","family":"Fell","given":"Hans-Josef","non-dropping-particle":"","parse-names":false,"suffix":""}],"container-title":"Study by Lappeenranta University of Technology and Energy Watch Group","id":"ITEM-1","issue":"March","issued":{"date-parts":[["2019"]]},"page":"1-321","publisher-place":"Berlin","title":"Global Energy System based on 100% Renewable Energy – Power, Heat, Transport and Desalination Sectors","type":"article-journal","volume":"1"},"uris":["http://www.mendeley.com/documents/?uuid=436588c0-ab2c-4933-9651-89221db24419"]}],"mendeley":{"formattedCitation":"(Ram et al., 2019)","manualFormatting":"Ram et al. (2017)","plainTextFormattedCitation":"(Ram et al., 2019)","previouslyFormattedCitation":"(Ram et al., 2019)"},"properties":{"noteIndex":0},"schema":"https://github.com/citation-style-language/schema/raw/master/csl-citation.json"}</w:instrText>
      </w:r>
      <w:r>
        <w:rPr/>
        <w:fldChar w:fldCharType="separate"/>
      </w:r>
      <w:bookmarkStart w:name="__Fieldmark__486_3434669275" w:id="1626880062"/>
      <w:r>
        <w:rPr/>
        <w:t>R</w:t>
      </w:r>
      <w:bookmarkStart w:name="__Fieldmark__2464_3287146748" w:id="400558299"/>
      <w:r>
        <w:rPr/>
        <w:t xml:space="preserve">am </w:t>
      </w:r>
      <w:r>
        <w:rPr>
          <w:i/>
        </w:rPr>
        <w:t>et al.</w:t>
      </w:r>
      <w:r>
        <w:rPr/>
        <w:t xml:space="preserve"> (2017)</w:t>
      </w:r>
      <w:r>
        <w:rPr/>
      </w:r>
      <w:r>
        <w:rPr/>
        <w:fldChar w:fldCharType="end"/>
      </w:r>
      <w:bookmarkEnd w:id="1626880062"/>
      <w:bookmarkEnd w:id="400558299"/>
      <w:r>
        <w:rPr/>
        <w:t xml:space="preserve"> estimated that the installed PV capacity for a 100% renewable scenario in Europe must rise to 1.94TW by 2050. The International Renewable Energy Agency (IRENA) estimated Europa’s share a bit lower to 0.89TW. This is roughly a ten to twentyfold increase of installed PV capacity compared to the 87.19GW installed PV capacity used in </w:t>
      </w:r>
      <w:r>
        <w:fldChar w:fldCharType="begin"/>
      </w:r>
      <w:r>
        <w:rP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name="__Fieldmark__497_3434669275" w:id="1918032578"/>
      <w:r>
        <w:rPr/>
        <w:t>G</w:t>
      </w:r>
      <w:bookmarkStart w:name="__Fieldmark__2488_3287146748" w:id="1258664866"/>
      <w:r>
        <w:rPr/>
        <w:t xml:space="preserve">rams </w:t>
      </w:r>
      <w:r>
        <w:rPr>
          <w:i/>
        </w:rPr>
        <w:t>et al.</w:t>
      </w:r>
      <w:r>
        <w:rPr/>
        <w:t xml:space="preserve"> (2017)</w:t>
      </w:r>
      <w:r>
        <w:rPr/>
      </w:r>
      <w:r>
        <w:rPr/>
        <w:fldChar w:fldCharType="end"/>
      </w:r>
      <w:bookmarkEnd w:id="1918032578"/>
      <w:bookmarkEnd w:id="1258664866"/>
      <w:r>
        <w:rPr/>
        <w:t xml:space="preserve"> study. Therefore, the impact of multiday PV power output variability caused by different weather regimes could also become substantial, which makes investigation of the optimal spatial deployment of future PV systems in Europe before further massive deployment of great interest. The results could support current planning activities and could help to reduce future grid balancing problems.</w:t>
      </w:r>
    </w:p>
    <w:p xmlns:wp14="http://schemas.microsoft.com/office/word/2010/wordml" w14:paraId="6D98A12B" wp14:textId="77777777">
      <w:pPr>
        <w:pStyle w:val="Normal"/>
        <w:rPr/>
      </w:pPr>
      <w:r>
        <w:rPr/>
      </w:r>
    </w:p>
    <w:p xmlns:wp14="http://schemas.microsoft.com/office/word/2010/wordml" w14:paraId="05EDE556" wp14:textId="77777777">
      <w:pPr>
        <w:pStyle w:val="ListParagraph"/>
        <w:numPr>
          <w:ilvl w:val="0"/>
          <w:numId w:val="4"/>
        </w:numPr>
        <w:rPr/>
      </w:pPr>
      <w:r>
        <w:rPr/>
        <w:t>Timescale discussion necessary?</w:t>
      </w:r>
    </w:p>
    <w:p xmlns:wp14="http://schemas.microsoft.com/office/word/2010/wordml" w14:paraId="2678CE7F" wp14:textId="77777777">
      <w:pPr>
        <w:pStyle w:val="ListParagraph"/>
        <w:numPr>
          <w:ilvl w:val="0"/>
          <w:numId w:val="4"/>
        </w:numPr>
        <w:rPr/>
      </w:pPr>
      <w:r>
        <w:rPr/>
        <w:t xml:space="preserve">Stress events </w:t>
      </w:r>
      <w:r>
        <w:rPr>
          <w:rFonts w:ascii="Wingdings" w:hAnsi="Wingdings" w:eastAsia="Wingdings" w:cs="Wingdings"/>
        </w:rPr>
        <w:t></w:t>
      </w:r>
      <w:r>
        <w:rPr/>
        <w:t xml:space="preserve"> example? Bloomfield 2018 2020 and der Wiel 2019</w:t>
      </w:r>
    </w:p>
    <w:p xmlns:wp14="http://schemas.microsoft.com/office/word/2010/wordml" w14:paraId="511618C7" wp14:textId="77777777">
      <w:pPr>
        <w:pStyle w:val="ListParagraph"/>
        <w:numPr>
          <w:ilvl w:val="0"/>
          <w:numId w:val="4"/>
        </w:numPr>
        <w:rPr/>
      </w:pPr>
      <w:r>
        <w:rPr/>
        <w:t xml:space="preserve">Demand and production pattern </w:t>
      </w:r>
      <w:r>
        <w:rPr>
          <w:rFonts w:ascii="Wingdings" w:hAnsi="Wingdings" w:eastAsia="Wingdings" w:cs="Wingdings"/>
        </w:rPr>
        <w:t></w:t>
      </w:r>
      <w:r>
        <w:rPr/>
        <w:t xml:space="preserve"> countries with highest demand and production</w:t>
      </w:r>
    </w:p>
    <w:p xmlns:wp14="http://schemas.microsoft.com/office/word/2010/wordml" w14:paraId="2946DB82" wp14:textId="77777777">
      <w:pPr>
        <w:pStyle w:val="ListParagraph"/>
        <w:numPr>
          <w:ilvl w:val="0"/>
          <w:numId w:val="4"/>
        </w:numPr>
        <w:rPr/>
      </w:pPr>
      <w:r>
        <w:rPr/>
      </w:r>
    </w:p>
    <w:p xmlns:wp14="http://schemas.microsoft.com/office/word/2010/wordml" w14:paraId="5997CC1D" wp14:textId="77777777">
      <w:pPr>
        <w:pStyle w:val="Normal"/>
        <w:rPr/>
      </w:pPr>
      <w:r>
        <w:rPr/>
      </w:r>
    </w:p>
    <w:p xmlns:wp14="http://schemas.microsoft.com/office/word/2010/wordml" w14:paraId="110FFD37" wp14:textId="77777777">
      <w:pPr>
        <w:pStyle w:val="Normal"/>
        <w:rPr/>
      </w:pPr>
      <w:r>
        <w:rPr/>
      </w:r>
    </w:p>
    <w:p xmlns:wp14="http://schemas.microsoft.com/office/word/2010/wordml" w14:paraId="02EA68B8" wp14:textId="77777777">
      <w:pPr>
        <w:pStyle w:val="Normal"/>
        <w:rPr/>
      </w:pPr>
      <w:r>
        <w:rPr/>
        <w:t>IRENA 0.784TW EU and 0.107 rest of Europe</w:t>
      </w:r>
    </w:p>
    <w:p xmlns:wp14="http://schemas.microsoft.com/office/word/2010/wordml" w14:paraId="6B699379" wp14:textId="77777777">
      <w:pPr>
        <w:pStyle w:val="Normal"/>
        <w:rPr/>
      </w:pPr>
      <w:r>
        <w:rPr/>
      </w:r>
      <w:r>
        <w:br w:type="page"/>
      </w:r>
    </w:p>
    <w:p xmlns:wp14="http://schemas.microsoft.com/office/word/2010/wordml" w14:paraId="44CE34AC" wp14:textId="77777777">
      <w:pPr>
        <w:pStyle w:val="Heading1"/>
        <w:numPr>
          <w:ilvl w:val="0"/>
          <w:numId w:val="2"/>
        </w:numPr>
        <w:rPr/>
      </w:pPr>
      <w:bookmarkStart w:name="_Toc61948459" w:id="336224894"/>
      <w:r>
        <w:rPr/>
        <w:t>Data &amp; Methods</w:t>
      </w:r>
      <w:bookmarkEnd w:id="336224894"/>
    </w:p>
    <w:p xmlns:wp14="http://schemas.microsoft.com/office/word/2010/wordml" w14:paraId="555274F4" wp14:textId="77777777">
      <w:pPr>
        <w:pStyle w:val="Normal"/>
        <w:rPr/>
      </w:pPr>
      <w:r>
        <w:rPr/>
        <w:t>Chapter 2 first describes the datasets which are the underlying sources of this study (section data). Afterwards it illustrates how the datasets are used to achieve the objective of reducing PV power output variability in Europe in the section method.</w:t>
      </w:r>
    </w:p>
    <w:p xmlns:wp14="http://schemas.microsoft.com/office/word/2010/wordml" w14:paraId="51A59785" wp14:textId="77777777">
      <w:pPr>
        <w:pStyle w:val="Heading2"/>
        <w:numPr>
          <w:ilvl w:val="1"/>
          <w:numId w:val="2"/>
        </w:numPr>
        <w:ind w:left="576" w:hanging="578"/>
        <w:rPr/>
      </w:pPr>
      <w:bookmarkStart w:name="_Toc61948460" w:id="2067256353"/>
      <w:r>
        <w:rPr/>
        <w:t>Data</w:t>
      </w:r>
      <w:bookmarkEnd w:id="2067256353"/>
    </w:p>
    <w:p xmlns:wp14="http://schemas.microsoft.com/office/word/2010/wordml" w14:paraId="4DFF734E" wp14:textId="77777777">
      <w:pPr>
        <w:pStyle w:val="Heading3"/>
        <w:numPr>
          <w:ilvl w:val="2"/>
          <w:numId w:val="2"/>
        </w:numPr>
        <w:rPr/>
      </w:pPr>
      <w:bookmarkStart w:name="_Toc61948461" w:id="1599611860"/>
      <w:r>
        <w:rPr/>
        <w:t>ERA5</w:t>
      </w:r>
      <w:bookmarkEnd w:id="1599611860"/>
    </w:p>
    <w:p xmlns:wp14="http://schemas.microsoft.com/office/word/2010/wordml" w14:paraId="10CEDA7C" wp14:textId="77777777">
      <w:pPr>
        <w:pStyle w:val="Normal"/>
        <w:rPr/>
      </w:pPr>
      <w:r>
        <w:rPr/>
        <w:t xml:space="preserve">The reanalyse dataset, </w:t>
      </w:r>
      <w:r>
        <w:fldChar w:fldCharType="begin"/>
      </w:r>
      <w:r>
        <w:rPr>
          <w:rStyle w:val="InternetLink"/>
        </w:rPr>
        <w:instrText> HYPERLINK "https://cds.climate.copernicus.eu/cdsapp" \l "!/dataset/reanalysis-era5-pressure-levels?tab=overview"</w:instrText>
      </w:r>
      <w:r>
        <w:rPr>
          <w:rStyle w:val="InternetLink"/>
        </w:rPr>
        <w:fldChar w:fldCharType="separate"/>
      </w:r>
      <w:r>
        <w:rPr>
          <w:rStyle w:val="InternetLink"/>
        </w:rPr>
        <w:t>ERA5</w:t>
      </w:r>
      <w:r>
        <w:rPr>
          <w:rStyle w:val="InternetLink"/>
        </w:rPr>
        <w:fldChar w:fldCharType="end"/>
      </w:r>
      <w:r>
        <w:rPr/>
        <w:t xml:space="preserve"> </w:t>
      </w:r>
      <w:r>
        <w:fldChar w:fldCharType="begin"/>
      </w:r>
      <w:r>
        <w:rPr/>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rPr/>
        <w:fldChar w:fldCharType="separate"/>
      </w:r>
      <w:bookmarkStart w:name="__Fieldmark__530_3434669275" w:id="1350950952"/>
      <w:r>
        <w:rPr/>
        <w:t>(</w:t>
      </w:r>
      <w:bookmarkStart w:name="__Fieldmark__2583_3287146748" w:id="1971428098"/>
      <w:r>
        <w:rPr/>
        <w:t>Hersbach et al., 2018)</w:t>
      </w:r>
      <w:r>
        <w:rPr/>
      </w:r>
      <w:r>
        <w:rPr/>
        <w:fldChar w:fldCharType="end"/>
      </w:r>
      <w:bookmarkEnd w:id="1350950952"/>
      <w:bookmarkEnd w:id="1971428098"/>
      <w:r>
        <w:rPr/>
        <w:t xml:space="preserve">, which is published by the European Centre for Medium-Range Weather Forecasts (ECMWF), is used as source for the weather regime definition. It provides atmospheric, land and oceanic variables from 1979 to present with a temporal resolution of an hour. The grid of ERA5 has a horizontal spatial resolution of 0.28 degrees (~31km) and 37 pressure levels in the vertical. A detailed documentation about ERA5 reanalyse dataset can be found on the ECMWF confluence web page </w:t>
      </w:r>
      <w:r>
        <w:fldChar w:fldCharType="begin"/>
      </w:r>
      <w:r>
        <w:rPr/>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rPr/>
        <w:fldChar w:fldCharType="separate"/>
      </w:r>
      <w:bookmarkStart w:name="__Fieldmark__537_3434669275" w:id="849041293"/>
      <w:r>
        <w:rPr/>
        <w:t>(</w:t>
      </w:r>
      <w:bookmarkStart w:name="__Fieldmark__2598_3287146748" w:id="968473702"/>
      <w:r>
        <w:rPr/>
        <w:t>H</w:t>
      </w:r>
      <w:bookmarkStart w:name="__Fieldmark__722_3718023903" w:id="962733715"/>
      <w:r>
        <w:rPr/>
        <w:t>ennermann &amp; Yang, 2018)</w:t>
      </w:r>
      <w:r>
        <w:rPr/>
      </w:r>
      <w:r>
        <w:rPr/>
        <w:fldChar w:fldCharType="end"/>
      </w:r>
      <w:bookmarkEnd w:id="849041293"/>
      <w:bookmarkEnd w:id="968473702"/>
      <w:bookmarkEnd w:id="962733715"/>
      <w:r>
        <w:rPr/>
        <w:t>.</w:t>
      </w:r>
    </w:p>
    <w:p xmlns:wp14="http://schemas.microsoft.com/office/word/2010/wordml" w14:paraId="375CE453" wp14:textId="77777777">
      <w:pPr>
        <w:pStyle w:val="Normal"/>
        <w:rPr/>
      </w:pPr>
      <w:r>
        <w:rPr/>
        <w:t xml:space="preserve">We use the 500hPa geopotential height variable from ERA5 in the domain 80°W to 40°E, 30°N to 90°N. Geopotential height relates to low and high pressure systems (cyclones / anticyclones) and are commonly used for weather regime classification </w:t>
      </w:r>
      <w:r>
        <w:fldChar w:fldCharType="begin"/>
      </w:r>
      <w:r>
        <w:rPr/>
        <w:instrText>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Change","id":"ITEM-3","issue":"8","issued":{"date-parts":[["2017"]]},"page":"557-562","title":"Balancing Europe's wind-power output through spatial deployment informed by weather regimes","type":"article-journal","volume":"7"},"uris":["http://www.mendeley.com/documents/?uuid=d83a18de-1e07-4281-ad3b-9b5f2db864e0"]}],"mendeley":{"formattedCitation":"(Cassou, 2008; Grams et al., 2017; Michelangeli et al., 1995)","plainTextFormattedCitation":"(Cassou, 2008; Grams et al., 2017; Michelangeli et al., 1995)","previouslyFormattedCitation":"(Cassou, 2008; Grams et al., 2017; Michelangeli et al., 1995)"},"properties":{"noteIndex":0},"schema":"https://github.com/citation-style-language/schema/raw/master/csl-citation.json"}</w:instrText>
      </w:r>
      <w:r>
        <w:rPr/>
        <w:fldChar w:fldCharType="separate"/>
      </w:r>
      <w:bookmarkStart w:name="__Fieldmark__549_3434669275" w:id="1813122691"/>
      <w:r>
        <w:rPr/>
        <w:t>(</w:t>
      </w:r>
      <w:bookmarkStart w:name="__Fieldmark__2616_3287146748" w:id="1409364735"/>
      <w:r>
        <w:rPr/>
        <w:t>Cassou, 2008; Grams et al., 2017; Michelangeli et al., 1995)</w:t>
      </w:r>
      <w:r>
        <w:rPr/>
      </w:r>
      <w:r>
        <w:rPr/>
        <w:fldChar w:fldCharType="end"/>
      </w:r>
      <w:bookmarkEnd w:id="1813122691"/>
      <w:bookmarkEnd w:id="1409364735"/>
      <w:r>
        <w:rPr/>
        <w:t xml:space="preserve">. The domain specification is reasonable for our meteorological field investigates since it captures the largescale circulation that affects Europe. The hourly dataset covers the time from 01.01.1979 until 31.05.2020, which yields in 363’048 datapoints. Additionally, the </w:t>
      </w:r>
      <w:r>
        <w:fldChar w:fldCharType="begin"/>
      </w:r>
      <w:r>
        <w:rPr>
          <w:rStyle w:val="InternetLink"/>
        </w:rPr>
        <w:instrText> HYPERLINK "https://cds.climate.copernicus.eu/cdsapp" \l "!/dataset/10.24381/cds.e2161bac?tab=overview"</w:instrText>
      </w:r>
      <w:r>
        <w:rPr>
          <w:rStyle w:val="InternetLink"/>
        </w:rPr>
        <w:fldChar w:fldCharType="separate"/>
      </w:r>
      <w:r>
        <w:rPr>
          <w:rStyle w:val="InternetLink"/>
        </w:rPr>
        <w:t>ERA5-Land</w:t>
      </w:r>
      <w:r>
        <w:rPr>
          <w:rStyle w:val="InternetLink"/>
        </w:rPr>
        <w:fldChar w:fldCharType="end"/>
      </w:r>
      <w:r>
        <w:rPr/>
        <w:t xml:space="preserve"> </w:t>
      </w:r>
      <w:r>
        <w:fldChar w:fldCharType="begin"/>
      </w:r>
      <w:r>
        <w:rPr/>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Pr/>
        <w:fldChar w:fldCharType="separate"/>
      </w:r>
      <w:bookmarkStart w:name="__Fieldmark__559_3434669275" w:id="651709742"/>
      <w:r>
        <w:rPr/>
        <w:t>(</w:t>
      </w:r>
      <w:bookmarkStart w:name="__Fieldmark__2642_3287146748" w:id="363322844"/>
      <w:r>
        <w:rPr/>
        <w:t>Muñoz Sabater, 2019)</w:t>
      </w:r>
      <w:r>
        <w:rPr/>
      </w:r>
      <w:r>
        <w:rPr/>
        <w:fldChar w:fldCharType="end"/>
      </w:r>
      <w:bookmarkEnd w:id="651709742"/>
      <w:bookmarkEnd w:id="363322844"/>
      <w:r>
        <w:rPr/>
        <w:t xml:space="preserve"> hourly data from 01.01.1981 until 31.05.2020 are used to get an overview of 2m temperature and surface solar radiation of the classified weather regimes. It is explicit designed for surface application and provides a more accurate dataset for this framework as ERA5. Especially over complex terrain (orography) the ERA5-Land adds value to the ERA5 surface field. Furthermore, ERA5-Land has a higher spatial resolution of 0.1 degrees (~9km) </w:t>
      </w:r>
      <w:r>
        <w:fldChar w:fldCharType="begin"/>
      </w:r>
      <w:r>
        <w:rPr/>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Pr/>
        <w:fldChar w:fldCharType="separate"/>
      </w:r>
      <w:bookmarkStart w:name="__Fieldmark__566_3434669275" w:id="352682699"/>
      <w:r>
        <w:rPr/>
        <w:t>(</w:t>
      </w:r>
      <w:bookmarkStart w:name="__Fieldmark__2658_3287146748" w:id="875653800"/>
      <w:r>
        <w:rPr/>
        <w:t>Muñoz Sabater, 2019)</w:t>
      </w:r>
      <w:r>
        <w:rPr/>
      </w:r>
      <w:r>
        <w:rPr/>
        <w:fldChar w:fldCharType="end"/>
      </w:r>
      <w:bookmarkEnd w:id="352682699"/>
      <w:bookmarkEnd w:id="875653800"/>
      <w:r>
        <w:rPr/>
        <w:t xml:space="preserve">. We choose a slightly coarser resolution of 0.25 degrees, comparable to the 0.28 degrees of geopotential height. </w:t>
      </w:r>
    </w:p>
    <w:p xmlns:wp14="http://schemas.microsoft.com/office/word/2010/wordml" w14:paraId="2D4A0A67" wp14:textId="77777777">
      <w:pPr>
        <w:pStyle w:val="Heading3"/>
        <w:numPr>
          <w:ilvl w:val="2"/>
          <w:numId w:val="2"/>
        </w:numPr>
        <w:rPr/>
      </w:pPr>
      <w:bookmarkStart w:name="_Toc61948462" w:id="1095306517"/>
      <w:bookmarkStart w:name="_Ref61344044" w:id="1094936350"/>
      <w:r>
        <w:rPr/>
        <w:t>Renewables.ninja and the Global Solar Energy Estimator (GSEE)</w:t>
      </w:r>
      <w:bookmarkEnd w:id="1095306517"/>
      <w:bookmarkEnd w:id="1094936350"/>
    </w:p>
    <w:p xmlns:wp14="http://schemas.microsoft.com/office/word/2010/wordml" w14:paraId="3EA79C6F" wp14:textId="77777777">
      <w:pPr>
        <w:pStyle w:val="Normal"/>
        <w:rPr/>
      </w:pPr>
      <w:r>
        <w:rPr/>
        <w:t>Renewables.ninja (</w:t>
      </w:r>
      <w:hyperlink r:id="rId2">
        <w:r>
          <w:rPr>
            <w:rStyle w:val="InternetLink"/>
            <w:color w:val="auto"/>
          </w:rPr>
          <w:t>www.renewables.ninja</w:t>
        </w:r>
      </w:hyperlink>
      <w:r>
        <w:rPr/>
        <w:t xml:space="preserve">) is an interactive web platform that simulates hourly power output of wind and solar power plants all over the world. To calculate the PV power output, it uses the so-called Global Solar Energy Estimator (GSEE). The source code of the GSEE is freely available on </w:t>
      </w:r>
      <w:hyperlink r:id="rId3">
        <w:r>
          <w:rPr>
            <w:rStyle w:val="InternetLink"/>
          </w:rPr>
          <w:t>GitHub</w:t>
        </w:r>
      </w:hyperlink>
      <w:r>
        <w:rPr/>
        <w:t xml:space="preserve"> and a detailed description of the GSEE can be found in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name="__Fieldmark__585_3434669275" w:id="198276174"/>
      <w:r>
        <w:rPr/>
        <w:t>P</w:t>
      </w:r>
      <w:bookmarkStart w:name="__Fieldmark__2678_3287146748" w:id="1575463426"/>
      <w:r>
        <w:rPr/>
        <w:t>f</w:t>
      </w:r>
      <w:bookmarkStart w:name="__Fieldmark__884_3718023903" w:id="847375947"/>
      <w:r>
        <w:rPr/>
        <w:t>enninger and Staffell (2016)</w:t>
      </w:r>
      <w:r>
        <w:rPr/>
      </w:r>
      <w:r>
        <w:rPr/>
        <w:fldChar w:fldCharType="end"/>
      </w:r>
      <w:bookmarkEnd w:id="198276174"/>
      <w:bookmarkEnd w:id="1575463426"/>
      <w:bookmarkEnd w:id="847375947"/>
      <w:r>
        <w:rPr/>
        <w:t xml:space="preserve">. The theoretical background of the GSEE is based on </w:t>
      </w:r>
      <w:r>
        <w:fldChar w:fldCharType="begin"/>
      </w:r>
      <w:r>
        <w:rP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rPr/>
        <w:fldChar w:fldCharType="separate"/>
      </w:r>
      <w:bookmarkStart w:name="__Fieldmark__596_3434669275" w:id="605658998"/>
      <w:r>
        <w:rPr/>
        <w:t>H</w:t>
      </w:r>
      <w:bookmarkStart w:name="__Fieldmark__2685_3287146748" w:id="449688899"/>
      <w:r>
        <w:rPr/>
        <w:t>u</w:t>
      </w:r>
      <w:bookmarkStart w:name="__Fieldmark__921_3718023903" w:id="1893810848"/>
      <w:r>
        <w:rPr/>
        <w:t xml:space="preserve">ld </w:t>
      </w:r>
      <w:r>
        <w:rPr>
          <w:i/>
        </w:rPr>
        <w:t>et al.</w:t>
      </w:r>
      <w:r>
        <w:rPr/>
        <w:t xml:space="preserve"> (2010)</w:t>
      </w:r>
      <w:r>
        <w:rPr/>
      </w:r>
      <w:r>
        <w:rPr/>
        <w:fldChar w:fldCharType="end"/>
      </w:r>
      <w:bookmarkEnd w:id="605658998"/>
      <w:bookmarkEnd w:id="449688899"/>
      <w:bookmarkEnd w:id="1893810848"/>
      <w:r>
        <w:rPr/>
        <w:t>. The following variables are the key input parameter of this method to estimate the energy yield of PV modules:</w:t>
      </w:r>
    </w:p>
    <w:p xmlns:wp14="http://schemas.microsoft.com/office/word/2010/wordml" w14:paraId="1F7D73A9" wp14:textId="77777777">
      <w:pPr>
        <w:pStyle w:val="ListParagraph"/>
        <w:numPr>
          <w:ilvl w:val="0"/>
          <w:numId w:val="3"/>
        </w:numPr>
        <w:rPr/>
      </w:pPr>
      <w:r>
        <w:rPr/>
        <w:t>Direct and diffuse irradiance at the PV panel</w:t>
      </w:r>
    </w:p>
    <w:p xmlns:wp14="http://schemas.microsoft.com/office/word/2010/wordml" w14:paraId="0533D737" wp14:textId="77777777">
      <w:pPr>
        <w:pStyle w:val="ListParagraph"/>
        <w:numPr>
          <w:ilvl w:val="0"/>
          <w:numId w:val="3"/>
        </w:numPr>
        <w:rPr/>
      </w:pPr>
      <w:r>
        <w:rPr/>
        <w:t>Panel temperature</w:t>
      </w:r>
    </w:p>
    <w:p xmlns:wp14="http://schemas.microsoft.com/office/word/2010/wordml" w14:paraId="055A784B" wp14:textId="77777777">
      <w:pPr>
        <w:pStyle w:val="Normal"/>
        <w:rPr/>
      </w:pP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name="__Fieldmark__613_3434669275" w:id="2006476509"/>
      <w:r>
        <w:rPr/>
        <w:t>P</w:t>
      </w:r>
      <w:bookmarkStart w:name="__Fieldmark__2698_3287146748" w:id="254367459"/>
      <w:r>
        <w:rPr/>
        <w:t>f</w:t>
      </w:r>
      <w:bookmarkStart w:name="__Fieldmark__942_3718023903" w:id="1800041147"/>
      <w:r>
        <w:rPr/>
        <w:t>enninger and Staffell (2016)</w:t>
      </w:r>
      <w:r>
        <w:rPr/>
      </w:r>
      <w:r>
        <w:rPr/>
        <w:fldChar w:fldCharType="end"/>
      </w:r>
      <w:bookmarkEnd w:id="2006476509"/>
      <w:bookmarkEnd w:id="254367459"/>
      <w:bookmarkEnd w:id="1800041147"/>
      <w:r>
        <w:rPr/>
        <w:t xml:space="preserve"> use three data sources to estimate these variables: The two reanalysis datasets of Modern-Era Retrospective analysis for Research and Applications (MERRA and MERRA-2) and the Surface Solar Radiation Data Set - Heliosat (SARAH). Figure 1 shows the general approach of GSEE.</w:t>
      </w:r>
    </w:p>
    <w:p xmlns:wp14="http://schemas.microsoft.com/office/word/2010/wordml" w14:paraId="3FE9F23F" wp14:textId="77777777">
      <w:pPr>
        <w:pStyle w:val="Normal"/>
        <w:keepNext w:val="true"/>
        <w:jc w:val="center"/>
        <w:rPr/>
      </w:pPr>
      <w:r w:rsidR="0E2152ED">
        <w:drawing>
          <wp:inline xmlns:wp14="http://schemas.microsoft.com/office/word/2010/wordprocessingDrawing" wp14:editId="174A8FFE" wp14:anchorId="1DBCFE6A">
            <wp:extent cx="3192145" cy="2600325"/>
            <wp:effectExtent l="0" t="0" r="0" b="0"/>
            <wp:docPr id="1" name="Grafik 1" title=""/>
            <wp:cNvGraphicFramePr>
              <a:graphicFrameLocks noChangeAspect="1"/>
            </wp:cNvGraphicFramePr>
            <a:graphic>
              <a:graphicData uri="http://schemas.openxmlformats.org/drawingml/2006/picture">
                <pic:pic>
                  <pic:nvPicPr>
                    <pic:cNvPr id="0" name="Grafik 1"/>
                    <pic:cNvPicPr/>
                  </pic:nvPicPr>
                  <pic:blipFill>
                    <a:blip r:embed="R8aa3ea7caa4142a6">
                      <a:extLst>
                        <a:ext xmlns:a="http://schemas.openxmlformats.org/drawingml/2006/main" uri="{28A0092B-C50C-407E-A947-70E740481C1C}">
                          <a14:useLocalDpi val="0"/>
                        </a:ext>
                      </a:extLst>
                    </a:blip>
                    <a:stretch>
                      <a:fillRect/>
                    </a:stretch>
                  </pic:blipFill>
                  <pic:spPr>
                    <a:xfrm rot="0" flipH="0" flipV="0">
                      <a:off x="0" y="0"/>
                      <a:ext cx="3192145" cy="2600325"/>
                    </a:xfrm>
                    <a:prstGeom prst="rect">
                      <a:avLst/>
                    </a:prstGeom>
                  </pic:spPr>
                </pic:pic>
              </a:graphicData>
            </a:graphic>
          </wp:inline>
        </w:drawing>
      </w:r>
    </w:p>
    <w:p xmlns:wp14="http://schemas.microsoft.com/office/word/2010/wordml" w14:paraId="02454E57" wp14:textId="77777777">
      <w:pPr>
        <w:pStyle w:val="Caption1"/>
        <w:rPr/>
      </w:pPr>
      <w:r>
        <w:rPr>
          <w:b/>
          <w:bCs/>
        </w:rPr>
        <w:t xml:space="preserve">Figure </w:t>
      </w:r>
      <w:r>
        <w:rPr>
          <w:b/>
          <w:bCs/>
        </w:rPr>
        <w:fldChar w:fldCharType="begin"/>
      </w:r>
      <w:r>
        <w:rPr>
          <w:b/>
          <w:bCs/>
        </w:rPr>
        <w:instrText> SEQ Figure \* ARABIC </w:instrText>
      </w:r>
      <w:r>
        <w:rPr>
          <w:b/>
          <w:bCs/>
        </w:rPr>
        <w:fldChar w:fldCharType="separate"/>
      </w:r>
      <w:r>
        <w:rPr>
          <w:b/>
          <w:bCs/>
        </w:rPr>
        <w:t>1</w:t>
      </w:r>
      <w:r>
        <w:rPr>
          <w:b/>
          <w:bCs/>
        </w:rPr>
        <w:fldChar w:fldCharType="end"/>
      </w:r>
      <w:r>
        <w:rPr>
          <w:b/>
          <w:bCs/>
        </w:rPr>
        <w:t>:</w:t>
      </w:r>
      <w:r>
        <w:rPr/>
        <w:t xml:space="preserve"> Overview of the approach used to model PV power output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name="__Fieldmark__631_3434669275" w:id="1152549483"/>
      <w:r>
        <w:rPr/>
      </w:r>
      <w:r>
        <w:rPr>
          <w:i w:val="false"/>
        </w:rPr>
        <w:t>(</w:t>
      </w:r>
      <w:bookmarkStart w:name="__Fieldmark__2726_3287146748" w:id="1695030577"/>
      <w:r>
        <w:rPr>
          <w:i w:val="false"/>
        </w:rPr>
        <w:t>P</w:t>
      </w:r>
      <w:bookmarkStart w:name="__Fieldmark__906_3718023903" w:id="68"/>
      <w:r>
        <w:rPr>
          <w:i w:val="false"/>
        </w:rPr>
        <w:t>fenninger &amp; Staffell, 2016)</w:t>
      </w:r>
      <w:r>
        <w:rPr/>
      </w:r>
      <w:r>
        <w:rPr/>
        <w:fldChar w:fldCharType="end"/>
      </w:r>
      <w:bookmarkEnd w:id="1152549483"/>
      <w:bookmarkEnd w:id="1695030577"/>
      <w:bookmarkEnd w:id="68"/>
      <w:r>
        <w:rPr/>
        <w:t>.</w:t>
      </w:r>
    </w:p>
    <w:p xmlns:wp14="http://schemas.microsoft.com/office/word/2010/wordml" w14:paraId="0002BC08" wp14:textId="77777777">
      <w:pPr>
        <w:pStyle w:val="Normal"/>
        <w:rPr/>
      </w:pPr>
      <w:r>
        <w:rPr/>
        <w:t xml:space="preserve">Since the estimates with MERRA are no longer provided by renewables.ninja we will hereafter only discuss the two datasets MERRA-2 and SARAH. Both are provided in hourly intervals from 1985-2016. SARAH is satellite-derived irradiance dataset with a high spatial resolution of 0.05° × 0.05° whereas MERRA-2 is a reanalysis dataset with a lower spatial resolution of 0.5° latitude and 0.625° longitude. MERRA only provides direct irradiance, but diffuse irradiance is needed as well. Therefore, they used the Boland-Ridley-Lauret model to estimate the diffuse irradiance </w:t>
      </w:r>
      <w:r>
        <w:fldChar w:fldCharType="begin"/>
      </w:r>
      <w:r>
        <w:rPr/>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rPr/>
        <w:fldChar w:fldCharType="separate"/>
      </w:r>
      <w:bookmarkStart w:name="__Fieldmark__643_3434669275" w:id="69"/>
      <w:r>
        <w:rPr/>
        <w:t>(</w:t>
      </w:r>
      <w:bookmarkStart w:name="__Fieldmark__2736_3287146748" w:id="70"/>
      <w:r>
        <w:rPr/>
        <w:t>Ridley</w:t>
      </w:r>
      <w:r>
        <w:rPr>
          <w:i/>
        </w:rPr>
        <w:t xml:space="preserve"> et al.</w:t>
      </w:r>
      <w:r>
        <w:rPr/>
        <w:t xml:space="preserve"> 2010; Lauret</w:t>
      </w:r>
      <w:r>
        <w:rPr>
          <w:i/>
        </w:rPr>
        <w:t xml:space="preserve"> et al. </w:t>
      </w:r>
      <w:r>
        <w:rPr/>
        <w:t>2013)</w:t>
      </w:r>
      <w:r>
        <w:rPr/>
      </w:r>
      <w:r>
        <w:rPr/>
        <w:fldChar w:fldCharType="end"/>
      </w:r>
      <w:bookmarkEnd w:id="69"/>
      <w:bookmarkEnd w:id="70"/>
      <w:r>
        <w:rPr/>
        <w:t>. Since SARAH provides direct and global irradiance no further estimates were needed. Additionally, they use 2m temperature from MERRA-2 as estimates for the ambient temperature. To get the panel temperature they used the ambient temperature of MERRA-2 and additionally considered the effect of the irradiance on the panel temperature. This relation was estimated with site measurements of one of their sources (DTI see below). This dataset provides ambient and panel temperature for each site with which they derived an empirical relationship.</w:t>
      </w:r>
    </w:p>
    <w:p xmlns:wp14="http://schemas.microsoft.com/office/word/2010/wordml" w14:paraId="4AB3A79F" wp14:textId="77777777">
      <w:pPr>
        <w:pStyle w:val="Normal"/>
        <w:rPr/>
      </w:pPr>
      <w:r>
        <w:rPr/>
        <w:t>It is more common and easier to make comparison and analyses of PV power output with capacity factors rather than with absolute power output and we use this approach as well. The unit-less capacity factor CF is defined as:</w:t>
      </w:r>
    </w:p>
    <w:p xmlns:wp14="http://schemas.microsoft.com/office/word/2010/wordml" w14:paraId="1F72F646" wp14:textId="77777777">
      <w:pPr>
        <w:pStyle w:val="Caption1"/>
        <w:keepNext w:val="true"/>
        <w:rPr/>
      </w:pPr>
      <w:r>
        <w:rPr/>
      </w:r>
    </w:p>
    <w:tbl>
      <w:tblPr>
        <w:tblStyle w:val="Tabellenraster"/>
        <w:tblW w:w="9396" w:type="dxa"/>
        <w:jc w:val="center"/>
        <w:tblInd w:w="0" w:type="dxa"/>
        <w:tblCellMar>
          <w:top w:w="0" w:type="dxa"/>
          <w:left w:w="118" w:type="dxa"/>
          <w:bottom w:w="0" w:type="dxa"/>
          <w:right w:w="108" w:type="dxa"/>
        </w:tblCellMar>
        <w:tblLook w:val="04a0" w:firstRow="1" w:lastRow="0" w:firstColumn="1" w:lastColumn="0" w:noHBand="0" w:noVBand="1"/>
      </w:tblPr>
      <w:tblGrid>
        <w:gridCol w:w="701"/>
        <w:gridCol w:w="7938"/>
        <w:gridCol w:w="757"/>
      </w:tblGrid>
      <w:tr xmlns:wp14="http://schemas.microsoft.com/office/word/2010/wordml" w14:paraId="40335391" wp14:textId="77777777">
        <w:trPr/>
        <w:tc>
          <w:tcPr>
            <w:tcW w:w="701" w:type="dxa"/>
            <w:tcBorders>
              <w:top w:val="nil"/>
              <w:left w:val="nil"/>
              <w:bottom w:val="nil"/>
              <w:right w:val="nil"/>
              <w:insideH w:val="nil"/>
              <w:insideV w:val="nil"/>
            </w:tcBorders>
            <w:shd w:val="clear" w:fill="auto"/>
            <w:vAlign w:val="center"/>
          </w:tcPr>
          <w:p w14:paraId="08CE6F91" wp14:textId="77777777">
            <w:pPr>
              <w:pStyle w:val="Normal"/>
              <w:spacing w:before="0" w:after="0" w:line="240" w:lineRule="auto"/>
              <w:ind w:hanging="0"/>
              <w:rPr/>
            </w:pPr>
            <w:r>
              <w:rPr/>
            </w:r>
          </w:p>
        </w:tc>
        <w:tc>
          <w:tcPr>
            <w:tcW w:w="7938" w:type="dxa"/>
            <w:tcBorders>
              <w:top w:val="nil"/>
              <w:left w:val="nil"/>
              <w:bottom w:val="nil"/>
              <w:right w:val="nil"/>
              <w:insideH w:val="nil"/>
              <w:insideV w:val="nil"/>
            </w:tcBorders>
            <w:shd w:val="clear" w:fill="auto"/>
            <w:vAlign w:val="center"/>
          </w:tcPr>
          <w:p w14:paraId="5BDDE9BC" wp14:textId="77777777">
            <w:pPr>
              <w:pStyle w:val="Normal"/>
              <w:spacing w:before="0" w:after="0" w:line="240" w:lineRule="auto"/>
              <w:ind w:hanging="0"/>
              <w:rPr/>
            </w:pPr>
            <w:r>
              <w:rPr/>
            </w:r>
            <m:oMath xmlns:m="http://schemas.openxmlformats.org/officeDocument/2006/math">
              <m:r>
                <w:rPr>
                  <w:rFonts w:ascii="Cambria Math" w:hAnsi="Cambria Math"/>
                </w:rPr>
                <m:t xml:space="preserve">CF</m:t>
              </m:r>
              <m:r>
                <w:rPr>
                  <w:rFonts w:ascii="Cambria Math" w:hAnsi="Cambria Math"/>
                </w:rPr>
                <m:t xml:space="preserve">=</m:t>
              </m:r>
              <m:f>
                <m:num>
                  <m:r>
                    <w:rPr>
                      <w:rFonts w:ascii="Cambria Math" w:hAnsi="Cambria Math"/>
                    </w:rPr>
                    <m:t xml:space="preserve">P</m:t>
                  </m:r>
                </m:num>
                <m:den>
                  <m:r>
                    <w:rPr>
                      <w:rFonts w:ascii="Cambria Math" w:hAnsi="Cambria Math"/>
                    </w:rPr>
                    <m:t xml:space="preserve">IC</m:t>
                  </m:r>
                </m:den>
              </m:f>
            </m:oMath>
          </w:p>
        </w:tc>
        <w:tc>
          <w:tcPr>
            <w:tcW w:w="757" w:type="dxa"/>
            <w:tcBorders>
              <w:top w:val="nil"/>
              <w:left w:val="nil"/>
              <w:bottom w:val="nil"/>
              <w:right w:val="nil"/>
              <w:insideH w:val="nil"/>
              <w:insideV w:val="nil"/>
            </w:tcBorders>
            <w:shd w:val="clear" w:fill="auto"/>
            <w:vAlign w:val="center"/>
          </w:tcPr>
          <w:p w14:paraId="665EDAF5" wp14:textId="77777777">
            <w:pPr>
              <w:pStyle w:val="Normal"/>
              <w:spacing w:before="0" w:after="0" w:line="240" w:lineRule="auto"/>
              <w:ind w:hanging="0"/>
              <w:jc w:val="right"/>
              <w:rPr/>
            </w:pPr>
            <w:bookmarkStart w:name="_Ref61362315" w:id="71"/>
            <w:r>
              <w:rPr/>
              <w:t xml:space="preserve">Eq. </w:t>
            </w:r>
            <w:r>
              <w:rPr/>
              <w:fldChar w:fldCharType="begin"/>
            </w:r>
            <w:r>
              <w:rPr/>
              <w:instrText> SEQ Equation \* ARABIC </w:instrText>
            </w:r>
            <w:r>
              <w:rPr/>
              <w:fldChar w:fldCharType="separate"/>
            </w:r>
            <w:r>
              <w:rPr/>
              <w:t>1</w:t>
            </w:r>
            <w:r>
              <w:rPr/>
              <w:fldChar w:fldCharType="end"/>
            </w:r>
            <w:bookmarkEnd w:id="71"/>
          </w:p>
        </w:tc>
      </w:tr>
    </w:tbl>
    <w:p xmlns:wp14="http://schemas.microsoft.com/office/word/2010/wordml" w14:paraId="33F787AD" wp14:textId="77777777">
      <w:pPr>
        <w:pStyle w:val="Normal"/>
        <w:ind w:hanging="0"/>
        <w:rPr/>
      </w:pPr>
      <w:r>
        <w:rPr/>
        <w:br/>
      </w:r>
      <w:r>
        <w:rPr/>
        <w:t xml:space="preserve">where P is power output [W] and IC is the installed capacity [W]. </w:t>
      </w:r>
    </w:p>
    <w:p xmlns:wp14="http://schemas.microsoft.com/office/word/2010/wordml" w14:paraId="5CBB13B5" wp14:textId="77777777">
      <w:pPr>
        <w:pStyle w:val="Normal"/>
        <w:ind w:hanging="0"/>
        <w:rPr/>
      </w:pPr>
      <w:r>
        <w:rPr/>
        <w:t>MUSS MEHR KOMMEN</w:t>
      </w:r>
    </w:p>
    <w:p xmlns:wp14="http://schemas.microsoft.com/office/word/2010/wordml" w14:paraId="6E785B05" wp14:textId="77777777">
      <w:pPr>
        <w:pStyle w:val="Normal"/>
        <w:rPr/>
      </w:pPr>
      <w:r>
        <w:rPr/>
        <w:t xml:space="preserve">To evaluate the results obtained with the method described above,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name="__Fieldmark__675_3434669275" w:id="72"/>
      <w:r>
        <w:rPr/>
        <w:t>P</w:t>
      </w:r>
      <w:bookmarkStart w:name="__Fieldmark__2776_3287146748" w:id="73"/>
      <w:r>
        <w:rPr/>
        <w:t>f</w:t>
      </w:r>
      <w:bookmarkStart w:name="__Fieldmark__1096_3718023903" w:id="74"/>
      <w:r>
        <w:rPr/>
        <w:t>enninger and Staffell (2016)</w:t>
      </w:r>
      <w:r>
        <w:rPr/>
      </w:r>
      <w:r>
        <w:rPr/>
        <w:fldChar w:fldCharType="end"/>
      </w:r>
      <w:bookmarkEnd w:id="72"/>
      <w:bookmarkEnd w:id="73"/>
      <w:bookmarkEnd w:id="74"/>
      <w:r>
        <w:rPr/>
        <w:t xml:space="preserve"> compared it with capacity factors based on site measurements. To obtain the measured capacity factors they used three sources: DTI, PVLog.de and PVOutput.org. Over 1000 site data (measurements from PV systems) were collected from these three sources. Figure 2 shows a histogram of the difference between measured capacity factors and capacity factors simulated with the GSEE. </w:t>
      </w:r>
    </w:p>
    <w:p xmlns:wp14="http://schemas.microsoft.com/office/word/2010/wordml" w14:paraId="61CDCEAD" wp14:textId="77777777">
      <w:pPr>
        <w:pStyle w:val="Normal"/>
        <w:rPr/>
      </w:pPr>
      <w:r>
        <w:rPr/>
      </w:r>
    </w:p>
    <w:p xmlns:wp14="http://schemas.microsoft.com/office/word/2010/wordml" w14:paraId="7D97E7F2" wp14:textId="77777777">
      <w:pPr>
        <w:pStyle w:val="Caption1"/>
        <w:rPr/>
      </w:pPr>
      <w:r>
        <w:drawing>
          <wp:anchor xmlns:wp14="http://schemas.microsoft.com/office/word/2010/wordprocessingDrawing" distT="0" distB="7620" distL="114300" distR="118110" simplePos="0" relativeHeight="2" behindDoc="0" locked="0" layoutInCell="1" allowOverlap="1" wp14:anchorId="692F6A35" wp14:editId="7777777">
            <wp:simplePos x="0" y="0"/>
            <wp:positionH relativeFrom="column">
              <wp:posOffset>1262380</wp:posOffset>
            </wp:positionH>
            <wp:positionV relativeFrom="paragraph">
              <wp:posOffset>121285</wp:posOffset>
            </wp:positionV>
            <wp:extent cx="3489325" cy="2360930"/>
            <wp:effectExtent l="0" t="0" r="0" b="0"/>
            <wp:wrapTopAndBottom/>
            <wp:docPr id="2" name="Grafik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
                    <pic:cNvPicPr>
                      <a:picLocks noChangeAspect="1" noChangeArrowheads="1"/>
                    </pic:cNvPicPr>
                  </pic:nvPicPr>
                  <pic:blipFill>
                    <a:blip r:embed="rId5"/>
                    <a:srcRect l="1476" t="0" r="3331" b="0"/>
                    <a:stretch>
                      <a:fillRect/>
                    </a:stretch>
                  </pic:blipFill>
                  <pic:spPr bwMode="auto">
                    <a:xfrm>
                      <a:off x="0" y="0"/>
                      <a:ext cx="3489325" cy="2360930"/>
                    </a:xfrm>
                    <a:prstGeom prst="rect">
                      <a:avLst/>
                    </a:prstGeom>
                  </pic:spPr>
                </pic:pic>
              </a:graphicData>
            </a:graphic>
          </wp:anchor>
        </w:drawing>
      </w:r>
      <w:r w:rsidR="0E2152ED">
        <w:rPr>
          <w:b w:val="1"/>
          <w:bCs w:val="1"/>
        </w:rPr>
        <w:t>F</w:t>
      </w:r>
      <w:r w:rsidR="0E2152ED">
        <w:rPr>
          <w:b w:val="1"/>
          <w:bCs w:val="1"/>
        </w:rPr>
        <w:t xml:space="preserve">igure </w:t>
      </w:r>
      <w:r>
        <w:rPr>
          <w:b w:val="1"/>
          <w:bCs w:val="1"/>
        </w:rPr>
        <w:fldChar w:fldCharType="begin"/>
      </w:r>
      <w:r>
        <w:rPr>
          <w:b w:val="1"/>
          <w:bCs w:val="1"/>
        </w:rPr>
        <w:instrText> SEQ Figure \* ARABIC </w:instrText>
      </w:r>
      <w:r>
        <w:rPr>
          <w:b w:val="1"/>
          <w:bCs w:val="1"/>
        </w:rPr>
        <w:fldChar w:fldCharType="separate"/>
      </w:r>
      <w:r w:rsidR="0E2152ED">
        <w:rPr>
          <w:b w:val="1"/>
          <w:bCs w:val="1"/>
        </w:rPr>
        <w:t>2</w:t>
      </w:r>
      <w:r>
        <w:rPr>
          <w:b w:val="1"/>
          <w:bCs w:val="1"/>
        </w:rPr>
        <w:fldChar w:fldCharType="end"/>
      </w:r>
      <w:r w:rsidR="0E2152ED">
        <w:rPr/>
        <w:t>: Histogram of the difference between the three modelled and measured capacity factors. Negative values infer underestimates of the capacity factor and positive values overestimates. The blue graph corresponds to modelled data with MERRA, the green graph to MERRA-2 and the red graph to SARAH.  (Pfenninger and Staffell, 2016)</w:t>
      </w:r>
    </w:p>
    <w:p xmlns:wp14="http://schemas.microsoft.com/office/word/2010/wordml" w14:paraId="5C8761F1" wp14:textId="77777777">
      <w:pPr>
        <w:pStyle w:val="Normal"/>
        <w:ind w:hanging="0"/>
        <w:rPr/>
      </w:pPr>
      <w:r>
        <w:rPr/>
        <w:t xml:space="preserve">The mean of this differences is taken by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name="__Fieldmark__694_3434669275" w:id="75"/>
      <w:r>
        <w:rPr/>
        <w:t>P</w:t>
      </w:r>
      <w:bookmarkStart w:name="__Fieldmark__2790_3287146748" w:id="76"/>
      <w:r>
        <w:rPr/>
        <w:t>f</w:t>
      </w:r>
      <w:bookmarkStart w:name="__Fieldmark__1139_3718023903" w:id="77"/>
      <w:r>
        <w:rPr/>
        <w:t>enninger and Staffell (2016)</w:t>
      </w:r>
      <w:r>
        <w:rPr/>
      </w:r>
      <w:r>
        <w:rPr/>
        <w:fldChar w:fldCharType="end"/>
      </w:r>
      <w:bookmarkEnd w:id="75"/>
      <w:bookmarkEnd w:id="76"/>
      <w:bookmarkEnd w:id="77"/>
      <w:r>
        <w:rPr/>
        <w:t xml:space="preserve"> as basis for a bias correction. They used it to calculate one correction factor for each simulation (MERRA, MERRA-2 and SARAH).</w:t>
      </w:r>
    </w:p>
    <w:p xmlns:wp14="http://schemas.microsoft.com/office/word/2010/wordml" w14:paraId="239E114C" wp14:textId="77777777">
      <w:pPr>
        <w:pStyle w:val="Normal"/>
        <w:ind w:hanging="0"/>
        <w:rPr/>
      </w:pPr>
      <w:r>
        <w:rPr/>
        <w:t xml:space="preserve">Additionally to the power output simulation of a wind or solar plant at a specific location, renewables.ninja also provides capacity factors per country.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name="__Fieldmark__706_3434669275" w:id="78"/>
      <w:r>
        <w:rPr/>
        <w:t>P</w:t>
      </w:r>
      <w:bookmarkStart w:name="__Fieldmark__2798_3287146748" w:id="79"/>
      <w:r>
        <w:rPr/>
        <w:t>f</w:t>
      </w:r>
      <w:bookmarkStart w:name="__Fieldmark__1158_3718023903" w:id="80"/>
      <w:r>
        <w:rPr/>
        <w:t>enninger and Staffell (2016)</w:t>
      </w:r>
      <w:r>
        <w:rPr/>
      </w:r>
      <w:r>
        <w:rPr/>
        <w:fldChar w:fldCharType="end"/>
      </w:r>
      <w:bookmarkEnd w:id="78"/>
      <w:bookmarkEnd w:id="79"/>
      <w:bookmarkEnd w:id="80"/>
      <w:r>
        <w:rPr/>
        <w:t xml:space="preserve"> have performed </w:t>
      </w:r>
      <w:bookmarkStart w:name="_Hlk38355597" w:id="81"/>
      <w:r>
        <w:rPr/>
        <w:t>randomized (tilt and azimuth angel)</w:t>
      </w:r>
      <w:bookmarkEnd w:id="81"/>
      <w:r>
        <w:rPr/>
        <w:t xml:space="preserve"> national-scale simulations with MERRA-2 and SARAH data to estimate averaged capacity factors per country. Also, these data were analysed against the measured site data. The measured capacity factor per country was then calculated as the mean of all capacity factors per site in one country. </w:t>
      </w:r>
    </w:p>
    <w:p xmlns:wp14="http://schemas.microsoft.com/office/word/2010/wordml" w14:paraId="4E725EB1" wp14:textId="77777777">
      <w:pPr>
        <w:pStyle w:val="Normal"/>
        <w:ind w:hanging="0"/>
        <w:rPr/>
      </w:pPr>
      <w:r>
        <w:rPr/>
        <w:t xml:space="preserve">This capacity factor per country suits perfect for our need of analyizng PV power output variability and its reduction potential. </w:t>
      </w:r>
    </w:p>
    <w:p xmlns:wp14="http://schemas.microsoft.com/office/word/2010/wordml" w14:paraId="25216AD9" wp14:textId="77777777">
      <w:pPr>
        <w:pStyle w:val="Normal"/>
        <w:ind w:firstLine="340"/>
        <w:rPr/>
      </w:pPr>
      <w:commentRangeStart w:id="0"/>
      <w:r>
        <w:rPr/>
        <w:t xml:space="preserve">But one must consider that this is strongly depended on the amount and position of measurement sites in a country. For example, for Spain they only have 14 available measurement sites that are mostly located at the northern coast. This leads to a statistically unrepresentative sample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data","type":"article-journal","volume":"114"},"uris":["http://www.mendeley.com/documents/?uuid=7e9ea2fc-89e3-49c0-b2e5-dfe18d26e5da"]}],"mendeley":{"formattedCitation":"(Pfenninger &amp;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name="__Fieldmark__724_3434669275" w:id="82"/>
      <w:r>
        <w:rPr/>
        <w:t>(</w:t>
      </w:r>
      <w:bookmarkStart w:name="__Fieldmark__2814_3287146748" w:id="83"/>
      <w:r>
        <w:rPr/>
        <w:t>Pfenninger &amp; Staffell, 2016)</w:t>
      </w:r>
      <w:r>
        <w:rPr/>
      </w:r>
      <w:r>
        <w:rPr/>
        <w:fldChar w:fldCharType="end"/>
      </w:r>
      <w:bookmarkEnd w:id="82"/>
      <w:bookmarkEnd w:id="83"/>
      <w:r>
        <w:rPr/>
        <w:t xml:space="preserve">. Nevertheless, a further advantage of this approach is to be in line with the study of </w:t>
      </w:r>
      <w:r>
        <w:fldChar w:fldCharType="begin"/>
      </w:r>
      <w:r>
        <w:rP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name="__Fieldmark__731_3434669275" w:id="84"/>
      <w:r>
        <w:rPr/>
        <w:t>G</w:t>
      </w:r>
      <w:bookmarkStart w:name="__Fieldmark__2819_3287146748" w:id="85"/>
      <w:r>
        <w:rPr/>
        <w:t xml:space="preserve">rams </w:t>
      </w:r>
      <w:r>
        <w:rPr>
          <w:i/>
        </w:rPr>
        <w:t>et al.</w:t>
      </w:r>
      <w:r>
        <w:rPr/>
        <w:t xml:space="preserve"> (2017)</w:t>
      </w:r>
      <w:r>
        <w:rPr/>
      </w:r>
      <w:r>
        <w:rPr/>
        <w:fldChar w:fldCharType="end"/>
      </w:r>
      <w:bookmarkEnd w:id="84"/>
      <w:bookmarkEnd w:id="85"/>
      <w:r>
        <w:rPr/>
        <w:t xml:space="preserve"> which makes further comparison or combination analyses of wind and solar power output variability easier. </w:t>
      </w:r>
      <w:commentRangeEnd w:id="0"/>
      <w:r>
        <w:commentReference w:id="0"/>
      </w:r>
      <w:r>
        <w:rPr/>
      </w:r>
    </w:p>
    <w:p xmlns:wp14="http://schemas.microsoft.com/office/word/2010/wordml" w14:paraId="6BB9E253" wp14:textId="77777777">
      <w:pPr>
        <w:pStyle w:val="Normal"/>
        <w:ind w:firstLine="340"/>
        <w:rPr/>
      </w:pPr>
      <w:r>
        <w:rPr/>
      </w:r>
    </w:p>
    <w:p xmlns:wp14="http://schemas.microsoft.com/office/word/2010/wordml" w14:paraId="23DE523C" wp14:textId="77777777">
      <w:pPr>
        <w:pStyle w:val="Normal"/>
        <w:ind w:firstLine="340"/>
        <w:rPr/>
      </w:pPr>
      <w:r>
        <w:rPr/>
      </w:r>
    </w:p>
    <w:p xmlns:wp14="http://schemas.microsoft.com/office/word/2010/wordml" w14:paraId="2D690DE1" wp14:textId="77777777">
      <w:pPr>
        <w:pStyle w:val="Normal"/>
        <w:ind w:firstLine="340"/>
        <w:rPr/>
      </w:pPr>
      <w:r>
        <w:rPr/>
        <w:t xml:space="preserve">We use the capacity factor per country within our thesis to achiev the goal of reduction of PV power output variability within Europe. </w:t>
      </w:r>
    </w:p>
    <w:p xmlns:wp14="http://schemas.microsoft.com/office/word/2010/wordml" w14:paraId="52E56223" wp14:textId="77777777">
      <w:pPr>
        <w:pStyle w:val="Normal"/>
        <w:ind w:firstLine="340"/>
        <w:rPr/>
      </w:pPr>
      <w:r>
        <w:rPr/>
      </w:r>
    </w:p>
    <w:p xmlns:wp14="http://schemas.microsoft.com/office/word/2010/wordml" w14:paraId="5E0E6B0B" wp14:textId="77777777">
      <w:pPr>
        <w:pStyle w:val="Normal"/>
        <w:ind w:firstLine="340"/>
        <w:rPr/>
      </w:pPr>
      <w:r>
        <w:rPr/>
        <w:t xml:space="preserve">Since our study focusses on the reduction of PV power output variability within Europe, we operate with rather large-scale and long-term quantities. Therefore we make use of the capacity factors per country by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name="__Fieldmark__746_3434669275" w:id="86"/>
      <w:r>
        <w:rPr/>
        <w:t>P</w:t>
      </w:r>
      <w:bookmarkStart w:name="__Fieldmark__2835_3287146748" w:id="87"/>
      <w:r>
        <w:rPr/>
        <w:t>fenninger and Staffell (2016)</w:t>
      </w:r>
      <w:r>
        <w:rPr/>
      </w:r>
      <w:r>
        <w:rPr/>
        <w:fldChar w:fldCharType="end"/>
      </w:r>
      <w:bookmarkEnd w:id="86"/>
      <w:bookmarkEnd w:id="87"/>
      <w:r>
        <w:rPr/>
        <w:t xml:space="preserve"> </w:t>
      </w:r>
    </w:p>
    <w:p xmlns:wp14="http://schemas.microsoft.com/office/word/2010/wordml" w14:paraId="70051F88" wp14:textId="77777777">
      <w:pPr>
        <w:pStyle w:val="Normal"/>
        <w:ind w:firstLine="340"/>
        <w:rPr/>
      </w:pPr>
      <w:r>
        <w:rPr/>
        <w:t xml:space="preserve">We use this capacity factor per country to achieve the goal of reducing the PV power output variability. The benefits from SARAH are the higher spatial resolution and it is more precise in estimating the energy yield of PV panels on hourly to daily time scales than MERRA-2 (PFENNINGER). But it suffers from a significant amount of missing data. Especially prior to 1995 the lack of data prevents long-term consistency. </w:t>
      </w:r>
    </w:p>
    <w:p xmlns:wp14="http://schemas.microsoft.com/office/word/2010/wordml" w14:paraId="07547A01" wp14:textId="77777777">
      <w:pPr>
        <w:pStyle w:val="Normal"/>
        <w:spacing w:before="0" w:after="160" w:line="259" w:lineRule="auto"/>
        <w:ind w:hanging="0"/>
        <w:jc w:val="left"/>
        <w:rPr>
          <w:rFonts w:eastAsia="" w:cs="Times New Roman" w:eastAsiaTheme="majorEastAsia" w:cstheme="majorBidi"/>
          <w:sz w:val="24"/>
          <w:szCs w:val="24"/>
        </w:rPr>
      </w:pPr>
      <w:r>
        <w:rPr>
          <w:rFonts w:eastAsia="" w:cs="Times New Roman" w:eastAsiaTheme="majorEastAsia" w:cstheme="majorBidi"/>
          <w:sz w:val="24"/>
          <w:szCs w:val="24"/>
        </w:rPr>
      </w:r>
      <w:r>
        <w:br w:type="page"/>
      </w:r>
    </w:p>
    <w:p xmlns:wp14="http://schemas.microsoft.com/office/word/2010/wordml" w14:paraId="119CAD75" wp14:textId="77777777">
      <w:pPr>
        <w:pStyle w:val="Heading3"/>
        <w:numPr>
          <w:ilvl w:val="2"/>
          <w:numId w:val="2"/>
        </w:numPr>
        <w:rPr/>
      </w:pPr>
      <w:bookmarkStart w:name="_Toc61948463" w:id="88"/>
      <w:r>
        <w:rPr/>
        <w:t>Installed PV capacities</w:t>
      </w:r>
      <w:bookmarkEnd w:id="88"/>
    </w:p>
    <w:p xmlns:wp14="http://schemas.microsoft.com/office/word/2010/wordml" w14:paraId="1746A8D7" wp14:textId="77777777">
      <w:pPr>
        <w:pStyle w:val="Normal"/>
        <w:rPr/>
      </w:pPr>
      <w:r>
        <w:rPr/>
        <w:t xml:space="preserve">Data from the International Renewable Energy Agency (IRENA) are used to gather the current installed PV capacities (2019) for each country in Europe. </w:t>
      </w:r>
      <w:r>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rPr/>
        <w:t xml:space="preserve"> </w:t>
      </w:r>
      <w:r>
        <w:fldChar w:fldCharType="begin"/>
      </w:r>
      <w:r>
        <w:rPr/>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Pr/>
        <w:fldChar w:fldCharType="separate"/>
      </w:r>
      <w:bookmarkStart w:name="__Fieldmark__760_3434669275" w:id="89"/>
      <w:r>
        <w:rPr/>
        <w:t>(</w:t>
      </w:r>
      <w:bookmarkStart w:name="__Fieldmark__2859_3287146748" w:id="90"/>
      <w:r>
        <w:rPr/>
        <w:t>IRENA, 2020b)</w:t>
      </w:r>
      <w:r>
        <w:rPr/>
      </w:r>
      <w:r>
        <w:rPr/>
        <w:fldChar w:fldCharType="end"/>
      </w:r>
      <w:bookmarkEnd w:id="89"/>
      <w:bookmarkEnd w:id="90"/>
      <w:r>
        <w:rPr/>
        <w:t xml:space="preserve">. The used data can be found in the “Renewable Capacity Statistics 2020” report by IRENA. Together with the capacity factors by renewables.ninja (section </w:t>
      </w:r>
      <w:r>
        <w:rPr/>
        <w:fldChar w:fldCharType="begin"/>
      </w:r>
      <w:r>
        <w:rPr/>
        <w:instrText> REF _Ref61344044 \r \h </w:instrText>
      </w:r>
      <w:r>
        <w:rPr/>
        <w:fldChar w:fldCharType="separate"/>
      </w:r>
      <w:r>
        <w:rPr/>
        <w:t>2.1.2</w:t>
      </w:r>
      <w:r>
        <w:rPr/>
        <w:fldChar w:fldCharType="end"/>
      </w:r>
      <w:r>
        <w:rPr/>
        <w:t>) the PV power output for each country are calculated (</w:t>
      </w:r>
      <w:r>
        <w:rPr/>
        <w:fldChar w:fldCharType="begin"/>
      </w:r>
      <w:r>
        <w:rPr/>
        <w:instrText> REF _Ref61362315 \h </w:instrText>
      </w:r>
      <w:r>
        <w:rPr/>
        <w:fldChar w:fldCharType="separate"/>
      </w:r>
      <w:r>
        <w:rPr/>
        <w:t>Eq. 1</w:t>
      </w:r>
      <w:r>
        <w:rPr/>
        <w:fldChar w:fldCharType="end"/>
      </w:r>
      <w:r>
        <w:rPr/>
        <w:t xml:space="preserve">). Furthermore, the estimates “where we need to be” in 2050 presented in the “Energy Transformation Roadmap to 2050” by IRENA are used as one source for the PV installed capacity in Europe 2050 </w:t>
      </w:r>
      <w:r>
        <w:fldChar w:fldCharType="begin"/>
      </w:r>
      <w:r>
        <w:rP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rPr/>
        <w:fldChar w:fldCharType="separate"/>
      </w:r>
      <w:bookmarkStart w:name="__Fieldmark__773_3434669275" w:id="91"/>
      <w:r>
        <w:rPr/>
        <w:t>(</w:t>
      </w:r>
      <w:bookmarkStart w:name="__Fieldmark__2906_3287146748" w:id="92"/>
      <w:r>
        <w:rPr/>
        <w:t>IRENA, 2020a)</w:t>
      </w:r>
      <w:r>
        <w:rPr/>
      </w:r>
      <w:r>
        <w:rPr/>
        <w:fldChar w:fldCharType="end"/>
      </w:r>
      <w:bookmarkEnd w:id="91"/>
      <w:bookmarkEnd w:id="92"/>
      <w:r>
        <w:rPr/>
        <w:t xml:space="preserve">. The other sources to estimate the needed PV IC in 2050 are the Energy Watch Group </w:t>
      </w:r>
      <w:r>
        <w:fldChar w:fldCharType="begin"/>
      </w:r>
      <w:r>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rPr/>
        <w:fldChar w:fldCharType="separate"/>
      </w:r>
      <w:bookmarkStart w:name="__Fieldmark__780_3434669275" w:id="93"/>
      <w:r>
        <w:rPr/>
        <w:t>(</w:t>
      </w:r>
      <w:bookmarkStart w:name="__Fieldmark__2914_3287146748" w:id="94"/>
      <w:r>
        <w:rPr/>
        <w:t>Ram et al., 2017)</w:t>
      </w:r>
      <w:r>
        <w:rPr/>
      </w:r>
      <w:r>
        <w:rPr/>
        <w:fldChar w:fldCharType="end"/>
      </w:r>
      <w:bookmarkEnd w:id="93"/>
      <w:bookmarkEnd w:id="94"/>
      <w:r>
        <w:rPr/>
        <w:t xml:space="preserve"> and SolarPower Europe </w:t>
      </w:r>
      <w:r>
        <w:fldChar w:fldCharType="begin"/>
      </w:r>
      <w:r>
        <w:rP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Pr/>
        <w:fldChar w:fldCharType="separate"/>
      </w:r>
      <w:bookmarkStart w:name="__Fieldmark__787_3434669275" w:id="95"/>
      <w:r>
        <w:rPr/>
        <w:t>(</w:t>
      </w:r>
      <w:bookmarkStart w:name="__Fieldmark__2925_3287146748" w:id="96"/>
      <w:r>
        <w:rPr/>
        <w:t>SolarPower Europe and LUT University, 2020)</w:t>
      </w:r>
      <w:r>
        <w:rPr/>
      </w:r>
      <w:r>
        <w:rPr/>
        <w:fldChar w:fldCharType="end"/>
      </w:r>
      <w:bookmarkEnd w:id="95"/>
      <w:bookmarkEnd w:id="96"/>
      <w:r>
        <w:rPr/>
        <w:t>.</w:t>
      </w:r>
    </w:p>
    <w:p xmlns:wp14="http://schemas.microsoft.com/office/word/2010/wordml" w14:paraId="3B3140E8" wp14:textId="77777777">
      <w:pPr>
        <w:pStyle w:val="Normal"/>
        <w:rPr/>
      </w:pPr>
      <w:r>
        <w:rPr/>
        <w:t xml:space="preserve">To further analyse where the PV power output variability is heading to, the National Energy and Climate Plans (NECPs) of each country in the EU are used. Within the NECPs each country defines the amount of PV systems they plan to install until the year 2030. For the rest of Europe individual national plans are considered or if not found the average PV installed capacity growth rate until the year 2030 from all EU countries is multiply with the current PV installed capacity to get an estimate. </w:t>
      </w:r>
    </w:p>
    <w:p xmlns:wp14="http://schemas.microsoft.com/office/word/2010/wordml" w14:paraId="30327DB2" wp14:textId="77777777">
      <w:pPr>
        <w:pStyle w:val="Heading3"/>
        <w:numPr>
          <w:ilvl w:val="2"/>
          <w:numId w:val="2"/>
        </w:numPr>
        <w:rPr/>
      </w:pPr>
      <w:bookmarkStart w:name="_Ref62381130" w:id="97"/>
      <w:r>
        <w:rPr>
          <w:rStyle w:val="Berschrift3Zchn"/>
        </w:rPr>
        <w:t>Electricity consumption data</w:t>
      </w:r>
      <w:bookmarkEnd w:id="97"/>
    </w:p>
    <w:p xmlns:wp14="http://schemas.microsoft.com/office/word/2010/wordml" w14:paraId="62118593" wp14:textId="77777777">
      <w:pPr>
        <w:pStyle w:val="Normal"/>
        <w:rPr/>
      </w:pPr>
      <w:r>
        <w:rPr/>
        <w:t>Electricity consumption data are taken from the open-power-system-data (</w:t>
      </w:r>
      <w:hyperlink r:id="rId6">
        <w:r>
          <w:rPr>
            <w:rStyle w:val="InternetLink"/>
          </w:rPr>
          <w:t>opsd</w:t>
        </w:r>
      </w:hyperlink>
      <w:r>
        <w:rPr/>
        <w:t xml:space="preserve">). For countries which are missing in the opsd dataset, the statistical office of the European Union (Eurostat) is used as source. Since the availability of the data per year differs per country, we take the latest fully reported year for each country as current total electricity consumption (range between 2016 and 2019). </w:t>
      </w:r>
    </w:p>
    <w:p xmlns:wp14="http://schemas.microsoft.com/office/word/2010/wordml" w14:paraId="5043CB0F" wp14:textId="77777777">
      <w:pPr>
        <w:pStyle w:val="Normal"/>
        <w:rPr/>
      </w:pPr>
      <w:r>
        <w:rPr/>
      </w:r>
    </w:p>
    <w:p xmlns:wp14="http://schemas.microsoft.com/office/word/2010/wordml" w14:paraId="3F259235" wp14:textId="77777777">
      <w:pPr>
        <w:pStyle w:val="ListParagraph"/>
        <w:numPr>
          <w:ilvl w:val="0"/>
          <w:numId w:val="4"/>
        </w:numPr>
        <w:rPr>
          <w:color w:val="FF0000"/>
        </w:rPr>
      </w:pPr>
      <w:r>
        <w:rPr>
          <w:color w:val="FF0000"/>
        </w:rPr>
        <w:t>Table with all IC per country? Consumption? Only countries?</w:t>
      </w:r>
    </w:p>
    <w:p xmlns:wp14="http://schemas.microsoft.com/office/word/2010/wordml" w14:paraId="07459315" wp14:textId="77777777">
      <w:pPr>
        <w:pStyle w:val="Normal"/>
        <w:rPr/>
      </w:pPr>
      <w:r>
        <w:rPr/>
      </w:r>
    </w:p>
    <w:p xmlns:wp14="http://schemas.microsoft.com/office/word/2010/wordml" w14:paraId="6537F28F" wp14:textId="77777777">
      <w:pPr>
        <w:pStyle w:val="Normal"/>
        <w:spacing w:before="0" w:after="160" w:line="259" w:lineRule="auto"/>
        <w:ind w:hanging="0"/>
        <w:jc w:val="left"/>
        <w:rPr>
          <w:rFonts w:eastAsia="" w:cs="Times New Roman" w:eastAsiaTheme="majorEastAsia" w:cstheme="majorBidi"/>
          <w:b/>
          <w:b/>
          <w:sz w:val="24"/>
          <w:szCs w:val="26"/>
        </w:rPr>
      </w:pPr>
      <w:r>
        <w:rPr>
          <w:rFonts w:eastAsia="" w:cs="Times New Roman" w:eastAsiaTheme="majorEastAsia" w:cstheme="majorBidi"/>
          <w:b/>
          <w:sz w:val="24"/>
          <w:szCs w:val="26"/>
        </w:rPr>
      </w:r>
      <w:r>
        <w:br w:type="page"/>
      </w:r>
    </w:p>
    <w:p xmlns:wp14="http://schemas.microsoft.com/office/word/2010/wordml" w14:paraId="33ABDBF4" wp14:textId="77777777">
      <w:pPr>
        <w:pStyle w:val="Heading2"/>
        <w:numPr>
          <w:ilvl w:val="1"/>
          <w:numId w:val="2"/>
        </w:numPr>
        <w:ind w:left="576" w:hanging="578"/>
        <w:rPr/>
      </w:pPr>
      <w:bookmarkStart w:name="_Toc61948464" w:id="98"/>
      <w:r>
        <w:drawing>
          <wp:anchor xmlns:wp14="http://schemas.microsoft.com/office/word/2010/wordprocessingDrawing" distT="0" distB="7620" distL="114300" distR="0" simplePos="0" relativeHeight="8" behindDoc="0" locked="0" layoutInCell="1" allowOverlap="1" wp14:anchorId="0FC7741C" wp14:editId="7777777">
            <wp:simplePos x="0" y="0"/>
            <wp:positionH relativeFrom="margin">
              <wp:align>right</wp:align>
            </wp:positionH>
            <wp:positionV relativeFrom="paragraph">
              <wp:posOffset>248920</wp:posOffset>
            </wp:positionV>
            <wp:extent cx="5969000" cy="3116580"/>
            <wp:effectExtent l="0" t="0" r="0" b="0"/>
            <wp:wrapTopAndBottom/>
            <wp:docPr id="3" name="Grafik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2" descr=""/>
                    <pic:cNvPicPr>
                      <a:picLocks noChangeAspect="1" noChangeArrowheads="1"/>
                    </pic:cNvPicPr>
                  </pic:nvPicPr>
                  <pic:blipFill>
                    <a:blip r:embed="rId7"/>
                    <a:stretch>
                      <a:fillRect/>
                    </a:stretch>
                  </pic:blipFill>
                  <pic:spPr bwMode="auto">
                    <a:xfrm>
                      <a:off x="0" y="0"/>
                      <a:ext cx="5969000" cy="3116580"/>
                    </a:xfrm>
                    <a:prstGeom prst="rect">
                      <a:avLst/>
                    </a:prstGeom>
                  </pic:spPr>
                </pic:pic>
              </a:graphicData>
            </a:graphic>
          </wp:anchor>
        </w:drawing>
      </w:r>
      <w:r w:rsidR="0E2152ED">
        <w:rPr/>
        <w:t>M</w:t>
      </w:r>
      <w:r w:rsidR="0E2152ED">
        <w:rPr/>
        <w:t>ethod</w:t>
      </w:r>
      <w:bookmarkEnd w:id="98"/>
    </w:p>
    <w:p xmlns:wp14="http://schemas.microsoft.com/office/word/2010/wordml" w14:paraId="6DFB9E20" wp14:textId="77777777">
      <w:pPr>
        <w:pStyle w:val="Normal"/>
        <w:rPr/>
      </w:pPr>
      <w:r>
        <w:rPr/>
      </w:r>
    </w:p>
    <w:p xmlns:wp14="http://schemas.microsoft.com/office/word/2010/wordml" w14:paraId="7FE72B0D" wp14:textId="77777777">
      <w:pPr>
        <w:pStyle w:val="Heading3"/>
        <w:numPr>
          <w:ilvl w:val="2"/>
          <w:numId w:val="2"/>
        </w:numPr>
        <w:rPr/>
      </w:pPr>
      <w:bookmarkStart w:name="_Toc61948465" w:id="99"/>
      <w:r>
        <w:rPr/>
        <w:t>ERA5 data pre-processing</w:t>
      </w:r>
      <w:bookmarkEnd w:id="99"/>
    </w:p>
    <w:p xmlns:wp14="http://schemas.microsoft.com/office/word/2010/wordml" w14:paraId="63F218C1" wp14:textId="77777777">
      <w:pPr>
        <w:pStyle w:val="Normal"/>
        <w:tabs>
          <w:tab w:val="left" w:leader="none" w:pos="1935"/>
        </w:tabs>
        <w:rPr/>
      </w:pPr>
      <w:r>
        <w:rPr/>
        <w:t xml:space="preserve">As first step the hourly geopotential height fields from ERA5 are resampled by calculating daily means because weather regimes typically last several days, and an hourly temporal resolution is not necessary. Furthermore, a 10-day lowpass filter is applied to smooth the data. The input data for the EOF analysis (see section </w:t>
      </w:r>
      <w:r>
        <w:rPr/>
        <w:fldChar w:fldCharType="begin"/>
      </w:r>
      <w:r>
        <w:rPr/>
        <w:instrText> REF _Ref62568869 \n \h </w:instrText>
      </w:r>
      <w:r>
        <w:rPr/>
        <w:fldChar w:fldCharType="separate"/>
      </w:r>
      <w:r>
        <w:rPr/>
        <w:t>2.2.2</w:t>
      </w:r>
      <w:r>
        <w:rPr/>
        <w:fldChar w:fldCharType="end"/>
      </w:r>
      <w:r>
        <w:rPr/>
        <w:t>) are standardized anomalies which are calculate with the lowpass filtered daily means:</w:t>
      </w:r>
    </w:p>
    <w:p xmlns:wp14="http://schemas.microsoft.com/office/word/2010/wordml" w14:paraId="70DF9E56" wp14:textId="77777777">
      <w:pPr>
        <w:pStyle w:val="Normal"/>
        <w:tabs>
          <w:tab w:val="left" w:leader="none" w:pos="1935"/>
        </w:tabs>
        <w:ind w:hanging="0"/>
        <w:rPr/>
      </w:pPr>
      <w:r>
        <w:rPr/>
      </w:r>
    </w:p>
    <w:tbl>
      <w:tblPr>
        <w:tblStyle w:val="Tabellenraster"/>
        <w:tblW w:w="9396" w:type="dxa"/>
        <w:jc w:val="center"/>
        <w:tblInd w:w="0" w:type="dxa"/>
        <w:tblCellMar>
          <w:top w:w="0" w:type="dxa"/>
          <w:left w:w="118" w:type="dxa"/>
          <w:bottom w:w="0" w:type="dxa"/>
          <w:right w:w="108" w:type="dxa"/>
        </w:tblCellMar>
        <w:tblLook w:val="04a0" w:firstRow="1" w:lastRow="0" w:firstColumn="1" w:lastColumn="0" w:noHBand="0" w:noVBand="1"/>
      </w:tblPr>
      <w:tblGrid>
        <w:gridCol w:w="701"/>
        <w:gridCol w:w="7938"/>
        <w:gridCol w:w="757"/>
      </w:tblGrid>
      <w:tr xmlns:wp14="http://schemas.microsoft.com/office/word/2010/wordml" w14:paraId="0A36B785" wp14:textId="77777777">
        <w:trPr/>
        <w:tc>
          <w:tcPr>
            <w:tcW w:w="701" w:type="dxa"/>
            <w:tcBorders>
              <w:top w:val="nil"/>
              <w:left w:val="nil"/>
              <w:bottom w:val="nil"/>
              <w:right w:val="nil"/>
              <w:insideH w:val="nil"/>
              <w:insideV w:val="nil"/>
            </w:tcBorders>
            <w:shd w:val="clear" w:fill="auto"/>
            <w:vAlign w:val="center"/>
          </w:tcPr>
          <w:p w14:paraId="44E871BC" wp14:textId="77777777">
            <w:pPr>
              <w:pStyle w:val="Normal"/>
              <w:spacing w:before="0" w:after="0" w:line="240" w:lineRule="auto"/>
              <w:ind w:hanging="0"/>
              <w:rPr/>
            </w:pPr>
            <w:r>
              <w:rPr/>
            </w:r>
          </w:p>
        </w:tc>
        <w:tc>
          <w:tcPr>
            <w:tcW w:w="7938" w:type="dxa"/>
            <w:tcBorders>
              <w:top w:val="nil"/>
              <w:left w:val="nil"/>
              <w:bottom w:val="nil"/>
              <w:right w:val="nil"/>
              <w:insideH w:val="nil"/>
              <w:insideV w:val="nil"/>
            </w:tcBorders>
            <w:shd w:val="clear" w:fill="auto"/>
            <w:vAlign w:val="center"/>
          </w:tcPr>
          <w:p w14:paraId="338FE8AA" wp14:textId="77777777">
            <w:pPr>
              <w:pStyle w:val="Normal"/>
              <w:spacing w:before="0" w:after="0" w:line="240" w:lineRule="auto"/>
              <w:ind w:hanging="0"/>
              <w:rPr/>
            </w:pPr>
            <w:r>
              <w:rPr/>
            </w:r>
            <m:oMath xmlns:m="http://schemas.openxmlformats.org/officeDocument/2006/math">
              <m:sSub>
                <m:e>
                  <m:sSub>
                    <m:e>
                      <m:r>
                        <w:rPr>
                          <w:rFonts w:ascii="Cambria Math" w:hAnsi="Cambria Math"/>
                        </w:rPr>
                        <m:t xml:space="preserve">std</m:t>
                      </m:r>
                    </m:e>
                    <m:sub>
                      <m:r>
                        <w:rPr>
                          <w:rFonts w:ascii="Cambria Math" w:hAnsi="Cambria Math"/>
                        </w:rPr>
                        <m:t xml:space="preserve">ano</m:t>
                      </m:r>
                    </m:sub>
                  </m:sSub>
                </m:e>
                <m:sub>
                  <m:r>
                    <w:rPr>
                      <w:rFonts w:ascii="Cambria Math" w:hAnsi="Cambria Math"/>
                    </w:rPr>
                    <m:t xml:space="preserve">d</m:t>
                  </m:r>
                </m:sub>
              </m:sSub>
              <m:r>
                <w:rPr>
                  <w:rFonts w:ascii="Cambria Math" w:hAnsi="Cambria Math"/>
                </w:rPr>
                <m:t xml:space="preserve">=</m:t>
              </m:r>
              <m:f>
                <m:num>
                  <m:sSub>
                    <m:e>
                      <m:r>
                        <w:rPr>
                          <w:rFonts w:ascii="Cambria Math" w:hAnsi="Cambria Math"/>
                        </w:rPr>
                        <m:t xml:space="preserve">z</m:t>
                      </m:r>
                    </m:e>
                    <m:sub>
                      <m:r>
                        <w:rPr>
                          <w:rFonts w:ascii="Cambria Math" w:hAnsi="Cambria Math"/>
                        </w:rPr>
                        <m:t xml:space="preserve">d</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d</m:t>
                      </m:r>
                      <m:r>
                        <w:rPr>
                          <w:rFonts w:ascii="Cambria Math" w:hAnsi="Cambria Math"/>
                        </w:rPr>
                        <m:t xml:space="preserve">,</m:t>
                      </m:r>
                      <m:r>
                        <w:rPr>
                          <w:rFonts w:ascii="Cambria Math" w:hAnsi="Cambria Math"/>
                        </w:rPr>
                        <m:t xml:space="preserve">mean</m:t>
                      </m:r>
                    </m:sub>
                  </m:sSub>
                </m:num>
                <m:den>
                  <m:sSub>
                    <m:e>
                      <m:r>
                        <w:rPr>
                          <w:rFonts w:ascii="Cambria Math" w:hAnsi="Cambria Math"/>
                        </w:rPr>
                        <m:t xml:space="preserve">z</m:t>
                      </m:r>
                    </m:e>
                    <m:sub>
                      <m:r>
                        <w:rPr>
                          <w:rFonts w:ascii="Cambria Math" w:hAnsi="Cambria Math"/>
                        </w:rPr>
                        <m:t xml:space="preserve">d</m:t>
                      </m:r>
                      <m:r>
                        <w:rPr>
                          <w:rFonts w:ascii="Cambria Math" w:hAnsi="Cambria Math"/>
                        </w:rPr>
                        <m:t xml:space="preserve">,</m:t>
                      </m:r>
                      <m:r>
                        <w:rPr>
                          <w:rFonts w:ascii="Cambria Math" w:hAnsi="Cambria Math"/>
                        </w:rPr>
                        <m:t xml:space="preserve">std</m:t>
                      </m:r>
                    </m:sub>
                  </m:sSub>
                </m:den>
              </m:f>
            </m:oMath>
          </w:p>
        </w:tc>
        <w:tc>
          <w:tcPr>
            <w:tcW w:w="757" w:type="dxa"/>
            <w:tcBorders>
              <w:top w:val="nil"/>
              <w:left w:val="nil"/>
              <w:bottom w:val="nil"/>
              <w:right w:val="nil"/>
              <w:insideH w:val="nil"/>
              <w:insideV w:val="nil"/>
            </w:tcBorders>
            <w:shd w:val="clear" w:fill="auto"/>
            <w:vAlign w:val="center"/>
          </w:tcPr>
          <w:p w14:paraId="2D125DE8" wp14:textId="77777777">
            <w:pPr>
              <w:pStyle w:val="Normal"/>
              <w:spacing w:before="0" w:after="0" w:line="240" w:lineRule="auto"/>
              <w:ind w:hanging="0"/>
              <w:jc w:val="right"/>
              <w:rPr/>
            </w:pPr>
            <w:bookmarkStart w:name="_Ref58925067" w:id="100"/>
            <w:r>
              <w:rPr/>
              <w:t xml:space="preserve">Eq. </w:t>
            </w:r>
            <w:r>
              <w:rPr/>
              <w:fldChar w:fldCharType="begin"/>
            </w:r>
            <w:r>
              <w:rPr/>
              <w:instrText> SEQ Equation \* ARABIC </w:instrText>
            </w:r>
            <w:r>
              <w:rPr/>
              <w:fldChar w:fldCharType="separate"/>
            </w:r>
            <w:r>
              <w:rPr/>
              <w:t>2</w:t>
            </w:r>
            <w:r>
              <w:rPr/>
              <w:fldChar w:fldCharType="end"/>
            </w:r>
            <w:bookmarkEnd w:id="100"/>
          </w:p>
        </w:tc>
      </w:tr>
    </w:tbl>
    <w:p xmlns:wp14="http://schemas.microsoft.com/office/word/2010/wordml" w14:paraId="4D49A7FC" wp14:textId="77777777">
      <w:pPr>
        <w:pStyle w:val="Normal"/>
        <w:rPr/>
      </w:pPr>
      <w:r>
        <w:rPr/>
        <w:br/>
      </w:r>
      <w:r>
        <w:rPr/>
        <w:t>where z</w:t>
      </w:r>
      <w:r>
        <w:rPr>
          <w:vertAlign w:val="subscript"/>
        </w:rPr>
        <w:t>d</w:t>
      </w:r>
      <w:r>
        <w:rPr/>
        <w:t xml:space="preserve"> are the lowpass filtered daily means of the geopotential height, z</w:t>
      </w:r>
      <w:r>
        <w:rPr>
          <w:vertAlign w:val="subscript"/>
        </w:rPr>
        <w:t>d,mean</w:t>
      </w:r>
      <w:r>
        <w:rPr/>
        <w:t xml:space="preserve"> is the climatological mean with a running window of 30 days, and z</w:t>
      </w:r>
      <w:r>
        <w:rPr>
          <w:vertAlign w:val="subscript"/>
        </w:rPr>
        <w:t>d,std</w:t>
      </w:r>
      <w:r>
        <w:rPr/>
        <w:t xml:space="preserve"> is the standard deviation of the geopotential height with a running window of 30 days. The running window is defined such as the respective day acts as centre of the window. For instance, to derive the reference climatology for the 15</w:t>
      </w:r>
      <w:r>
        <w:rPr>
          <w:vertAlign w:val="superscript"/>
        </w:rPr>
        <w:t>th</w:t>
      </w:r>
      <w:r>
        <w:rPr/>
        <w:t xml:space="preserve"> of January the mean of the first to the 30</w:t>
      </w:r>
      <w:r>
        <w:rPr>
          <w:vertAlign w:val="superscript"/>
        </w:rPr>
        <w:t>th</w:t>
      </w:r>
      <w:r>
        <w:rPr/>
        <w:t xml:space="preserve"> January is calculated for every year and grid point. This results in 41 means per grid point since our dataset covers 41 years. These 41 means per grid point are taken again to calculate a mean, so that we finally have one reference climatology for the 15</w:t>
      </w:r>
      <w:r>
        <w:rPr>
          <w:vertAlign w:val="superscript"/>
        </w:rPr>
        <w:t>th</w:t>
      </w:r>
      <w:r>
        <w:rPr/>
        <w:t xml:space="preserve"> of January for every grid point. This is done analogous for every day of the year, which yields in 366 sperate reference climatology and standard deviations. </w:t>
      </w:r>
    </w:p>
    <w:p xmlns:wp14="http://schemas.microsoft.com/office/word/2010/wordml" w14:paraId="4EE19BC4" wp14:textId="77777777">
      <w:pPr>
        <w:pStyle w:val="Normal"/>
        <w:rPr/>
      </w:pPr>
      <w:r>
        <w:rPr/>
        <w:t xml:space="preserve">Standardized anomalies are used because of the weather regimes definition year around. Since it includes normalizing with the standard deviation, the amplitude in the anomaly caused by the seasonal cycle is removed prior to the weather regime classification. The used 30-day running window for the reference climatology and standard deviation calculations differs to other studies. Often, investigations are only made for weather regime in winter where a correction for the seasonality is not needed (REF). Others (GRAMS) are using 90-day but since our interest focus on multiday timescale this is rather long and increases the probability that the impact of the signal of the seasonal cycle is rather high. </w:t>
      </w:r>
    </w:p>
    <w:p xmlns:wp14="http://schemas.microsoft.com/office/word/2010/wordml" w14:paraId="07DCD18C" wp14:textId="77777777">
      <w:pPr>
        <w:pStyle w:val="Normal"/>
        <w:spacing w:before="0" w:after="160" w:line="259" w:lineRule="auto"/>
        <w:ind w:hanging="0"/>
        <w:jc w:val="left"/>
        <w:rPr>
          <w:color w:val="FF0000"/>
        </w:rPr>
      </w:pPr>
      <w:r>
        <w:rPr>
          <w:color w:val="FF0000"/>
        </w:rPr>
        <w:t>EVTL PICTURES WITH COMPARISON</w:t>
      </w:r>
    </w:p>
    <w:p xmlns:wp14="http://schemas.microsoft.com/office/word/2010/wordml" w14:paraId="6DA5F653" wp14:textId="77777777">
      <w:pPr>
        <w:pStyle w:val="Heading3"/>
        <w:numPr>
          <w:ilvl w:val="2"/>
          <w:numId w:val="2"/>
        </w:numPr>
        <w:rPr/>
      </w:pPr>
      <w:bookmarkStart w:name="_Toc61948466" w:id="101"/>
      <w:bookmarkStart w:name="_Ref62568869" w:id="102"/>
      <w:r>
        <w:rPr/>
        <w:t>Weather regime classification</w:t>
      </w:r>
      <w:bookmarkEnd w:id="101"/>
      <w:bookmarkEnd w:id="102"/>
    </w:p>
    <w:p xmlns:wp14="http://schemas.microsoft.com/office/word/2010/wordml" w14:paraId="67D626BD" wp14:textId="77777777">
      <w:pPr>
        <w:pStyle w:val="Normal"/>
        <w:rPr/>
      </w:pPr>
      <w:r>
        <w:rPr/>
        <w:t xml:space="preserve">For the weather regime classification, the well-known method of empirical orthogonal function analysis and k-means clustering is used </w:t>
      </w:r>
      <w:r>
        <w:fldChar w:fldCharType="begin"/>
      </w:r>
      <w:r>
        <w:rPr/>
        <w:instrText>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rPr/>
        <w:fldChar w:fldCharType="separate"/>
      </w:r>
      <w:bookmarkStart w:name="__Fieldmark__849_3434669275" w:id="103"/>
      <w:r>
        <w:rPr/>
        <w:t>(</w:t>
      </w:r>
      <w:bookmarkStart w:name="__Fieldmark__3094_3287146748" w:id="104"/>
      <w:r>
        <w:rPr/>
        <w:t>Cassou, 2008; Michelangeli et al., 1995)</w:t>
      </w:r>
      <w:r>
        <w:rPr/>
      </w:r>
      <w:r>
        <w:rPr/>
        <w:fldChar w:fldCharType="end"/>
      </w:r>
      <w:bookmarkEnd w:id="103"/>
      <w:bookmarkEnd w:id="104"/>
      <w:r>
        <w:rPr/>
        <w:t xml:space="preserve">. An EOF analyses decomposes a dataset into statistically orthogonal modes that describe the variability of the data. For metrological datasets, a few modes are often sufficient to explain a large fraction of the total variability in the data, which is helpful to assess the key patterns of the variability and to further analyse them. We perform the EOF analysis on our pre-processed data with the eofs python package by </w:t>
      </w:r>
      <w:r>
        <w:fldChar w:fldCharType="begin"/>
      </w:r>
      <w:r>
        <w:rPr/>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rPr/>
        <w:fldChar w:fldCharType="separate"/>
      </w:r>
      <w:bookmarkStart w:name="__Fieldmark__856_3434669275" w:id="105"/>
      <w:r>
        <w:rPr/>
        <w:t>D</w:t>
      </w:r>
      <w:bookmarkStart w:name="__Fieldmark__3108_3287146748" w:id="106"/>
      <w:r>
        <w:rPr/>
        <w:t>awson (2016)</w:t>
      </w:r>
      <w:r>
        <w:rPr/>
      </w:r>
      <w:r>
        <w:rPr/>
        <w:fldChar w:fldCharType="end"/>
      </w:r>
      <w:bookmarkEnd w:id="105"/>
      <w:bookmarkEnd w:id="106"/>
      <w:r>
        <w:rPr/>
        <w:t xml:space="preserve">. </w:t>
      </w:r>
    </w:p>
    <w:p xmlns:wp14="http://schemas.microsoft.com/office/word/2010/wordml" w14:paraId="5BC57868" wp14:textId="77777777">
      <w:pPr>
        <w:pStyle w:val="Normal"/>
        <w:rPr/>
      </w:pPr>
      <w:r>
        <w:rPr/>
        <w:t xml:space="preserve">The resulting first 16 principal components of our EOF analyses, which explained ~90% of the variance, are used to cluster the data into weather regimes. We use the clustering method k-means which is implemented in the python package sklearn.cluster by </w:t>
      </w:r>
      <w:r>
        <w:fldChar w:fldCharType="begin"/>
      </w:r>
      <w:r>
        <w:rPr/>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rPr/>
        <w:fldChar w:fldCharType="separate"/>
      </w:r>
      <w:bookmarkStart w:name="__Fieldmark__864_3434669275" w:id="107"/>
      <w:r>
        <w:rPr/>
        <w:t>P</w:t>
      </w:r>
      <w:bookmarkStart w:name="__Fieldmark__3132_3287146748" w:id="108"/>
      <w:r>
        <w:rPr/>
        <w:t xml:space="preserve">edregosa </w:t>
      </w:r>
      <w:r>
        <w:rPr>
          <w:i/>
        </w:rPr>
        <w:t>et al.</w:t>
      </w:r>
      <w:r>
        <w:rPr/>
        <w:t xml:space="preserve"> (2011)</w:t>
      </w:r>
      <w:r>
        <w:rPr/>
      </w:r>
      <w:r>
        <w:rPr/>
        <w:fldChar w:fldCharType="end"/>
      </w:r>
      <w:bookmarkEnd w:id="107"/>
      <w:bookmarkEnd w:id="108"/>
      <w:r>
        <w:rPr/>
        <w:t xml:space="preserve">. Generally, clustering techniques are used to group data with similar characteristics by minimizing the variance within the clusters. The difficulty lies in the definition of the number of clusters. For the Euro-Atlantic region often four clusters are used to define the weather regimes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Letters","id":"ITEM-1","issue":"9","issued":{"date-parts":[["2019"]]},"title":"The influence of weather regimes on European renewable energy production and demand","type":"article-journal","volume":"14"},"uris":["http://www.mendeley.com/documents/?uuid=b4a3148a-4a0b-43a8-8d5c-ef9e174c1174"]},{"id":"ITEM-2","itemData":{"DOI":"10.1038/nature07286","ISSN":"14764687","abstract":"Bridging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rPr/>
        <w:fldChar w:fldCharType="separate"/>
      </w:r>
      <w:bookmarkStart w:name="__Fieldmark__875_3434669275" w:id="109"/>
      <w:r>
        <w:rPr/>
        <w:t>(</w:t>
      </w:r>
      <w:bookmarkStart w:name="__Fieldmark__3157_3287146748" w:id="110"/>
      <w:r>
        <w:rPr/>
        <w:t>Cassou, 2008; Michelangeli et al., 1995; Van Der Wiel et al., 2019)</w:t>
      </w:r>
      <w:r>
        <w:rPr/>
      </w:r>
      <w:r>
        <w:rPr/>
        <w:fldChar w:fldCharType="end"/>
      </w:r>
      <w:bookmarkEnd w:id="109"/>
      <w:bookmarkEnd w:id="110"/>
      <w:r>
        <w:rPr/>
        <w:t xml:space="preserve">. </w:t>
      </w:r>
      <w:commentRangeStart w:id="1"/>
      <w:r>
        <w:rPr>
          <w:color w:val="FF0000"/>
        </w:rPr>
        <w:t>The well-studied four weather regimes which are received with this approach are the negative and positive phase of the North Atlantic Oscillation, the Scandinavia high and the Atlantic ridge (EVTL FIG</w:t>
      </w:r>
      <w:r>
        <w:rPr>
          <w:color w:val="FF0000"/>
        </w:rPr>
      </w:r>
      <w:commentRangeEnd w:id="1"/>
      <w:r>
        <w:commentReference w:id="1"/>
      </w:r>
      <w:r>
        <w:rPr/>
        <w:t xml:space="preserve">). But most of these studies focus only on wintertime weather regime classification. According to </w:t>
      </w:r>
      <w:r>
        <w:fldChar w:fldCharType="begin"/>
      </w:r>
      <w:r>
        <w:rP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name="__Fieldmark__887_3434669275" w:id="111"/>
      <w:r>
        <w:rPr/>
        <w:t xml:space="preserve">Grams </w:t>
      </w:r>
      <w:r>
        <w:rPr>
          <w:i/>
        </w:rPr>
        <w:t>et al.</w:t>
      </w:r>
      <w:r>
        <w:rPr/>
        <w:t xml:space="preserve"> (2017)</w:t>
      </w:r>
      <w:bookmarkStart w:name="__Fieldmark__3186_3287146748" w:id="112"/>
      <w:bookmarkEnd w:id="112"/>
      <w:r>
        <w:rPr/>
      </w:r>
      <w:r>
        <w:rPr/>
        <w:fldChar w:fldCharType="end"/>
      </w:r>
      <w:bookmarkEnd w:id="111"/>
      <w:r>
        <w:rPr/>
        <w:t xml:space="preserve"> the optimal number of clusters to define weather regime year around is seven which seems to be plausible by a simple check with the elbow and silhouette method (</w:t>
      </w:r>
      <w:r>
        <w:rPr>
          <w:color w:val="FF0000"/>
        </w:rPr>
        <w:t>EVTL FIG</w:t>
      </w:r>
      <w:r>
        <w:rPr/>
        <w:t xml:space="preserve">). Therefore, we use 7 clusters as well which additionally make a comparison/combination with the study by </w:t>
      </w:r>
      <w:r>
        <w:fldChar w:fldCharType="begin"/>
      </w:r>
      <w:r>
        <w:rP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name="__Fieldmark__901_3434669275" w:id="113"/>
      <w:r>
        <w:rPr/>
        <w:t xml:space="preserve">Grams </w:t>
      </w:r>
      <w:r>
        <w:rPr>
          <w:i/>
        </w:rPr>
        <w:t>et al.</w:t>
      </w:r>
      <w:r>
        <w:rPr/>
        <w:t xml:space="preserve"> (2017)</w:t>
      </w:r>
      <w:bookmarkStart w:name="__Fieldmark__3208_3287146748" w:id="114"/>
      <w:bookmarkEnd w:id="114"/>
      <w:r>
        <w:rPr/>
      </w:r>
      <w:r>
        <w:rPr/>
        <w:fldChar w:fldCharType="end"/>
      </w:r>
      <w:bookmarkEnd w:id="113"/>
      <w:r>
        <w:rPr/>
        <w:t xml:space="preserve"> easier. Furthermore, we sort all days out where the weather regime does not last at least 3 days and assign these days to a separate weather regime hereafter called “no-regime”. </w:t>
      </w:r>
    </w:p>
    <w:p xmlns:wp14="http://schemas.microsoft.com/office/word/2010/wordml" w14:paraId="6BF5281E" wp14:textId="77777777">
      <w:pPr>
        <w:pStyle w:val="Normal"/>
        <w:rPr/>
      </w:pPr>
      <w:r>
        <w:rPr/>
        <w:t xml:space="preserve">To summaries, we use EOF analyses and k mean clustering to derive an assignment for each day of the ERA5 dataset to one of 7 weather regime or to no-regime. </w:t>
      </w:r>
    </w:p>
    <w:p xmlns:wp14="http://schemas.microsoft.com/office/word/2010/wordml" w14:paraId="7E302CB1" wp14:textId="77777777">
      <w:pPr>
        <w:pStyle w:val="Heading3"/>
        <w:numPr>
          <w:ilvl w:val="2"/>
          <w:numId w:val="2"/>
        </w:numPr>
        <w:rPr/>
      </w:pPr>
      <w:bookmarkStart w:name="_Toc61948467" w:id="115"/>
      <w:r>
        <w:rPr/>
        <w:t>Capacity factors</w:t>
      </w:r>
      <w:bookmarkEnd w:id="115"/>
    </w:p>
    <w:p xmlns:wp14="http://schemas.microsoft.com/office/word/2010/wordml" w14:paraId="5C80414A" wp14:textId="77777777">
      <w:pPr>
        <w:pStyle w:val="Normal"/>
        <w:rPr/>
      </w:pPr>
      <w:r>
        <w:rPr/>
        <w:t xml:space="preserve">The national aggregated CF by renewable.ninja are used, which are provided in hourly intervals. The advantage of this dataset is the included bias correction described in section </w:t>
      </w:r>
      <w:r>
        <w:rPr/>
        <w:fldChar w:fldCharType="begin"/>
      </w:r>
      <w:r>
        <w:rPr/>
        <w:instrText> REF _Ref61344044 \n \h </w:instrText>
      </w:r>
      <w:r>
        <w:rPr/>
        <w:fldChar w:fldCharType="separate"/>
      </w:r>
      <w:r>
        <w:rPr/>
        <w:t>2.1.2</w:t>
      </w:r>
      <w:r>
        <w:rPr/>
        <w:fldChar w:fldCharType="end"/>
      </w:r>
      <w:r>
        <w:rPr/>
        <w:t xml:space="preserve">. </w:t>
      </w:r>
    </w:p>
    <w:p xmlns:wp14="http://schemas.microsoft.com/office/word/2010/wordml" w14:paraId="163E5118" wp14:textId="77777777">
      <w:pPr>
        <w:pStyle w:val="Normal"/>
        <w:rPr/>
      </w:pPr>
      <w:r>
        <w:rPr/>
        <w:t xml:space="preserve">The CF dataset is resampled analogously to the ERA5 dataset to get daily means. Since the CF are highly influenced by the seasonal cycle, they are analysed separately for each </w:t>
      </w:r>
      <w:commentRangeStart w:id="2"/>
      <w:r>
        <w:rPr/>
        <w:t>season</w:t>
      </w:r>
      <w:r>
        <w:rPr/>
      </w:r>
      <w:commentRangeEnd w:id="2"/>
      <w:r>
        <w:commentReference w:id="2"/>
      </w:r>
      <w:r>
        <w:rPr/>
        <w:t xml:space="preserve"> (winter, spring, summer, autumn) </w:t>
      </w:r>
      <w:r>
        <w:rPr>
          <w:color w:val="FF0000"/>
        </w:rPr>
        <w:t>(EVTL FIG OF HISTOGRAMM)</w:t>
      </w:r>
      <w:r>
        <w:rPr/>
        <w:t>. Together with the weather regime classification, the capacity factor can now be attributed to different weather regimes. The attributed capacity factors are used to calculate a mean capacity factor per weather regime, season, and country. The difference between this mean capacity factors and the mean capacity factors for the whole season of a country determines whether the impact of the weather regime exhibits over- or underproduction (</w:t>
      </w:r>
      <w:r>
        <w:rPr/>
        <w:fldChar w:fldCharType="begin"/>
      </w:r>
      <w:r>
        <w:rPr/>
        <w:instrText> REF _Ref58929497 \h </w:instrText>
      </w:r>
      <w:r>
        <w:rPr/>
        <w:fldChar w:fldCharType="separate"/>
      </w:r>
      <w:r>
        <w:rPr/>
        <w:t>Eq. 3</w:t>
      </w:r>
      <w:r>
        <w:rPr/>
        <w:fldChar w:fldCharType="end"/>
      </w:r>
      <w:r>
        <w:rPr/>
        <w:t>).</w:t>
      </w:r>
    </w:p>
    <w:p xmlns:wp14="http://schemas.microsoft.com/office/word/2010/wordml" w14:paraId="144A5D23" wp14:textId="77777777">
      <w:pPr>
        <w:pStyle w:val="Normal"/>
        <w:rPr/>
      </w:pPr>
      <w:r>
        <w:rPr/>
      </w:r>
    </w:p>
    <w:tbl>
      <w:tblPr>
        <w:tblStyle w:val="Tabellenraster"/>
        <w:tblW w:w="9396" w:type="dxa"/>
        <w:jc w:val="center"/>
        <w:tblInd w:w="0" w:type="dxa"/>
        <w:tblCellMar>
          <w:top w:w="0" w:type="dxa"/>
          <w:left w:w="118" w:type="dxa"/>
          <w:bottom w:w="0" w:type="dxa"/>
          <w:right w:w="108" w:type="dxa"/>
        </w:tblCellMar>
        <w:tblLook w:val="04a0" w:firstRow="1" w:lastRow="0" w:firstColumn="1" w:lastColumn="0" w:noHBand="0" w:noVBand="1"/>
      </w:tblPr>
      <w:tblGrid>
        <w:gridCol w:w="701"/>
        <w:gridCol w:w="7938"/>
        <w:gridCol w:w="757"/>
      </w:tblGrid>
      <w:tr xmlns:wp14="http://schemas.microsoft.com/office/word/2010/wordml" w14:paraId="13FA61C9" wp14:textId="77777777">
        <w:trPr/>
        <w:tc>
          <w:tcPr>
            <w:tcW w:w="701" w:type="dxa"/>
            <w:tcBorders>
              <w:top w:val="nil"/>
              <w:left w:val="nil"/>
              <w:bottom w:val="nil"/>
              <w:right w:val="nil"/>
              <w:insideH w:val="nil"/>
              <w:insideV w:val="nil"/>
            </w:tcBorders>
            <w:shd w:val="clear" w:fill="auto"/>
            <w:vAlign w:val="center"/>
          </w:tcPr>
          <w:p w14:paraId="738610EB" wp14:textId="77777777">
            <w:pPr>
              <w:pStyle w:val="Normal"/>
              <w:spacing w:before="0" w:after="0" w:line="240" w:lineRule="auto"/>
              <w:ind w:hanging="0"/>
              <w:rPr/>
            </w:pPr>
            <w:r>
              <w:rPr/>
            </w:r>
          </w:p>
        </w:tc>
        <w:tc>
          <w:tcPr>
            <w:tcW w:w="7938" w:type="dxa"/>
            <w:tcBorders>
              <w:top w:val="nil"/>
              <w:left w:val="nil"/>
              <w:bottom w:val="nil"/>
              <w:right w:val="nil"/>
              <w:insideH w:val="nil"/>
              <w:insideV w:val="nil"/>
            </w:tcBorders>
            <w:shd w:val="clear" w:fill="auto"/>
            <w:vAlign w:val="center"/>
          </w:tcPr>
          <w:p w14:paraId="2D6C344B" wp14:textId="77777777">
            <w:pPr>
              <w:pStyle w:val="Normal"/>
              <w:spacing w:before="0" w:after="0" w:line="240" w:lineRule="auto"/>
              <w:ind w:hanging="0"/>
              <w:rPr/>
            </w:pPr>
            <w:r>
              <w:rPr/>
            </w:r>
            <m:oMath xmlns:m="http://schemas.openxmlformats.org/officeDocument/2006/math">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r>
                <w:rPr>
                  <w:rFonts w:ascii="Cambria Math" w:hAnsi="Cambria Math"/>
                </w:rPr>
                <m:t xml:space="preserve">=</m:t>
              </m:r>
              <m:sSub>
                <m:e>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r>
                <w:rPr>
                  <w:rFonts w:ascii="Cambria Math" w:hAnsi="Cambria Math"/>
                </w:rPr>
                <m:t xml:space="preserve">−</m:t>
              </m:r>
              <m:sSub>
                <m:e>
                  <m:r>
                    <w:rPr>
                      <w:rFonts w:ascii="Cambria Math" w:hAnsi="Cambria Math"/>
                    </w:rPr>
                    <m:t xml:space="preserve">CF</m:t>
                  </m:r>
                </m:e>
                <m:sub>
                  <m:r>
                    <w:rPr>
                      <w:rFonts w:ascii="Cambria Math" w:hAnsi="Cambria Math"/>
                    </w:rPr>
                    <m:t xml:space="preserve">country</m:t>
                  </m:r>
                  <m:r>
                    <w:rPr>
                      <w:rFonts w:ascii="Cambria Math" w:hAnsi="Cambria Math"/>
                    </w:rPr>
                    <m:t xml:space="preserve">,</m:t>
                  </m:r>
                  <m:r>
                    <w:rPr>
                      <w:rFonts w:ascii="Cambria Math" w:hAnsi="Cambria Math"/>
                    </w:rPr>
                    <m:t xml:space="preserve">season</m:t>
                  </m:r>
                </m:sub>
              </m:sSub>
            </m:oMath>
          </w:p>
        </w:tc>
        <w:tc>
          <w:tcPr>
            <w:tcW w:w="757" w:type="dxa"/>
            <w:tcBorders>
              <w:top w:val="nil"/>
              <w:left w:val="nil"/>
              <w:bottom w:val="nil"/>
              <w:right w:val="nil"/>
              <w:insideH w:val="nil"/>
              <w:insideV w:val="nil"/>
            </w:tcBorders>
            <w:shd w:val="clear" w:fill="auto"/>
            <w:vAlign w:val="center"/>
          </w:tcPr>
          <w:p w14:paraId="080A3F95" wp14:textId="77777777">
            <w:pPr>
              <w:pStyle w:val="Normal"/>
              <w:spacing w:before="0" w:after="0" w:line="240" w:lineRule="auto"/>
              <w:ind w:hanging="0"/>
              <w:jc w:val="right"/>
              <w:rPr/>
            </w:pPr>
            <w:bookmarkStart w:name="_Ref58929497" w:id="116"/>
            <w:r>
              <w:rPr/>
              <w:t xml:space="preserve">Eq. </w:t>
            </w:r>
            <w:r>
              <w:rPr/>
              <w:fldChar w:fldCharType="begin"/>
            </w:r>
            <w:r>
              <w:rPr/>
              <w:instrText> SEQ Equation \* ARABIC </w:instrText>
            </w:r>
            <w:r>
              <w:rPr/>
              <w:fldChar w:fldCharType="separate"/>
            </w:r>
            <w:r>
              <w:rPr/>
              <w:t>3</w:t>
            </w:r>
            <w:r>
              <w:rPr/>
              <w:fldChar w:fldCharType="end"/>
            </w:r>
            <w:bookmarkEnd w:id="116"/>
          </w:p>
        </w:tc>
      </w:tr>
    </w:tbl>
    <w:p xmlns:wp14="http://schemas.microsoft.com/office/word/2010/wordml" w14:paraId="5010ABE7" wp14:textId="77777777">
      <w:pPr>
        <w:pStyle w:val="Normal"/>
        <w:ind w:hanging="0"/>
        <w:rPr/>
      </w:pPr>
      <w:r>
        <w:rPr/>
        <w:br/>
      </w:r>
      <w:r>
        <w:rPr/>
        <w:t>where CF</w:t>
      </w:r>
      <w:r>
        <w:rPr>
          <w:vertAlign w:val="subscript"/>
        </w:rPr>
        <w:t>wr,country,season</w:t>
      </w:r>
      <w:r>
        <w:rPr/>
        <w:t xml:space="preserve"> is the mean capacity factor of a specific weather regime, country and season [unitless] and CF</w:t>
      </w:r>
      <w:r>
        <w:rPr>
          <w:vertAlign w:val="subscript"/>
        </w:rPr>
        <w:t>country,season</w:t>
      </w:r>
      <w:r>
        <w:rPr/>
        <w:t xml:space="preserve"> is the mean capacity factor of a country for the whole season [unitless].</w:t>
      </w:r>
    </w:p>
    <w:p xmlns:wp14="http://schemas.microsoft.com/office/word/2010/wordml" w14:paraId="12DA68B7" wp14:textId="77777777">
      <w:pPr>
        <w:pStyle w:val="Normal"/>
        <w:rPr/>
      </w:pPr>
      <w:r>
        <w:rPr/>
        <w:t xml:space="preserve">Multiplication of capacity factors with installed capacities yields power output (Eq. 1). This can be used to expand </w:t>
      </w:r>
      <w:r>
        <w:rPr/>
        <w:fldChar w:fldCharType="begin"/>
      </w:r>
      <w:r>
        <w:rPr/>
        <w:instrText> REF _Ref58929497 \h </w:instrText>
      </w:r>
      <w:r>
        <w:rPr/>
        <w:fldChar w:fldCharType="separate"/>
      </w:r>
      <w:r>
        <w:rPr/>
        <w:t>Eq. 3</w:t>
      </w:r>
      <w:r>
        <w:rPr/>
        <w:fldChar w:fldCharType="end"/>
      </w:r>
      <w:r>
        <w:rPr/>
        <w:t xml:space="preserve"> which gives the total deviation of solar power output of Europe per weather regime and season.</w:t>
      </w:r>
    </w:p>
    <w:p xmlns:wp14="http://schemas.microsoft.com/office/word/2010/wordml" w14:paraId="637805D2" wp14:textId="77777777">
      <w:pPr>
        <w:pStyle w:val="Normal"/>
        <w:rPr/>
      </w:pPr>
      <w:r>
        <w:rPr/>
      </w:r>
    </w:p>
    <w:tbl>
      <w:tblPr>
        <w:tblStyle w:val="Tabellenraster"/>
        <w:tblW w:w="9396" w:type="dxa"/>
        <w:jc w:val="center"/>
        <w:tblInd w:w="0" w:type="dxa"/>
        <w:tblCellMar>
          <w:top w:w="0" w:type="dxa"/>
          <w:left w:w="118" w:type="dxa"/>
          <w:bottom w:w="0" w:type="dxa"/>
          <w:right w:w="108" w:type="dxa"/>
        </w:tblCellMar>
        <w:tblLook w:val="04a0" w:firstRow="1" w:lastRow="0" w:firstColumn="1" w:lastColumn="0" w:noHBand="0" w:noVBand="1"/>
      </w:tblPr>
      <w:tblGrid>
        <w:gridCol w:w="701"/>
        <w:gridCol w:w="7938"/>
        <w:gridCol w:w="757"/>
      </w:tblGrid>
      <w:tr xmlns:wp14="http://schemas.microsoft.com/office/word/2010/wordml" w14:paraId="3855D0E7" wp14:textId="77777777">
        <w:trPr/>
        <w:tc>
          <w:tcPr>
            <w:tcW w:w="701" w:type="dxa"/>
            <w:tcBorders>
              <w:top w:val="nil"/>
              <w:left w:val="nil"/>
              <w:bottom w:val="nil"/>
              <w:right w:val="nil"/>
              <w:insideH w:val="nil"/>
              <w:insideV w:val="nil"/>
            </w:tcBorders>
            <w:shd w:val="clear" w:fill="auto"/>
            <w:vAlign w:val="center"/>
          </w:tcPr>
          <w:p w14:paraId="463F29E8" wp14:textId="77777777">
            <w:pPr>
              <w:pStyle w:val="Normal"/>
              <w:spacing w:before="0" w:after="0" w:line="240" w:lineRule="auto"/>
              <w:ind w:hanging="0"/>
              <w:rPr/>
            </w:pPr>
            <w:r>
              <w:rPr/>
            </w:r>
          </w:p>
        </w:tc>
        <w:tc>
          <w:tcPr>
            <w:tcW w:w="7938" w:type="dxa"/>
            <w:tcBorders>
              <w:top w:val="nil"/>
              <w:left w:val="nil"/>
              <w:bottom w:val="nil"/>
              <w:right w:val="nil"/>
              <w:insideH w:val="nil"/>
              <w:insideV w:val="nil"/>
            </w:tcBorders>
            <w:shd w:val="clear" w:fill="auto"/>
            <w:vAlign w:val="center"/>
          </w:tcPr>
          <w:p w14:paraId="33580F74" wp14:textId="77777777">
            <w:pPr>
              <w:pStyle w:val="Normal"/>
              <w:spacing w:before="0" w:after="0" w:line="240" w:lineRule="auto"/>
              <w:ind w:hanging="0"/>
              <w:rPr/>
            </w:pPr>
            <w:r>
              <w:rPr/>
            </w:r>
            <m:oMath xmlns:m="http://schemas.openxmlformats.org/officeDocument/2006/math">
              <m:sSub>
                <m:e>
                  <m:r>
                    <w:rPr>
                      <w:rFonts w:ascii="Cambria Math" w:hAnsi="Cambria Math"/>
                    </w:rPr>
                    <m:t xml:space="preserve">∆</m:t>
                  </m:r>
                  <m:r>
                    <w:rPr>
                      <w:rFonts w:ascii="Cambria Math" w:hAnsi="Cambria Math"/>
                    </w:rPr>
                    <m:t xml:space="preserve">P</m:t>
                  </m:r>
                </m:e>
                <m:sub>
                  <m:r>
                    <w:rPr>
                      <w:rFonts w:ascii="Cambria Math" w:hAnsi="Cambria Math"/>
                    </w:rPr>
                    <m:t xml:space="preserve">wr</m:t>
                  </m:r>
                  <m:r>
                    <w:rPr>
                      <w:rFonts w:ascii="Cambria Math" w:hAnsi="Cambria Math"/>
                    </w:rPr>
                    <m:t xml:space="preserve">,</m:t>
                  </m:r>
                  <m:r>
                    <w:rPr>
                      <w:rFonts w:ascii="Cambria Math" w:hAnsi="Cambria Math"/>
                    </w:rPr>
                    <m:t xml:space="preserve">Europe</m:t>
                  </m:r>
                  <m:r>
                    <w:rPr>
                      <w:rFonts w:ascii="Cambria Math" w:hAnsi="Cambria Math"/>
                    </w:rPr>
                    <m:t xml:space="preserve">,</m:t>
                  </m:r>
                  <m:r>
                    <w:rPr>
                      <w:rFonts w:ascii="Cambria Math" w:hAnsi="Cambria Math"/>
                    </w:rPr>
                    <m:t xml:space="preserve">season</m:t>
                  </m:r>
                </m:sub>
              </m:sSub>
              <m:r>
                <w:rPr>
                  <w:rFonts w:ascii="Cambria Math" w:hAnsi="Cambria Math"/>
                </w:rPr>
                <m:t xml:space="preserve">=</m:t>
              </m:r>
              <m:nary>
                <m:naryPr>
                  <m:chr m:val="∑"/>
                  <m:supHide m:val="1"/>
                </m:naryPr>
                <m:sub>
                  <m:r>
                    <w:rPr>
                      <w:rFonts w:ascii="Cambria Math" w:hAnsi="Cambria Math"/>
                    </w:rPr>
                    <m:t xml:space="preserve">country</m:t>
                  </m:r>
                </m:sub>
                <m:sup/>
                <m:e>
                  <m:d>
                    <m:dPr>
                      <m:begChr m:val="("/>
                      <m:endChr m:val=")"/>
                    </m:dPr>
                    <m:e>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r>
                        <w:rPr>
                          <w:rFonts w:ascii="Cambria Math" w:hAnsi="Cambria Math"/>
                        </w:rPr>
                        <m:t xml:space="preserve">∗</m:t>
                      </m:r>
                      <m:sSub>
                        <m:e>
                          <m:r>
                            <w:rPr>
                              <w:rFonts w:ascii="Cambria Math" w:hAnsi="Cambria Math"/>
                            </w:rPr>
                            <m:t xml:space="preserve">IC</m:t>
                          </m:r>
                        </m:e>
                        <m:sub>
                          <m:r>
                            <w:rPr>
                              <w:rFonts w:ascii="Cambria Math" w:hAnsi="Cambria Math"/>
                            </w:rPr>
                            <m:t xml:space="preserve">country</m:t>
                          </m:r>
                        </m:sub>
                      </m:sSub>
                    </m:e>
                  </m:d>
                </m:e>
              </m:nary>
            </m:oMath>
          </w:p>
        </w:tc>
        <w:tc>
          <w:tcPr>
            <w:tcW w:w="757" w:type="dxa"/>
            <w:tcBorders>
              <w:top w:val="nil"/>
              <w:left w:val="nil"/>
              <w:bottom w:val="nil"/>
              <w:right w:val="nil"/>
              <w:insideH w:val="nil"/>
              <w:insideV w:val="nil"/>
            </w:tcBorders>
            <w:shd w:val="clear" w:fill="auto"/>
            <w:vAlign w:val="center"/>
          </w:tcPr>
          <w:p w14:paraId="0BB4BD54" wp14:textId="77777777">
            <w:pPr>
              <w:pStyle w:val="Normal"/>
              <w:spacing w:before="0" w:after="0" w:line="240" w:lineRule="auto"/>
              <w:ind w:hanging="0"/>
              <w:jc w:val="right"/>
              <w:rPr/>
            </w:pPr>
            <w:bookmarkStart w:name="_Ref61345199" w:id="117"/>
            <w:r>
              <w:rPr/>
              <w:t xml:space="preserve">Eq. </w:t>
            </w:r>
            <w:r>
              <w:rPr/>
              <w:fldChar w:fldCharType="begin"/>
            </w:r>
            <w:r>
              <w:rPr/>
              <w:instrText> SEQ Equation \* ARABIC </w:instrText>
            </w:r>
            <w:r>
              <w:rPr/>
              <w:fldChar w:fldCharType="separate"/>
            </w:r>
            <w:r>
              <w:rPr/>
              <w:t>4</w:t>
            </w:r>
            <w:r>
              <w:rPr/>
              <w:fldChar w:fldCharType="end"/>
            </w:r>
            <w:bookmarkEnd w:id="117"/>
          </w:p>
        </w:tc>
      </w:tr>
    </w:tbl>
    <w:p xmlns:wp14="http://schemas.microsoft.com/office/word/2010/wordml" w14:paraId="53CA8DA6" wp14:textId="77777777">
      <w:pPr>
        <w:pStyle w:val="Normal"/>
        <w:ind w:hanging="0"/>
        <w:rPr/>
      </w:pPr>
      <w:r>
        <w:rPr/>
        <w:br/>
      </w:r>
      <w:r>
        <w:rPr/>
        <w:t>where IC</w:t>
      </w:r>
      <w:r>
        <w:rPr>
          <w:vertAlign w:val="subscript"/>
        </w:rPr>
        <w:t>country</w:t>
      </w:r>
      <w:r>
        <w:rPr/>
        <w:t xml:space="preserve"> is the installed capacity per country [W] and </w:t>
      </w:r>
      <w:r>
        <w:rPr/>
      </w:r>
      <m:oMath xmlns:m="http://schemas.openxmlformats.org/officeDocument/2006/math">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oMath>
      <w:r>
        <w:rPr/>
        <w:t xml:space="preserve"> is the deviation of CF per weather regime, country and season to the seasonal mean [unitless].</w:t>
      </w:r>
    </w:p>
    <w:p xmlns:wp14="http://schemas.microsoft.com/office/word/2010/wordml" w14:paraId="37EE48C7" wp14:textId="77777777">
      <w:pPr>
        <w:pStyle w:val="Normal"/>
        <w:rPr/>
      </w:pPr>
      <w:r>
        <w:rPr/>
        <w:fldChar w:fldCharType="begin"/>
      </w:r>
      <w:r>
        <w:rPr/>
        <w:instrText> REF _Ref61345199 \h </w:instrText>
      </w:r>
      <w:r>
        <w:rPr/>
        <w:fldChar w:fldCharType="separate"/>
      </w:r>
      <w:r>
        <w:rPr/>
        <w:t>Eq. 4</w:t>
      </w:r>
      <w:r>
        <w:rPr/>
        <w:fldChar w:fldCharType="end"/>
      </w:r>
      <w:r>
        <w:rPr/>
        <w:t xml:space="preserve"> </w:t>
      </w:r>
      <w:r>
        <w:rPr/>
        <w:t xml:space="preserve">is used as an expression for the variability. If the result of this equations is zero, the PV power production of the respective weather regime and season is equal to the mean PV power production of the respective season and therefore the variability is maximally reduced. </w:t>
      </w:r>
    </w:p>
    <w:p xmlns:wp14="http://schemas.microsoft.com/office/word/2010/wordml" w14:paraId="2DD615E5" wp14:textId="77777777">
      <w:pPr>
        <w:pStyle w:val="Normal"/>
        <w:rPr>
          <w:color w:val="FF0000"/>
        </w:rPr>
      </w:pPr>
      <w:r>
        <w:rPr>
          <w:rFonts w:ascii="Wingdings" w:hAnsi="Wingdings" w:eastAsia="Wingdings" w:cs="Wingdings"/>
        </w:rPr>
        <w:t></w:t>
      </w:r>
      <w:r>
        <w:rPr>
          <w:color w:val="FF0000"/>
        </w:rPr>
        <w:t>Explain plot for total variability.</w:t>
      </w:r>
    </w:p>
    <w:p xmlns:wp14="http://schemas.microsoft.com/office/word/2010/wordml" w14:paraId="3D51C8AA" wp14:textId="77777777">
      <w:pPr>
        <w:pStyle w:val="Heading3"/>
        <w:numPr>
          <w:ilvl w:val="2"/>
          <w:numId w:val="2"/>
        </w:numPr>
        <w:rPr/>
      </w:pPr>
      <w:bookmarkStart w:name="_Toc61948468" w:id="118"/>
      <w:bookmarkStart w:name="_Ref61349857" w:id="119"/>
      <w:r>
        <w:rPr/>
        <w:t>Variability reduction with optimal IC distribution</w:t>
      </w:r>
      <w:bookmarkEnd w:id="118"/>
      <w:bookmarkEnd w:id="119"/>
    </w:p>
    <w:p xmlns:wp14="http://schemas.microsoft.com/office/word/2010/wordml" w14:paraId="403C2EA6" wp14:textId="77777777">
      <w:pPr>
        <w:pStyle w:val="Normal"/>
        <w:rPr/>
      </w:pPr>
      <w:r>
        <w:rPr/>
        <w:t xml:space="preserve">To determine an IC distribution which distinctive reduces the PV power generation variability, </w:t>
      </w:r>
      <w:r>
        <w:rPr/>
        <w:fldChar w:fldCharType="begin"/>
      </w:r>
      <w:r>
        <w:rPr/>
        <w:instrText> REF _Ref61345199 \h </w:instrText>
      </w:r>
      <w:r>
        <w:rPr/>
        <w:fldChar w:fldCharType="separate"/>
      </w:r>
      <w:r>
        <w:rPr/>
        <w:t>Eq. 4</w:t>
      </w:r>
      <w:r>
        <w:rPr/>
        <w:fldChar w:fldCharType="end"/>
      </w:r>
      <w:r>
        <w:rPr/>
        <w:t xml:space="preserve"> for every country, season and weather regime is used in a linear least-square problem with an upper and lower bound on the variables. This is done with the scipy.optimize.lsq_linear python package which solves the following optimization problem:</w:t>
      </w:r>
    </w:p>
    <w:p xmlns:wp14="http://schemas.microsoft.com/office/word/2010/wordml" w14:paraId="3B7B4B86" wp14:textId="77777777">
      <w:pPr>
        <w:pStyle w:val="Normal"/>
        <w:rPr/>
      </w:pPr>
      <w:r>
        <w:rPr/>
      </w:r>
    </w:p>
    <w:tbl>
      <w:tblPr>
        <w:tblStyle w:val="Tabellenraster"/>
        <w:tblW w:w="9396" w:type="dxa"/>
        <w:jc w:val="center"/>
        <w:tblInd w:w="0" w:type="dxa"/>
        <w:tblCellMar>
          <w:top w:w="0" w:type="dxa"/>
          <w:left w:w="118" w:type="dxa"/>
          <w:bottom w:w="0" w:type="dxa"/>
          <w:right w:w="108" w:type="dxa"/>
        </w:tblCellMar>
        <w:tblLook w:val="04a0" w:firstRow="1" w:lastRow="0" w:firstColumn="1" w:lastColumn="0" w:noHBand="0" w:noVBand="1"/>
      </w:tblPr>
      <w:tblGrid>
        <w:gridCol w:w="701"/>
        <w:gridCol w:w="7938"/>
        <w:gridCol w:w="757"/>
      </w:tblGrid>
      <w:tr xmlns:wp14="http://schemas.microsoft.com/office/word/2010/wordml" w14:paraId="5025C735" wp14:textId="77777777">
        <w:trPr/>
        <w:tc>
          <w:tcPr>
            <w:tcW w:w="701" w:type="dxa"/>
            <w:tcBorders>
              <w:top w:val="nil"/>
              <w:left w:val="nil"/>
              <w:bottom w:val="nil"/>
              <w:right w:val="nil"/>
              <w:insideH w:val="nil"/>
              <w:insideV w:val="nil"/>
            </w:tcBorders>
            <w:shd w:val="clear" w:fill="auto"/>
            <w:vAlign w:val="center"/>
          </w:tcPr>
          <w:p w14:paraId="3A0FF5F2" wp14:textId="77777777">
            <w:pPr>
              <w:pStyle w:val="Normal"/>
              <w:spacing w:before="0" w:after="0" w:line="240" w:lineRule="auto"/>
              <w:ind w:hanging="0"/>
              <w:rPr/>
            </w:pPr>
            <w:r>
              <w:rPr/>
            </w:r>
          </w:p>
        </w:tc>
        <w:tc>
          <w:tcPr>
            <w:tcW w:w="7938" w:type="dxa"/>
            <w:tcBorders>
              <w:top w:val="nil"/>
              <w:left w:val="nil"/>
              <w:bottom w:val="nil"/>
              <w:right w:val="nil"/>
              <w:insideH w:val="nil"/>
              <w:insideV w:val="nil"/>
            </w:tcBorders>
            <w:shd w:val="clear" w:fill="auto"/>
            <w:vAlign w:val="center"/>
          </w:tcPr>
          <w:p w14:paraId="4D753C9C" wp14:textId="77777777">
            <w:pPr>
              <w:pStyle w:val="Normal"/>
              <w:spacing w:before="0" w:after="0" w:line="240" w:lineRule="auto"/>
              <w:ind w:hanging="0"/>
              <w:rPr/>
            </w:pPr>
            <w:r>
              <w:rPr/>
            </w:r>
            <m:oMath xmlns:m="http://schemas.openxmlformats.org/officeDocument/2006/math">
              <m:r>
                <w:rPr>
                  <w:rFonts w:ascii="Cambria Math" w:hAnsi="Cambria Math"/>
                </w:rPr>
                <m:t xml:space="preserve">minimize</m:t>
              </m:r>
              <m:r>
                <w:rPr>
                  <w:rFonts w:ascii="Cambria Math" w:hAnsi="Cambria Math"/>
                </w:rPr>
                <m:t xml:space="preserve">0.5</m:t>
              </m:r>
              <m:r>
                <w:rPr>
                  <w:rFonts w:ascii="Cambria Math" w:hAnsi="Cambria Math"/>
                </w:rPr>
                <m:t xml:space="preserve">×</m:t>
              </m:r>
              <m:r>
                <w:rPr>
                  <w:rFonts w:ascii="Cambria Math" w:hAnsi="Cambria Math"/>
                </w:rPr>
                <m:t xml:space="preserve">∨</m:t>
              </m:r>
              <m:sSup>
                <m:e>
                  <m:r>
                    <w:rPr>
                      <w:rFonts w:ascii="Cambria Math" w:hAnsi="Cambria Math"/>
                    </w:rPr>
                    <m:t xml:space="preserve">A</m:t>
                  </m:r>
                  <m:acc>
                    <m:accPr>
                      <m:chr m:val="⃗"/>
                    </m:accPr>
                    <m:e>
                      <m:r>
                        <w:rPr>
                          <w:rFonts w:ascii="Cambria Math" w:hAnsi="Cambria Math"/>
                        </w:rPr>
                        <m:t xml:space="preserve">x</m:t>
                      </m:r>
                    </m:e>
                  </m:acc>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e>
                <m:sup>
                  <m:r>
                    <w:rPr>
                      <w:rFonts w:ascii="Cambria Math" w:hAnsi="Cambria Math"/>
                    </w:rPr>
                    <m:t xml:space="preserve">2</m:t>
                  </m:r>
                </m:sup>
              </m:sSup>
            </m:oMath>
            <w:r>
              <w:rPr/>
            </w:r>
            <m:oMath xmlns:m="http://schemas.openxmlformats.org/officeDocument/2006/math">
              <m:r>
                <w:rPr>
                  <w:rFonts w:ascii="Cambria Math" w:hAnsi="Cambria Math"/>
                </w:rPr>
                <m:t xml:space="preserve">subject</m:t>
              </m:r>
              <m:r>
                <w:rPr>
                  <w:rFonts w:ascii="Cambria Math" w:hAnsi="Cambria Math"/>
                </w:rPr>
                <m:t xml:space="preserve">lb</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ub</m:t>
              </m:r>
            </m:oMath>
          </w:p>
        </w:tc>
        <w:tc>
          <w:tcPr>
            <w:tcW w:w="757" w:type="dxa"/>
            <w:tcBorders>
              <w:top w:val="nil"/>
              <w:left w:val="nil"/>
              <w:bottom w:val="nil"/>
              <w:right w:val="nil"/>
              <w:insideH w:val="nil"/>
              <w:insideV w:val="nil"/>
            </w:tcBorders>
            <w:shd w:val="clear" w:fill="auto"/>
            <w:vAlign w:val="center"/>
          </w:tcPr>
          <w:p w14:paraId="51EED0FA" wp14:textId="77777777">
            <w:pPr>
              <w:pStyle w:val="Normal"/>
              <w:spacing w:before="0" w:after="0" w:line="240" w:lineRule="auto"/>
              <w:ind w:hanging="0"/>
              <w:jc w:val="right"/>
              <w:rPr/>
            </w:pPr>
            <w:r>
              <w:rPr/>
              <w:t xml:space="preserve">Eq. </w:t>
            </w:r>
            <w:r>
              <w:rPr/>
              <w:fldChar w:fldCharType="begin"/>
            </w:r>
            <w:r>
              <w:rPr/>
              <w:instrText> SEQ Equation \* ARABIC </w:instrText>
            </w:r>
            <w:r>
              <w:rPr/>
              <w:fldChar w:fldCharType="separate"/>
            </w:r>
            <w:r>
              <w:rPr/>
              <w:t>5</w:t>
            </w:r>
            <w:r>
              <w:rPr/>
              <w:fldChar w:fldCharType="end"/>
            </w:r>
          </w:p>
        </w:tc>
      </w:tr>
    </w:tbl>
    <w:p xmlns:wp14="http://schemas.microsoft.com/office/word/2010/wordml" w14:paraId="53A04259" wp14:textId="77777777">
      <w:pPr>
        <w:pStyle w:val="Normal"/>
        <w:ind w:hanging="0"/>
        <w:rPr/>
      </w:pPr>
      <w:r>
        <w:rPr/>
        <w:br/>
      </w:r>
      <w:r>
        <w:rPr/>
        <w:t xml:space="preserve">where A is the coefficient matrix, x is the solution found, b is the target vector, lb is the lower bound of the solution x and ub is the upper bound of the solution x. </w:t>
      </w:r>
    </w:p>
    <w:p xmlns:wp14="http://schemas.microsoft.com/office/word/2010/wordml" w14:paraId="72338BEE" wp14:textId="77777777">
      <w:pPr>
        <w:pStyle w:val="Normal"/>
        <w:ind w:hanging="0"/>
        <w:rPr/>
      </w:pPr>
      <w:r>
        <w:rPr/>
        <w:t xml:space="preserve">The coefficient matrix A is defined with </w:t>
      </w:r>
      <w:r>
        <w:rPr/>
      </w:r>
      <m:oMath xmlns:m="http://schemas.openxmlformats.org/officeDocument/2006/math">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oMath>
      <w:r>
        <w:rPr/>
        <w:t xml:space="preserve"> from </w:t>
      </w:r>
      <w:r>
        <w:rPr/>
        <w:fldChar w:fldCharType="begin"/>
      </w:r>
      <w:r>
        <w:rPr/>
        <w:instrText> REF _Ref58929497 \h </w:instrText>
      </w:r>
      <w:r>
        <w:rPr/>
        <w:fldChar w:fldCharType="separate"/>
      </w:r>
      <w:r>
        <w:rPr/>
        <w:t>Eq. 3</w:t>
      </w:r>
      <w:r>
        <w:rPr/>
        <w:fldChar w:fldCharType="end"/>
      </w:r>
      <w:r>
        <w:rPr/>
        <w:t xml:space="preserve"> the following:</w:t>
      </w:r>
    </w:p>
    <w:p xmlns:wp14="http://schemas.microsoft.com/office/word/2010/wordml" w14:paraId="5630AD66" wp14:textId="77777777">
      <w:pPr>
        <w:pStyle w:val="Normal"/>
        <w:ind w:hanging="0"/>
        <w:rPr/>
      </w:pPr>
      <w:r>
        <w:rPr/>
      </w:r>
    </w:p>
    <w:tbl>
      <w:tblPr>
        <w:tblStyle w:val="Tabellenraster"/>
        <w:tblW w:w="9396" w:type="dxa"/>
        <w:jc w:val="center"/>
        <w:tblInd w:w="0" w:type="dxa"/>
        <w:tblCellMar>
          <w:top w:w="0" w:type="dxa"/>
          <w:left w:w="118" w:type="dxa"/>
          <w:bottom w:w="0" w:type="dxa"/>
          <w:right w:w="108" w:type="dxa"/>
        </w:tblCellMar>
        <w:tblLook w:val="04a0" w:firstRow="1" w:lastRow="0" w:firstColumn="1" w:lastColumn="0" w:noHBand="0" w:noVBand="1"/>
      </w:tblPr>
      <w:tblGrid>
        <w:gridCol w:w="701"/>
        <w:gridCol w:w="7938"/>
        <w:gridCol w:w="757"/>
      </w:tblGrid>
      <w:tr xmlns:wp14="http://schemas.microsoft.com/office/word/2010/wordml" w14:paraId="3674072D" wp14:textId="77777777">
        <w:trPr/>
        <w:tc>
          <w:tcPr>
            <w:tcW w:w="701" w:type="dxa"/>
            <w:tcBorders>
              <w:top w:val="nil"/>
              <w:left w:val="nil"/>
              <w:bottom w:val="nil"/>
              <w:right w:val="nil"/>
              <w:insideH w:val="nil"/>
              <w:insideV w:val="nil"/>
            </w:tcBorders>
            <w:shd w:val="clear" w:fill="auto"/>
            <w:vAlign w:val="center"/>
          </w:tcPr>
          <w:p w14:paraId="61829076" wp14:textId="77777777">
            <w:pPr>
              <w:pStyle w:val="Normal"/>
              <w:spacing w:before="0" w:after="0" w:line="240" w:lineRule="auto"/>
              <w:ind w:hanging="0"/>
              <w:rPr/>
            </w:pPr>
            <w:r>
              <w:rPr/>
            </w:r>
          </w:p>
        </w:tc>
        <w:tc>
          <w:tcPr>
            <w:tcW w:w="7938" w:type="dxa"/>
            <w:tcBorders>
              <w:top w:val="nil"/>
              <w:left w:val="nil"/>
              <w:bottom w:val="nil"/>
              <w:right w:val="nil"/>
              <w:insideH w:val="nil"/>
              <w:insideV w:val="nil"/>
            </w:tcBorders>
            <w:shd w:val="clear" w:fill="auto"/>
            <w:vAlign w:val="center"/>
          </w:tcPr>
          <w:p w14:paraId="3D46FF08" wp14:textId="77777777">
            <w:pPr>
              <w:pStyle w:val="Normal"/>
              <w:spacing w:before="0" w:after="0"/>
              <w:rPr/>
            </w:pPr>
            <w:r>
              <w:rPr/>
            </w:r>
            <m:oMath xmlns:m="http://schemas.openxmlformats.org/officeDocument/2006/math">
              <m:r>
                <w:rPr>
                  <w:rFonts w:ascii="Cambria Math" w:hAnsi="Cambria Math"/>
                </w:rPr>
                <m:t xml:space="preserve">A</m:t>
              </m:r>
              <m:r>
                <w:rPr>
                  <w:rFonts w:ascii="Cambria Math" w:hAnsi="Cambria Math"/>
                </w:rPr>
                <m:t xml:space="preserve">=</m:t>
              </m:r>
              <m:d>
                <m:dPr>
                  <m:begChr m:val="("/>
                  <m:endChr m:val=")"/>
                </m:dPr>
                <m:e>
                  <m:m>
                    <m:mr>
                      <m:e>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0</m:t>
                            </m:r>
                            <m:r>
                              <w:rPr>
                                <w:rFonts w:ascii="Cambria Math" w:hAnsi="Cambria Math"/>
                              </w:rPr>
                              <m:t xml:space="preserve">,</m:t>
                            </m:r>
                            <m:r>
                              <w:rPr>
                                <w:rFonts w:ascii="Cambria Math" w:hAnsi="Cambria Math"/>
                              </w:rPr>
                              <m:t xml:space="preserve">AL</m:t>
                            </m:r>
                            <m:r>
                              <w:rPr>
                                <w:rFonts w:ascii="Cambria Math" w:hAnsi="Cambria Math"/>
                              </w:rPr>
                              <m:t xml:space="preserve">,</m:t>
                            </m:r>
                            <m:r>
                              <w:rPr>
                                <w:rFonts w:ascii="Cambria Math" w:hAnsi="Cambria Math"/>
                              </w:rPr>
                              <m:t xml:space="preserve">winter</m:t>
                            </m:r>
                          </m:sub>
                        </m:sSub>
                      </m:e>
                      <m:e>
                        <m:r>
                          <w:rPr>
                            <w:rFonts w:ascii="Cambria Math" w:hAnsi="Cambria Math"/>
                          </w:rPr>
                          <m:t xml:space="preserve">⋯</m:t>
                        </m:r>
                      </m:e>
                      <m:e>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0</m:t>
                            </m:r>
                            <m:r>
                              <w:rPr>
                                <w:rFonts w:ascii="Cambria Math" w:hAnsi="Cambria Math"/>
                              </w:rPr>
                              <m:t xml:space="preserve">,</m:t>
                            </m:r>
                            <m:r>
                              <w:rPr>
                                <w:rFonts w:ascii="Cambria Math" w:hAnsi="Cambria Math"/>
                              </w:rPr>
                              <m:t xml:space="preserve">SK</m:t>
                            </m:r>
                            <m:r>
                              <w:rPr>
                                <w:rFonts w:ascii="Cambria Math" w:hAnsi="Cambria Math"/>
                              </w:rPr>
                              <m:t xml:space="preserve">,</m:t>
                            </m:r>
                            <m:r>
                              <w:rPr>
                                <w:rFonts w:ascii="Cambria Math" w:hAnsi="Cambria Math"/>
                              </w:rPr>
                              <m:t xml:space="preserve">winter</m:t>
                            </m:r>
                          </m:sub>
                        </m:sSub>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sSub>
                          <m:e>
                            <m:r>
                              <w:rPr>
                                <w:rFonts w:ascii="Cambria Math" w:hAnsi="Cambria Math"/>
                              </w:rPr>
                              <m:t xml:space="preserve">∆</m:t>
                            </m:r>
                            <m:r>
                              <w:rPr>
                                <w:rFonts w:ascii="Cambria Math" w:hAnsi="Cambria Math"/>
                              </w:rPr>
                              <m:t xml:space="preserve">CF</m:t>
                            </m:r>
                          </m:e>
                          <m:sub>
                            <m:r>
                              <w:rPr>
                                <w:rFonts w:ascii="Cambria Math" w:hAnsi="Cambria Math"/>
                              </w:rPr>
                              <m:t xml:space="preserve">WRX</m:t>
                            </m:r>
                            <m:r>
                              <w:rPr>
                                <w:rFonts w:ascii="Cambria Math" w:hAnsi="Cambria Math"/>
                              </w:rPr>
                              <m:t xml:space="preserve">,</m:t>
                            </m:r>
                            <m:r>
                              <w:rPr>
                                <w:rFonts w:ascii="Cambria Math" w:hAnsi="Cambria Math"/>
                              </w:rPr>
                              <m:t xml:space="preserve">AL</m:t>
                            </m:r>
                            <m:r>
                              <w:rPr>
                                <w:rFonts w:ascii="Cambria Math" w:hAnsi="Cambria Math"/>
                              </w:rPr>
                              <m:t xml:space="preserve">,</m:t>
                            </m:r>
                            <m:r>
                              <w:rPr>
                                <w:rFonts w:ascii="Cambria Math" w:hAnsi="Cambria Math"/>
                              </w:rPr>
                              <m:t xml:space="preserve">autumn</m:t>
                            </m:r>
                          </m:sub>
                        </m:sSub>
                      </m:e>
                      <m:e>
                        <m:r>
                          <w:rPr>
                            <w:rFonts w:ascii="Cambria Math" w:hAnsi="Cambria Math"/>
                          </w:rPr>
                          <m:t xml:space="preserve">⋯</m:t>
                        </m:r>
                      </m:e>
                      <m:e>
                        <m:sSub>
                          <m:e>
                            <m:r>
                              <w:rPr>
                                <w:rFonts w:ascii="Cambria Math" w:hAnsi="Cambria Math"/>
                              </w:rPr>
                              <m:t xml:space="preserve">∆</m:t>
                            </m:r>
                            <m:r>
                              <w:rPr>
                                <w:rFonts w:ascii="Cambria Math" w:hAnsi="Cambria Math"/>
                              </w:rPr>
                              <m:t xml:space="preserve">CF</m:t>
                            </m:r>
                          </m:e>
                          <m:sub>
                            <m:r>
                              <w:rPr>
                                <w:rFonts w:ascii="Cambria Math" w:hAnsi="Cambria Math"/>
                              </w:rPr>
                              <m:t xml:space="preserve">WRX</m:t>
                            </m:r>
                            <m:r>
                              <w:rPr>
                                <w:rFonts w:ascii="Cambria Math" w:hAnsi="Cambria Math"/>
                              </w:rPr>
                              <m:t xml:space="preserve">,</m:t>
                            </m:r>
                            <m:r>
                              <w:rPr>
                                <w:rFonts w:ascii="Cambria Math" w:hAnsi="Cambria Math"/>
                              </w:rPr>
                              <m:t xml:space="preserve">SK</m:t>
                            </m:r>
                            <m:r>
                              <w:rPr>
                                <w:rFonts w:ascii="Cambria Math" w:hAnsi="Cambria Math"/>
                              </w:rPr>
                              <m:t xml:space="preserve">,</m:t>
                            </m:r>
                            <m:r>
                              <w:rPr>
                                <w:rFonts w:ascii="Cambria Math" w:hAnsi="Cambria Math"/>
                              </w:rPr>
                              <m:t xml:space="preserve">autumn</m:t>
                            </m:r>
                          </m:sub>
                        </m:sSub>
                      </m:e>
                    </m:mr>
                  </m:m>
                </m:e>
              </m:d>
            </m:oMath>
          </w:p>
          <w:p w14:paraId="2BA226A1" wp14:textId="77777777">
            <w:pPr>
              <w:pStyle w:val="Normal"/>
              <w:spacing w:before="0" w:after="0" w:line="240" w:lineRule="auto"/>
              <w:ind w:hanging="0"/>
              <w:rPr/>
            </w:pPr>
            <w:r>
              <w:rPr/>
            </w:r>
          </w:p>
        </w:tc>
        <w:tc>
          <w:tcPr>
            <w:tcW w:w="757" w:type="dxa"/>
            <w:tcBorders>
              <w:top w:val="nil"/>
              <w:left w:val="nil"/>
              <w:bottom w:val="nil"/>
              <w:right w:val="nil"/>
              <w:insideH w:val="nil"/>
              <w:insideV w:val="nil"/>
            </w:tcBorders>
            <w:shd w:val="clear" w:fill="auto"/>
            <w:vAlign w:val="center"/>
          </w:tcPr>
          <w:p w14:paraId="43D35494" wp14:textId="77777777">
            <w:pPr>
              <w:pStyle w:val="Normal"/>
              <w:spacing w:before="0" w:after="0" w:line="240" w:lineRule="auto"/>
              <w:ind w:hanging="0"/>
              <w:jc w:val="right"/>
              <w:rPr/>
            </w:pPr>
            <w:bookmarkStart w:name="_Ref61350223" w:id="120"/>
            <w:r>
              <w:rPr/>
              <w:t xml:space="preserve">Eq. </w:t>
            </w:r>
            <w:r>
              <w:rPr/>
              <w:fldChar w:fldCharType="begin"/>
            </w:r>
            <w:r>
              <w:rPr/>
              <w:instrText> SEQ Equation \* ARABIC </w:instrText>
            </w:r>
            <w:r>
              <w:rPr/>
              <w:fldChar w:fldCharType="separate"/>
            </w:r>
            <w:r>
              <w:rPr/>
              <w:t>6</w:t>
            </w:r>
            <w:r>
              <w:rPr/>
              <w:fldChar w:fldCharType="end"/>
            </w:r>
            <w:bookmarkEnd w:id="120"/>
          </w:p>
        </w:tc>
      </w:tr>
    </w:tbl>
    <w:p xmlns:wp14="http://schemas.microsoft.com/office/word/2010/wordml" w14:paraId="1F3D6531" wp14:textId="77777777">
      <w:pPr>
        <w:pStyle w:val="Normal"/>
        <w:ind w:hanging="0"/>
        <w:rPr/>
      </w:pPr>
      <w:r>
        <w:rPr/>
        <w:t xml:space="preserve">where the first element of the matrix </w:t>
      </w:r>
      <w:r>
        <w:rPr/>
      </w:r>
      <m:oMath xmlns:m="http://schemas.openxmlformats.org/officeDocument/2006/math">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0</m:t>
            </m:r>
            <m:r>
              <w:rPr>
                <w:rFonts w:ascii="Cambria Math" w:hAnsi="Cambria Math"/>
              </w:rPr>
              <m:t xml:space="preserve">,</m:t>
            </m:r>
            <m:r>
              <w:rPr>
                <w:rFonts w:ascii="Cambria Math" w:hAnsi="Cambria Math"/>
              </w:rPr>
              <m:t xml:space="preserve">AL</m:t>
            </m:r>
            <m:r>
              <w:rPr>
                <w:rFonts w:ascii="Cambria Math" w:hAnsi="Cambria Math"/>
              </w:rPr>
              <m:t xml:space="preserve">,</m:t>
            </m:r>
            <m:r>
              <w:rPr>
                <w:rFonts w:ascii="Cambria Math" w:hAnsi="Cambria Math"/>
              </w:rPr>
              <m:t xml:space="preserve">winter</m:t>
            </m:r>
          </m:sub>
        </m:sSub>
      </m:oMath>
      <w:r>
        <w:rPr>
          <w:iCs/>
        </w:rPr>
        <w:t xml:space="preserve"> is the capacity factor anomaly of weather regime 0, in the Albanian winter. The country persists per column, but it goes through all weather regimes (0-7) and seasons, which gives a total of 32 rows. Per row the matrix goes through all countries, from Albania to Slovakia, which results in 36 columns for the </w:t>
      </w:r>
      <w:r>
        <w:rPr>
          <w:iCs/>
          <w:color w:val="FF0000"/>
        </w:rPr>
        <w:t>considered countries defined above (</w:t>
      </w:r>
      <w:r>
        <w:rPr>
          <w:rFonts w:ascii="Wingdings" w:hAnsi="Wingdings" w:eastAsia="Wingdings" w:cs="Wingdings"/>
          <w:iCs/>
          <w:color w:val="FF0000"/>
        </w:rPr>
        <w:t></w:t>
      </w:r>
      <w:r>
        <w:rPr>
          <w:iCs/>
          <w:color w:val="FF0000"/>
        </w:rPr>
        <w:t xml:space="preserve"> define somewhere above </w:t>
      </w:r>
      <w:r>
        <w:rPr>
          <w:rFonts w:ascii="Wingdings" w:hAnsi="Wingdings" w:eastAsia="Wingdings" w:cs="Wingdings"/>
          <w:iCs/>
          <w:color w:val="FF0000"/>
        </w:rPr>
        <w:t></w:t>
      </w:r>
      <w:r>
        <w:rPr>
          <w:iCs/>
          <w:color w:val="FF0000"/>
        </w:rPr>
        <w:t xml:space="preserve"> table with current IC per country!?)</w:t>
      </w:r>
      <w:r>
        <w:rPr>
          <w:iCs/>
        </w:rPr>
        <w:t xml:space="preserve">. </w:t>
      </w:r>
    </w:p>
    <w:p xmlns:wp14="http://schemas.microsoft.com/office/word/2010/wordml" w14:paraId="0B708EAB" wp14:textId="77777777">
      <w:pPr>
        <w:pStyle w:val="Normal"/>
        <w:rPr/>
      </w:pPr>
      <w:r>
        <w:rPr/>
        <w:t xml:space="preserve">The target vector </w:t>
      </w:r>
      <w:r>
        <w:rPr/>
      </w:r>
      <m:oMath xmlns:m="http://schemas.openxmlformats.org/officeDocument/2006/math">
        <m:acc>
          <m:accPr>
            <m:chr m:val="⃗"/>
          </m:accPr>
          <m:e>
            <m:r>
              <w:rPr>
                <w:rFonts w:ascii="Cambria Math" w:hAnsi="Cambria Math"/>
              </w:rPr>
              <m:t xml:space="preserve">b</m:t>
            </m:r>
          </m:e>
        </m:acc>
      </m:oMath>
      <w:r>
        <w:rPr/>
        <w:t xml:space="preserve"> is set to zero to reduce the variability within one weather regime and season as much as possible and therefore also reduces the variability from one weather regime to other:</w:t>
      </w:r>
    </w:p>
    <w:p xmlns:wp14="http://schemas.microsoft.com/office/word/2010/wordml" w14:paraId="17AD93B2" wp14:textId="77777777">
      <w:pPr>
        <w:pStyle w:val="Normal"/>
        <w:rPr/>
      </w:pPr>
      <w:r>
        <w:rPr/>
      </w:r>
    </w:p>
    <w:tbl>
      <w:tblPr>
        <w:tblStyle w:val="Tabellenraster"/>
        <w:tblW w:w="9396" w:type="dxa"/>
        <w:jc w:val="center"/>
        <w:tblInd w:w="0" w:type="dxa"/>
        <w:tblCellMar>
          <w:top w:w="0" w:type="dxa"/>
          <w:left w:w="118" w:type="dxa"/>
          <w:bottom w:w="0" w:type="dxa"/>
          <w:right w:w="108" w:type="dxa"/>
        </w:tblCellMar>
        <w:tblLook w:val="04a0" w:firstRow="1" w:lastRow="0" w:firstColumn="1" w:lastColumn="0" w:noHBand="0" w:noVBand="1"/>
      </w:tblPr>
      <w:tblGrid>
        <w:gridCol w:w="701"/>
        <w:gridCol w:w="7938"/>
        <w:gridCol w:w="757"/>
      </w:tblGrid>
      <w:tr xmlns:wp14="http://schemas.microsoft.com/office/word/2010/wordml" w14:paraId="57FBD76B" wp14:textId="77777777">
        <w:trPr/>
        <w:tc>
          <w:tcPr>
            <w:tcW w:w="701" w:type="dxa"/>
            <w:tcBorders>
              <w:top w:val="nil"/>
              <w:left w:val="nil"/>
              <w:bottom w:val="nil"/>
              <w:right w:val="nil"/>
              <w:insideH w:val="nil"/>
              <w:insideV w:val="nil"/>
            </w:tcBorders>
            <w:shd w:val="clear" w:fill="auto"/>
            <w:vAlign w:val="center"/>
          </w:tcPr>
          <w:p w14:paraId="0DE4B5B7" wp14:textId="77777777">
            <w:pPr>
              <w:pStyle w:val="Normal"/>
              <w:spacing w:before="0" w:after="0" w:line="240" w:lineRule="auto"/>
              <w:ind w:hanging="0"/>
              <w:rPr/>
            </w:pPr>
            <w:r>
              <w:rPr/>
            </w:r>
          </w:p>
        </w:tc>
        <w:tc>
          <w:tcPr>
            <w:tcW w:w="7938" w:type="dxa"/>
            <w:tcBorders>
              <w:top w:val="nil"/>
              <w:left w:val="nil"/>
              <w:bottom w:val="nil"/>
              <w:right w:val="nil"/>
              <w:insideH w:val="nil"/>
              <w:insideV w:val="nil"/>
            </w:tcBorders>
            <w:shd w:val="clear" w:fill="auto"/>
            <w:vAlign w:val="center"/>
          </w:tcPr>
          <w:p w14:paraId="44EBDAFA" wp14:textId="77777777">
            <w:pPr>
              <w:pStyle w:val="Normal"/>
              <w:spacing w:before="0" w:after="0"/>
              <w:rPr/>
            </w:pPr>
            <w:r>
              <w:rPr/>
            </w:r>
            <m:oMath xmlns:m="http://schemas.openxmlformats.org/officeDocument/2006/math">
              <m:acc>
                <m:accPr>
                  <m:chr m:val="⃗"/>
                </m:accPr>
                <m:e>
                  <m:r>
                    <w:rPr>
                      <w:rFonts w:ascii="Cambria Math" w:hAnsi="Cambria Math"/>
                    </w:rPr>
                    <m:t xml:space="preserve">b</m:t>
                  </m:r>
                </m:e>
              </m:acc>
              <m:r>
                <w:rPr>
                  <w:rFonts w:ascii="Cambria Math" w:hAnsi="Cambria Math"/>
                </w:rPr>
                <m:t xml:space="preserve">=</m:t>
              </m:r>
              <m:m>
                <m:mr>
                  <m:e>
                    <m:r>
                      <w:rPr>
                        <w:rFonts w:ascii="Cambria Math" w:hAnsi="Cambria Math"/>
                      </w:rPr>
                      <m:t xml:space="preserve">0</m:t>
                    </m:r>
                  </m:e>
                </m:mr>
                <m:mr>
                  <m:e>
                    <m:r>
                      <w:rPr>
                        <w:rFonts w:ascii="Cambria Math" w:hAnsi="Cambria Math"/>
                      </w:rPr>
                      <m:t xml:space="preserve">…</m:t>
                    </m:r>
                  </m:e>
                </m:mr>
                <m:mr>
                  <m:e>
                    <m:r>
                      <w:rPr>
                        <w:rFonts w:ascii="Cambria Math" w:hAnsi="Cambria Math"/>
                      </w:rPr>
                      <m:t xml:space="preserve">0</m:t>
                    </m:r>
                  </m:e>
                </m:mr>
              </m:m>
            </m:oMath>
          </w:p>
          <w:p w14:paraId="66204FF1" wp14:textId="77777777">
            <w:pPr>
              <w:pStyle w:val="Normal"/>
              <w:spacing w:before="0" w:after="0" w:line="240" w:lineRule="auto"/>
              <w:ind w:hanging="0"/>
              <w:rPr/>
            </w:pPr>
            <w:r>
              <w:rPr/>
            </w:r>
          </w:p>
        </w:tc>
        <w:tc>
          <w:tcPr>
            <w:tcW w:w="757" w:type="dxa"/>
            <w:tcBorders>
              <w:top w:val="nil"/>
              <w:left w:val="nil"/>
              <w:bottom w:val="nil"/>
              <w:right w:val="nil"/>
              <w:insideH w:val="nil"/>
              <w:insideV w:val="nil"/>
            </w:tcBorders>
            <w:shd w:val="clear" w:fill="auto"/>
            <w:vAlign w:val="center"/>
          </w:tcPr>
          <w:p w14:paraId="5F52C675" wp14:textId="77777777">
            <w:pPr>
              <w:pStyle w:val="Normal"/>
              <w:spacing w:before="0" w:after="0" w:line="240" w:lineRule="auto"/>
              <w:ind w:hanging="0"/>
              <w:jc w:val="right"/>
              <w:rPr/>
            </w:pPr>
            <w:bookmarkStart w:name="_Ref62376739" w:id="121"/>
            <w:r>
              <w:rPr/>
              <w:t xml:space="preserve">Eq. </w:t>
            </w:r>
            <w:r>
              <w:rPr/>
              <w:fldChar w:fldCharType="begin"/>
            </w:r>
            <w:r>
              <w:rPr/>
              <w:instrText> SEQ Equation \* ARABIC </w:instrText>
            </w:r>
            <w:r>
              <w:rPr/>
              <w:fldChar w:fldCharType="separate"/>
            </w:r>
            <w:r>
              <w:rPr/>
              <w:t>7</w:t>
            </w:r>
            <w:r>
              <w:rPr/>
              <w:fldChar w:fldCharType="end"/>
            </w:r>
            <w:bookmarkEnd w:id="121"/>
          </w:p>
        </w:tc>
      </w:tr>
    </w:tbl>
    <w:p xmlns:wp14="http://schemas.microsoft.com/office/word/2010/wordml" w14:paraId="47595777" wp14:textId="77777777">
      <w:pPr>
        <w:pStyle w:val="Normal"/>
        <w:ind w:hanging="0"/>
        <w:rPr/>
      </w:pPr>
      <w:r>
        <w:rPr/>
        <w:t xml:space="preserve">where </w:t>
      </w:r>
      <w:r>
        <w:rPr/>
      </w:r>
      <m:oMath xmlns:m="http://schemas.openxmlformats.org/officeDocument/2006/math">
        <m:acc>
          <m:accPr>
            <m:chr m:val="⃗"/>
          </m:accPr>
          <m:e>
            <m:r>
              <w:rPr>
                <w:rFonts w:ascii="Cambria Math" w:hAnsi="Cambria Math"/>
              </w:rPr>
              <m:t xml:space="preserve">b</m:t>
            </m:r>
          </m:e>
        </m:acc>
      </m:oMath>
      <w:r>
        <w:rPr/>
        <w:t xml:space="preserve"> has the same length as the number of rows of matrix A.</w:t>
      </w:r>
    </w:p>
    <w:p xmlns:wp14="http://schemas.microsoft.com/office/word/2010/wordml" w14:paraId="1DD3509B" wp14:textId="77777777">
      <w:pPr>
        <w:pStyle w:val="Normal"/>
        <w:rPr/>
      </w:pPr>
      <w:r>
        <w:rPr/>
        <w:t xml:space="preserve">The result of this method is the vector </w:t>
      </w:r>
      <w:r>
        <w:rPr/>
      </w:r>
      <m:oMath xmlns:m="http://schemas.openxmlformats.org/officeDocument/2006/math">
        <m:acc>
          <m:accPr>
            <m:chr m:val="⃗"/>
          </m:accPr>
          <m:e>
            <m:r>
              <w:rPr>
                <w:rFonts w:ascii="Cambria Math" w:hAnsi="Cambria Math"/>
              </w:rPr>
              <m:t xml:space="preserve">x</m:t>
            </m:r>
          </m:e>
        </m:acc>
      </m:oMath>
      <w:r>
        <w:rPr/>
        <w:t xml:space="preserve"> which contains then the IC for each country:</w:t>
      </w:r>
    </w:p>
    <w:p xmlns:wp14="http://schemas.microsoft.com/office/word/2010/wordml" w14:paraId="2DBF0D7D" wp14:textId="77777777">
      <w:pPr>
        <w:pStyle w:val="Normal"/>
        <w:rPr/>
      </w:pPr>
      <w:r>
        <w:rPr/>
      </w:r>
    </w:p>
    <w:tbl>
      <w:tblPr>
        <w:tblStyle w:val="Tabellenraster"/>
        <w:tblW w:w="9396" w:type="dxa"/>
        <w:jc w:val="center"/>
        <w:tblInd w:w="0" w:type="dxa"/>
        <w:tblCellMar>
          <w:top w:w="0" w:type="dxa"/>
          <w:left w:w="118" w:type="dxa"/>
          <w:bottom w:w="0" w:type="dxa"/>
          <w:right w:w="108" w:type="dxa"/>
        </w:tblCellMar>
        <w:tblLook w:val="04a0" w:firstRow="1" w:lastRow="0" w:firstColumn="1" w:lastColumn="0" w:noHBand="0" w:noVBand="1"/>
      </w:tblPr>
      <w:tblGrid>
        <w:gridCol w:w="701"/>
        <w:gridCol w:w="7938"/>
        <w:gridCol w:w="757"/>
      </w:tblGrid>
      <w:tr xmlns:wp14="http://schemas.microsoft.com/office/word/2010/wordml" w14:paraId="44BE5C60" wp14:textId="77777777">
        <w:trPr/>
        <w:tc>
          <w:tcPr>
            <w:tcW w:w="701" w:type="dxa"/>
            <w:tcBorders>
              <w:top w:val="nil"/>
              <w:left w:val="nil"/>
              <w:bottom w:val="nil"/>
              <w:right w:val="nil"/>
              <w:insideH w:val="nil"/>
              <w:insideV w:val="nil"/>
            </w:tcBorders>
            <w:shd w:val="clear" w:fill="auto"/>
            <w:vAlign w:val="center"/>
          </w:tcPr>
          <w:p w14:paraId="6B62F1B3" wp14:textId="77777777">
            <w:pPr>
              <w:pStyle w:val="Normal"/>
              <w:spacing w:before="0" w:after="0" w:line="240" w:lineRule="auto"/>
              <w:ind w:hanging="0"/>
              <w:rPr/>
            </w:pPr>
            <w:r>
              <w:rPr/>
            </w:r>
          </w:p>
        </w:tc>
        <w:tc>
          <w:tcPr>
            <w:tcW w:w="7938" w:type="dxa"/>
            <w:tcBorders>
              <w:top w:val="nil"/>
              <w:left w:val="nil"/>
              <w:bottom w:val="nil"/>
              <w:right w:val="nil"/>
              <w:insideH w:val="nil"/>
              <w:insideV w:val="nil"/>
            </w:tcBorders>
            <w:shd w:val="clear" w:fill="auto"/>
            <w:vAlign w:val="center"/>
          </w:tcPr>
          <w:p w14:paraId="5914A571" wp14:textId="77777777">
            <w:pPr>
              <w:pStyle w:val="Normal"/>
              <w:spacing w:before="0" w:after="0"/>
              <w:rPr/>
            </w:pPr>
            <w:r>
              <w:rPr/>
            </w:r>
            <m:oMath xmlns:m="http://schemas.openxmlformats.org/officeDocument/2006/math">
              <m:acc>
                <m:accPr>
                  <m:chr m:val="⃗"/>
                </m:accPr>
                <m:e>
                  <m:r>
                    <w:rPr>
                      <w:rFonts w:ascii="Cambria Math" w:hAnsi="Cambria Math"/>
                    </w:rPr>
                    <m:t xml:space="preserve">x</m:t>
                  </m:r>
                </m:e>
              </m:acc>
              <m:r>
                <w:rPr>
                  <w:rFonts w:ascii="Cambria Math" w:hAnsi="Cambria Math"/>
                </w:rPr>
                <m:t xml:space="preserve">=</m:t>
              </m:r>
              <m:m>
                <m:mr>
                  <m:e>
                    <m:sSub>
                      <m:e>
                        <m:r>
                          <w:rPr>
                            <w:rFonts w:ascii="Cambria Math" w:hAnsi="Cambria Math"/>
                          </w:rPr>
                          <m:t xml:space="preserve">IC</m:t>
                        </m:r>
                      </m:e>
                      <m:sub>
                        <m:r>
                          <w:rPr>
                            <w:rFonts w:ascii="Cambria Math" w:hAnsi="Cambria Math"/>
                          </w:rPr>
                          <m:t xml:space="preserve">AL</m:t>
                        </m:r>
                      </m:sub>
                    </m:sSub>
                  </m:e>
                </m:mr>
                <m:mr>
                  <m:e>
                    <m:r>
                      <w:rPr>
                        <w:rFonts w:ascii="Cambria Math" w:hAnsi="Cambria Math"/>
                      </w:rPr>
                      <m:t xml:space="preserve">…</m:t>
                    </m:r>
                  </m:e>
                </m:mr>
                <m:mr>
                  <m:e>
                    <m:sSub>
                      <m:e>
                        <m:r>
                          <w:rPr>
                            <w:rFonts w:ascii="Cambria Math" w:hAnsi="Cambria Math"/>
                          </w:rPr>
                          <m:t xml:space="preserve">IC</m:t>
                        </m:r>
                      </m:e>
                      <m:sub>
                        <m:r>
                          <w:rPr>
                            <w:rFonts w:ascii="Cambria Math" w:hAnsi="Cambria Math"/>
                          </w:rPr>
                          <m:t xml:space="preserve">SK</m:t>
                        </m:r>
                      </m:sub>
                    </m:sSub>
                  </m:e>
                </m:mr>
              </m:m>
            </m:oMath>
          </w:p>
          <w:p w14:paraId="02F2C34E" wp14:textId="77777777">
            <w:pPr>
              <w:pStyle w:val="Normal"/>
              <w:spacing w:before="0" w:after="0" w:line="240" w:lineRule="auto"/>
              <w:ind w:hanging="0"/>
              <w:rPr/>
            </w:pPr>
            <w:r>
              <w:rPr/>
            </w:r>
          </w:p>
        </w:tc>
        <w:tc>
          <w:tcPr>
            <w:tcW w:w="757" w:type="dxa"/>
            <w:tcBorders>
              <w:top w:val="nil"/>
              <w:left w:val="nil"/>
              <w:bottom w:val="nil"/>
              <w:right w:val="nil"/>
              <w:insideH w:val="nil"/>
              <w:insideV w:val="nil"/>
            </w:tcBorders>
            <w:shd w:val="clear" w:fill="auto"/>
            <w:vAlign w:val="center"/>
          </w:tcPr>
          <w:p w14:paraId="5067CBE2" wp14:textId="77777777">
            <w:pPr>
              <w:pStyle w:val="Normal"/>
              <w:spacing w:before="0" w:after="0" w:line="240" w:lineRule="auto"/>
              <w:ind w:hanging="0"/>
              <w:jc w:val="right"/>
              <w:rPr/>
            </w:pPr>
            <w:r>
              <w:rPr/>
              <w:t xml:space="preserve">Eq. </w:t>
            </w:r>
            <w:r>
              <w:rPr/>
              <w:fldChar w:fldCharType="begin"/>
            </w:r>
            <w:r>
              <w:rPr/>
              <w:instrText> SEQ Equation \* ARABIC </w:instrText>
            </w:r>
            <w:r>
              <w:rPr/>
              <w:fldChar w:fldCharType="separate"/>
            </w:r>
            <w:r>
              <w:rPr/>
              <w:t>8</w:t>
            </w:r>
            <w:r>
              <w:rPr/>
              <w:fldChar w:fldCharType="end"/>
            </w:r>
          </w:p>
        </w:tc>
      </w:tr>
    </w:tbl>
    <w:p xmlns:wp14="http://schemas.microsoft.com/office/word/2010/wordml" w14:paraId="680A4E5D" wp14:textId="77777777">
      <w:pPr>
        <w:pStyle w:val="Normal"/>
        <w:rPr/>
      </w:pPr>
      <w:r>
        <w:rPr/>
      </w:r>
    </w:p>
    <w:p xmlns:wp14="http://schemas.microsoft.com/office/word/2010/wordml" w14:paraId="1E45C3D4" wp14:textId="77777777">
      <w:pPr>
        <w:pStyle w:val="Normal"/>
        <w:rPr/>
      </w:pPr>
      <w:r>
        <w:rPr/>
        <w:t xml:space="preserve">The method to perform the minimization is the Trust Region Reflective (TRF) algorithm </w:t>
      </w:r>
      <w:r>
        <w:fldChar w:fldCharType="begin"/>
      </w:r>
      <w:r>
        <w:rPr/>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rPr/>
        <w:fldChar w:fldCharType="separate"/>
      </w:r>
      <w:bookmarkStart w:name="__Fieldmark__1059_3434669275" w:id="122"/>
      <w:r>
        <w:rPr/>
        <w:t>(</w:t>
      </w:r>
      <w:bookmarkStart w:name="__Fieldmark__3566_3287146748" w:id="123"/>
      <w:r>
        <w:rPr/>
        <w:t>Branch et al., 1999)</w:t>
      </w:r>
      <w:r>
        <w:rPr/>
      </w:r>
      <w:r>
        <w:rPr/>
        <w:fldChar w:fldCharType="end"/>
      </w:r>
      <w:bookmarkEnd w:id="122"/>
      <w:bookmarkEnd w:id="123"/>
      <w:r>
        <w:rPr/>
        <w:t>.</w:t>
      </w:r>
    </w:p>
    <w:p xmlns:wp14="http://schemas.microsoft.com/office/word/2010/wordml" w14:paraId="64C130FC" wp14:textId="77777777">
      <w:pPr>
        <w:pStyle w:val="Normal"/>
        <w:rPr/>
      </w:pPr>
      <w:r>
        <w:rPr/>
        <w:t xml:space="preserve">The lower bound is always set to the current (2019) PV IC per country (unless something else is mentioned in the scenarios below). The upper bound is always set to the potential PV IC which is taken from the study by </w:t>
      </w:r>
      <w:r>
        <w:rPr>
          <w:rFonts w:ascii="Wingdings" w:hAnsi="Wingdings" w:eastAsia="Wingdings" w:cs="Wingdings"/>
        </w:rPr>
        <w:t></w:t>
      </w:r>
      <w:r>
        <w:rPr/>
        <w:t xml:space="preserve"> </w:t>
      </w:r>
      <w:r>
        <w:rPr>
          <w:color w:val="FF0000"/>
        </w:rPr>
        <w:t>JAN FRAGEN/NACHSHAUEN PAPER</w:t>
      </w:r>
    </w:p>
    <w:p xmlns:wp14="http://schemas.microsoft.com/office/word/2010/wordml" w14:paraId="565FC265" wp14:textId="77777777">
      <w:pPr>
        <w:pStyle w:val="Heading3"/>
        <w:numPr>
          <w:ilvl w:val="2"/>
          <w:numId w:val="2"/>
        </w:numPr>
        <w:rPr/>
      </w:pPr>
      <w:bookmarkStart w:name="_Toc61948469" w:id="124"/>
      <w:r>
        <w:rPr/>
        <w:t>Scenarios</w:t>
      </w:r>
      <w:bookmarkEnd w:id="124"/>
    </w:p>
    <w:p xmlns:wp14="http://schemas.microsoft.com/office/word/2010/wordml" w14:paraId="7D4343F7" wp14:textId="77777777">
      <w:pPr>
        <w:pStyle w:val="Normal"/>
        <w:rPr/>
      </w:pPr>
      <w:r>
        <w:rPr/>
        <w:t xml:space="preserve">This section describes the expansion of the method in section </w:t>
      </w:r>
      <w:r>
        <w:rPr/>
        <w:fldChar w:fldCharType="begin"/>
      </w:r>
      <w:r>
        <w:rPr/>
        <w:instrText> REF _Ref61349857 \n \h </w:instrText>
      </w:r>
      <w:r>
        <w:rPr/>
        <w:fldChar w:fldCharType="separate"/>
      </w:r>
      <w:r>
        <w:rPr/>
        <w:t>2.2.4</w:t>
      </w:r>
      <w:r>
        <w:rPr/>
        <w:fldChar w:fldCharType="end"/>
      </w:r>
      <w:r>
        <w:rPr/>
        <w:t xml:space="preserve"> to depict different scenarios for future PV IC distributions. The underlying goal of all scenarios is to reduce the PV power generation variability but with different constraints. The different constraints are added row/element wise to the coefficient matrix A (</w:t>
      </w:r>
      <w:r>
        <w:rPr/>
        <w:fldChar w:fldCharType="begin"/>
      </w:r>
      <w:r>
        <w:rPr/>
        <w:instrText> REF _Ref61350223 \h </w:instrText>
      </w:r>
      <w:r>
        <w:rPr/>
        <w:fldChar w:fldCharType="separate"/>
      </w:r>
      <w:r>
        <w:rPr/>
        <w:t>Eq. 6</w:t>
      </w:r>
      <w:r>
        <w:rPr/>
        <w:fldChar w:fldCharType="end"/>
      </w:r>
      <w:r>
        <w:rPr/>
        <w:t xml:space="preserve">) and the target vector </w:t>
      </w:r>
      <w:r>
        <w:rPr/>
      </w:r>
      <m:oMath xmlns:m="http://schemas.openxmlformats.org/officeDocument/2006/math">
        <m:acc>
          <m:accPr>
            <m:chr m:val="⃗"/>
          </m:accPr>
          <m:e>
            <m:r>
              <w:rPr>
                <w:rFonts w:ascii="Cambria Math" w:hAnsi="Cambria Math"/>
              </w:rPr>
              <m:t xml:space="preserve">b</m:t>
            </m:r>
          </m:e>
        </m:acc>
      </m:oMath>
      <w:r>
        <w:rPr/>
        <w:t xml:space="preserve"> (</w:t>
      </w:r>
      <w:r>
        <w:rPr/>
        <w:fldChar w:fldCharType="begin"/>
      </w:r>
      <w:r>
        <w:rPr/>
        <w:instrText> REF _Ref62376739 \h </w:instrText>
      </w:r>
      <w:r>
        <w:rPr/>
        <w:fldChar w:fldCharType="separate"/>
      </w:r>
      <w:r>
        <w:rPr/>
        <w:t>Eq. 7</w:t>
      </w:r>
      <w:r>
        <w:rPr/>
        <w:fldChar w:fldCharType="end"/>
      </w:r>
      <w:r>
        <w:rPr/>
        <w:t xml:space="preserve">). The newly added rows and elements act as additional equations within our linear least-square problem and their residuals are consequently also minimized. </w:t>
      </w:r>
    </w:p>
    <w:p xmlns:wp14="http://schemas.microsoft.com/office/word/2010/wordml" w14:paraId="7F9447FC" wp14:textId="77777777">
      <w:pPr>
        <w:pStyle w:val="Normal"/>
        <w:rPr/>
      </w:pPr>
      <w:r>
        <w:rPr/>
        <w:t xml:space="preserve">To meet the requirements of the different scenarios described below and get a better control over our linear least-square problem, we introduce a weighting vector </w:t>
      </w:r>
      <w:r>
        <w:rPr/>
      </w:r>
      <m:oMath xmlns:m="http://schemas.openxmlformats.org/officeDocument/2006/math">
        <m:acc>
          <m:accPr>
            <m:chr m:val="⃗"/>
          </m:accPr>
          <m:e>
            <m:r>
              <w:rPr>
                <w:rFonts w:ascii="Cambria Math" w:hAnsi="Cambria Math"/>
              </w:rPr>
              <m:t xml:space="preserve">w</m:t>
            </m:r>
          </m:e>
        </m:acc>
      </m:oMath>
      <w:r>
        <w:rPr/>
        <w:t>:</w:t>
      </w:r>
    </w:p>
    <w:p xmlns:wp14="http://schemas.microsoft.com/office/word/2010/wordml" w14:paraId="19219836" wp14:textId="77777777">
      <w:pPr>
        <w:pStyle w:val="Normal"/>
        <w:rPr/>
      </w:pPr>
      <w:r>
        <w:rPr/>
      </w:r>
    </w:p>
    <w:tbl>
      <w:tblPr>
        <w:tblStyle w:val="Tabellenraster"/>
        <w:tblW w:w="9396" w:type="dxa"/>
        <w:jc w:val="center"/>
        <w:tblInd w:w="0" w:type="dxa"/>
        <w:tblCellMar>
          <w:top w:w="0" w:type="dxa"/>
          <w:left w:w="118" w:type="dxa"/>
          <w:bottom w:w="0" w:type="dxa"/>
          <w:right w:w="108" w:type="dxa"/>
        </w:tblCellMar>
        <w:tblLook w:val="04a0" w:firstRow="1" w:lastRow="0" w:firstColumn="1" w:lastColumn="0" w:noHBand="0" w:noVBand="1"/>
      </w:tblPr>
      <w:tblGrid>
        <w:gridCol w:w="701"/>
        <w:gridCol w:w="7938"/>
        <w:gridCol w:w="757"/>
      </w:tblGrid>
      <w:tr xmlns:wp14="http://schemas.microsoft.com/office/word/2010/wordml" w14:paraId="105C3A65" wp14:textId="77777777">
        <w:trPr/>
        <w:tc>
          <w:tcPr>
            <w:tcW w:w="701" w:type="dxa"/>
            <w:tcBorders>
              <w:top w:val="nil"/>
              <w:left w:val="nil"/>
              <w:bottom w:val="nil"/>
              <w:right w:val="nil"/>
              <w:insideH w:val="nil"/>
              <w:insideV w:val="nil"/>
            </w:tcBorders>
            <w:shd w:val="clear" w:fill="auto"/>
            <w:vAlign w:val="center"/>
          </w:tcPr>
          <w:p w14:paraId="296FEF7D" wp14:textId="77777777">
            <w:pPr>
              <w:pStyle w:val="Normal"/>
              <w:spacing w:before="0" w:after="0" w:line="240" w:lineRule="auto"/>
              <w:ind w:hanging="0"/>
              <w:rPr/>
            </w:pPr>
            <w:r>
              <w:rPr/>
            </w:r>
          </w:p>
        </w:tc>
        <w:tc>
          <w:tcPr>
            <w:tcW w:w="7938" w:type="dxa"/>
            <w:tcBorders>
              <w:top w:val="nil"/>
              <w:left w:val="nil"/>
              <w:bottom w:val="nil"/>
              <w:right w:val="nil"/>
              <w:insideH w:val="nil"/>
              <w:insideV w:val="nil"/>
            </w:tcBorders>
            <w:shd w:val="clear" w:fill="auto"/>
            <w:vAlign w:val="center"/>
          </w:tcPr>
          <w:p w14:paraId="34C2E37C" wp14:textId="77777777">
            <w:pPr>
              <w:pStyle w:val="Normal"/>
              <w:spacing w:before="0" w:after="0"/>
              <w:rPr/>
            </w:pPr>
            <w:r>
              <w:rPr/>
            </w:r>
            <m:oMath xmlns:m="http://schemas.openxmlformats.org/officeDocument/2006/math">
              <m:acc>
                <m:accPr>
                  <m:chr m:val="⃗"/>
                </m:accPr>
                <m:e>
                  <m:r>
                    <w:rPr>
                      <w:rFonts w:ascii="Cambria Math" w:hAnsi="Cambria Math"/>
                    </w:rPr>
                    <m:t xml:space="preserve">w</m:t>
                  </m:r>
                </m:e>
              </m:acc>
              <m:r>
                <w:rPr>
                  <w:rFonts w:ascii="Cambria Math" w:hAnsi="Cambria Math"/>
                </w:rPr>
                <m:t xml:space="preserve">=</m:t>
              </m:r>
              <m:m>
                <m:mr>
                  <m:e>
                    <m:sSub>
                      <m:e>
                        <m:r>
                          <w:rPr>
                            <w:rFonts w:ascii="Cambria Math" w:hAnsi="Cambria Math"/>
                          </w:rPr>
                          <m:t xml:space="preserve">w</m:t>
                        </m:r>
                      </m:e>
                      <m:sub>
                        <m:r>
                          <w:rPr>
                            <w:rFonts w:ascii="Cambria Math" w:hAnsi="Cambria Math"/>
                          </w:rPr>
                          <m:t xml:space="preserve">0</m:t>
                        </m:r>
                      </m:sub>
                    </m:sSub>
                  </m:e>
                </m:mr>
                <m:mr>
                  <m:e>
                    <m:r>
                      <w:rPr>
                        <w:rFonts w:ascii="Cambria Math" w:hAnsi="Cambria Math"/>
                      </w:rPr>
                      <m:t xml:space="preserve">…</m:t>
                    </m:r>
                  </m:e>
                </m:mr>
                <m:mr>
                  <m:e>
                    <m:sSub>
                      <m:e>
                        <m:r>
                          <w:rPr>
                            <w:rFonts w:ascii="Cambria Math" w:hAnsi="Cambria Math"/>
                          </w:rPr>
                          <m:t xml:space="preserve">w</m:t>
                        </m:r>
                      </m:e>
                      <m:sub>
                        <m:r>
                          <w:rPr>
                            <w:rFonts w:ascii="Cambria Math" w:hAnsi="Cambria Math"/>
                          </w:rPr>
                          <m:t xml:space="preserve">x</m:t>
                        </m:r>
                      </m:sub>
                    </m:sSub>
                  </m:e>
                </m:mr>
              </m:m>
            </m:oMath>
          </w:p>
          <w:p w14:paraId="7194DBDC" wp14:textId="77777777">
            <w:pPr>
              <w:pStyle w:val="Normal"/>
              <w:spacing w:before="0" w:after="0" w:line="240" w:lineRule="auto"/>
              <w:ind w:hanging="0"/>
              <w:rPr/>
            </w:pPr>
            <w:r>
              <w:rPr/>
            </w:r>
          </w:p>
        </w:tc>
        <w:tc>
          <w:tcPr>
            <w:tcW w:w="757" w:type="dxa"/>
            <w:tcBorders>
              <w:top w:val="nil"/>
              <w:left w:val="nil"/>
              <w:bottom w:val="nil"/>
              <w:right w:val="nil"/>
              <w:insideH w:val="nil"/>
              <w:insideV w:val="nil"/>
            </w:tcBorders>
            <w:shd w:val="clear" w:fill="auto"/>
            <w:vAlign w:val="center"/>
          </w:tcPr>
          <w:p w14:paraId="4A465418" wp14:textId="77777777">
            <w:pPr>
              <w:pStyle w:val="Normal"/>
              <w:spacing w:before="0" w:after="0" w:line="240" w:lineRule="auto"/>
              <w:ind w:hanging="0"/>
              <w:jc w:val="right"/>
              <w:rPr/>
            </w:pPr>
            <w:r>
              <w:rPr/>
              <w:t xml:space="preserve">Eq. </w:t>
            </w:r>
            <w:r>
              <w:rPr/>
              <w:fldChar w:fldCharType="begin"/>
            </w:r>
            <w:r>
              <w:rPr/>
              <w:instrText> SEQ Equation \* ARABIC </w:instrText>
            </w:r>
            <w:r>
              <w:rPr/>
              <w:fldChar w:fldCharType="separate"/>
            </w:r>
            <w:r>
              <w:rPr/>
              <w:t>9</w:t>
            </w:r>
            <w:r>
              <w:rPr/>
              <w:fldChar w:fldCharType="end"/>
            </w:r>
          </w:p>
        </w:tc>
      </w:tr>
    </w:tbl>
    <w:p xmlns:wp14="http://schemas.microsoft.com/office/word/2010/wordml" w14:paraId="12DB4006" wp14:textId="77777777">
      <w:pPr>
        <w:pStyle w:val="Normal"/>
        <w:rPr/>
      </w:pPr>
      <w:r>
        <w:rPr/>
        <w:t xml:space="preserve">where the elements of the vector </w:t>
      </w:r>
      <w:r>
        <w:rPr/>
      </w:r>
      <m:oMath xmlns:m="http://schemas.openxmlformats.org/officeDocument/2006/math">
        <m:acc>
          <m:accPr>
            <m:chr m:val="⃗"/>
          </m:accPr>
          <m:e>
            <m:r>
              <w:rPr>
                <w:rFonts w:ascii="Cambria Math" w:hAnsi="Cambria Math"/>
              </w:rPr>
              <m:t xml:space="preserve">w</m:t>
            </m:r>
          </m:e>
        </m:acc>
      </m:oMath>
      <w:r>
        <w:rPr/>
        <w:t xml:space="preserve"> are the weightings for each of our equations defined with the coefficient matrix A and the target vector </w:t>
      </w:r>
      <w:r>
        <w:rPr/>
      </w:r>
      <m:oMath xmlns:m="http://schemas.openxmlformats.org/officeDocument/2006/math">
        <m:acc>
          <m:accPr>
            <m:chr m:val="⃗"/>
          </m:accPr>
          <m:e>
            <m:r>
              <w:rPr>
                <w:rFonts w:ascii="Cambria Math" w:hAnsi="Cambria Math"/>
              </w:rPr>
              <m:t xml:space="preserve">b</m:t>
            </m:r>
          </m:e>
        </m:acc>
      </m:oMath>
      <w:r>
        <w:rPr/>
        <w:t>. The weighting vector is also useful to consider the various orders of magnitudes of our equations. I.e., the first 28 rows are of the same order of magnitude because they all describe the PV power output variability. But this is not the case if we introduce an equation/row which constrains our system to a minimum total European PV power production. Additionally, it must be considered that the method used to solve the linear least-square problem, minimizes the sum of the residuals of the equations. Since our first 32 equations are all about the variability they are already relatively highly weighted compared to one equation we add. With the introduced weighting vector, it is possible to counteract and give more weight to the one added equation if necessary.</w:t>
      </w:r>
    </w:p>
    <w:p xmlns:wp14="http://schemas.microsoft.com/office/word/2010/wordml" w14:paraId="096AF61A" wp14:textId="77777777">
      <w:pPr>
        <w:pStyle w:val="Normal"/>
        <w:rPr>
          <w:color w:val="FF0000"/>
        </w:rPr>
      </w:pPr>
      <w:r>
        <w:rPr/>
        <w:t xml:space="preserve">To apply the weighting vector to the linear least square problem the square root of its elements is taken as elements of a diagonal matrix and multiplied with the coefficient matrix A and the target vector </w:t>
      </w:r>
      <w:r>
        <w:rPr/>
      </w:r>
      <m:oMath xmlns:m="http://schemas.openxmlformats.org/officeDocument/2006/math">
        <m:acc>
          <m:accPr>
            <m:chr m:val="⃗"/>
          </m:accPr>
          <m:e>
            <m:r>
              <w:rPr>
                <w:rFonts w:ascii="Cambria Math" w:hAnsi="Cambria Math"/>
              </w:rPr>
              <m:t xml:space="preserve">b</m:t>
            </m:r>
          </m:e>
        </m:acc>
      </m:oMath>
      <w:r>
        <w:rPr/>
        <w:t xml:space="preserve"> before the optimization problem is solved. </w:t>
      </w:r>
      <w:r>
        <w:rPr>
          <w:rFonts w:ascii="Wingdings" w:hAnsi="Wingdings" w:eastAsia="Wingdings" w:cs="Wingdings"/>
          <w:color w:val="FF0000"/>
        </w:rPr>
        <w:t></w:t>
      </w:r>
      <w:r>
        <w:rPr>
          <w:color w:val="FF0000"/>
        </w:rPr>
        <w:t xml:space="preserve"> EQ AUFSCHREIBEN!?</w:t>
      </w:r>
    </w:p>
    <w:p xmlns:wp14="http://schemas.microsoft.com/office/word/2010/wordml" w14:paraId="2BA56F8B" wp14:textId="77777777">
      <w:pPr>
        <w:pStyle w:val="Heading4"/>
        <w:numPr>
          <w:ilvl w:val="3"/>
          <w:numId w:val="2"/>
        </w:numPr>
        <w:ind w:left="864" w:hanging="862"/>
        <w:rPr/>
      </w:pPr>
      <w:r>
        <w:rPr/>
        <w:t>Scenario 1 (S1) – PV power production and installed capacities from NECPs 2030</w:t>
      </w:r>
    </w:p>
    <w:p xmlns:wp14="http://schemas.microsoft.com/office/word/2010/wordml" w14:paraId="0B0F26F5" wp14:textId="77777777">
      <w:pPr>
        <w:pStyle w:val="Normal"/>
        <w:rPr/>
      </w:pPr>
      <w:r>
        <w:rPr/>
        <w:t xml:space="preserve">The objective of S1 is to minimize the PV power production variability but the total installed capacities and power production with PV systems in Europe must equal </w:t>
      </w:r>
      <w:r>
        <w:rPr>
          <w:color w:val="FF0000"/>
        </w:rPr>
        <w:t>(+/- 1GW</w:t>
      </w:r>
      <w:r>
        <w:rPr/>
        <w:t xml:space="preserve">) to the ones we estimate if the NECPs for 2030 are fulfilled. This gives a direct comparison of the variability estimated with the plans of the countries in Europe for 2030 to the variability reduction potential we have if distribute the same additional amount optimally to reduce the variability. </w:t>
      </w:r>
    </w:p>
    <w:p xmlns:wp14="http://schemas.microsoft.com/office/word/2010/wordml" w14:paraId="1960A0F3" wp14:textId="77777777">
      <w:pPr>
        <w:pStyle w:val="Normal"/>
        <w:rPr/>
      </w:pPr>
      <w:r>
        <w:rPr/>
        <w:t xml:space="preserve">To realize S1 two rows and elements are added to the coefficient matrix A and the target vector </w:t>
      </w:r>
      <w:r>
        <w:rPr/>
      </w:r>
      <m:oMath xmlns:m="http://schemas.openxmlformats.org/officeDocument/2006/math">
        <m:acc>
          <m:accPr>
            <m:chr m:val="⃗"/>
          </m:accPr>
          <m:e>
            <m:r>
              <w:rPr>
                <w:rFonts w:ascii="Cambria Math" w:hAnsi="Cambria Math"/>
              </w:rPr>
              <m:t xml:space="preserve">b</m:t>
            </m:r>
          </m:e>
        </m:acc>
      </m:oMath>
      <w:r>
        <w:rPr/>
        <w:t xml:space="preserve">, respectively. The first row adds the constraint that the total IC must be equal to the total IC planned for 2030. This is achieved by adding a row with ones to the coefficient matrix A and the total IC planned for 2030 as element to the target vector </w:t>
      </w:r>
      <w:r>
        <w:rPr/>
      </w:r>
      <m:oMath xmlns:m="http://schemas.openxmlformats.org/officeDocument/2006/math">
        <m:acc>
          <m:accPr>
            <m:chr m:val="⃗"/>
          </m:accPr>
          <m:e>
            <m:r>
              <w:rPr>
                <w:rFonts w:ascii="Cambria Math" w:hAnsi="Cambria Math"/>
              </w:rPr>
              <m:t xml:space="preserve">b</m:t>
            </m:r>
          </m:e>
        </m:acc>
      </m:oMath>
      <w:r>
        <w:rPr/>
        <w:t>. The second row considers for the total PV power production. PV power production is calculated by multiplying IC with the CF (</w:t>
      </w:r>
      <w:r>
        <w:rPr/>
        <w:fldChar w:fldCharType="begin"/>
      </w:r>
      <w:r>
        <w:rPr/>
        <w:instrText> REF _Ref61362315 \h </w:instrText>
      </w:r>
      <w:r>
        <w:rPr/>
        <w:fldChar w:fldCharType="separate"/>
      </w:r>
      <w:r>
        <w:rPr/>
        <w:t>Eq. 1</w:t>
      </w:r>
      <w:r>
        <w:rPr/>
        <w:fldChar w:fldCharType="end"/>
      </w:r>
      <w:r>
        <w:rPr/>
        <w:t xml:space="preserve">). Therefore, we add all the mean CF per country as row to the coefficient matrix A. The total PV power production is added to the target </w:t>
      </w:r>
      <w:r>
        <w:rPr/>
      </w:r>
      <m:oMath xmlns:m="http://schemas.openxmlformats.org/officeDocument/2006/math">
        <m:acc>
          <m:accPr>
            <m:chr m:val="⃗"/>
          </m:accPr>
          <m:e>
            <m:r>
              <w:rPr>
                <w:rFonts w:ascii="Cambria Math" w:hAnsi="Cambria Math"/>
              </w:rPr>
              <m:t xml:space="preserve">b</m:t>
            </m:r>
          </m:e>
        </m:acc>
      </m:oMath>
      <w:r>
        <w:rPr/>
        <w:t>. It is calculated as sum of the CF per country multiplied by the planned IC per country for 2030.</w:t>
      </w:r>
    </w:p>
    <w:p xmlns:wp14="http://schemas.microsoft.com/office/word/2010/wordml" w14:paraId="769D0D3C" wp14:textId="77777777">
      <w:pPr>
        <w:pStyle w:val="Normal"/>
        <w:rPr/>
      </w:pPr>
      <w:r>
        <w:rPr/>
      </w:r>
    </w:p>
    <w:tbl>
      <w:tblPr>
        <w:tblStyle w:val="Tabellenraster"/>
        <w:tblW w:w="9396" w:type="dxa"/>
        <w:jc w:val="center"/>
        <w:tblInd w:w="0" w:type="dxa"/>
        <w:tblCellMar>
          <w:top w:w="0" w:type="dxa"/>
          <w:left w:w="118" w:type="dxa"/>
          <w:bottom w:w="0" w:type="dxa"/>
          <w:right w:w="108" w:type="dxa"/>
        </w:tblCellMar>
        <w:tblLook w:val="04a0" w:firstRow="1" w:lastRow="0" w:firstColumn="1" w:lastColumn="0" w:noHBand="0" w:noVBand="1"/>
      </w:tblPr>
      <w:tblGrid>
        <w:gridCol w:w="701"/>
        <w:gridCol w:w="7803"/>
        <w:gridCol w:w="892"/>
      </w:tblGrid>
      <w:tr xmlns:wp14="http://schemas.microsoft.com/office/word/2010/wordml" w14:paraId="213E6157" wp14:textId="77777777">
        <w:trPr/>
        <w:tc>
          <w:tcPr>
            <w:tcW w:w="701" w:type="dxa"/>
            <w:tcBorders>
              <w:top w:val="nil"/>
              <w:left w:val="nil"/>
              <w:bottom w:val="nil"/>
              <w:right w:val="nil"/>
              <w:insideH w:val="nil"/>
              <w:insideV w:val="nil"/>
            </w:tcBorders>
            <w:shd w:val="clear" w:fill="auto"/>
            <w:vAlign w:val="center"/>
          </w:tcPr>
          <w:p w14:paraId="54CD245A" wp14:textId="77777777">
            <w:pPr>
              <w:pStyle w:val="Normal"/>
              <w:spacing w:before="0" w:after="0" w:line="240" w:lineRule="auto"/>
              <w:ind w:hanging="0"/>
              <w:rPr/>
            </w:pPr>
            <w:r>
              <w:rPr/>
            </w:r>
          </w:p>
        </w:tc>
        <w:tc>
          <w:tcPr>
            <w:tcW w:w="7803" w:type="dxa"/>
            <w:tcBorders>
              <w:top w:val="nil"/>
              <w:left w:val="nil"/>
              <w:bottom w:val="nil"/>
              <w:right w:val="nil"/>
              <w:insideH w:val="nil"/>
              <w:insideV w:val="nil"/>
            </w:tcBorders>
            <w:shd w:val="clear" w:fill="auto"/>
            <w:vAlign w:val="center"/>
          </w:tcPr>
          <w:p w14:paraId="44A07FF8" wp14:textId="77777777">
            <w:pPr>
              <w:pStyle w:val="Normal"/>
              <w:spacing w:before="0" w:after="0"/>
              <w:rPr/>
            </w:pPr>
            <w:r>
              <w:rPr/>
            </w:r>
            <m:oMath xmlns:m="http://schemas.openxmlformats.org/officeDocument/2006/math">
              <m:sSub>
                <m:e>
                  <m:r>
                    <w:rPr>
                      <w:rFonts w:ascii="Cambria Math" w:hAnsi="Cambria Math"/>
                    </w:rPr>
                    <m:t xml:space="preserve">A</m:t>
                  </m:r>
                </m:e>
                <m:sub>
                  <m:r>
                    <w:rPr>
                      <w:rFonts w:ascii="Cambria Math" w:hAnsi="Cambria Math"/>
                    </w:rPr>
                    <m:t xml:space="preserve">S</m:t>
                  </m:r>
                  <m:r>
                    <w:rPr>
                      <w:rFonts w:ascii="Cambria Math" w:hAnsi="Cambria Math"/>
                    </w:rPr>
                    <m:t xml:space="preserve">1</m:t>
                  </m:r>
                </m:sub>
              </m:sSub>
              <m:r>
                <w:rPr>
                  <w:rFonts w:ascii="Cambria Math" w:hAnsi="Cambria Math"/>
                </w:rPr>
                <m:t xml:space="preserve">=</m:t>
              </m:r>
              <m:d>
                <m:dPr>
                  <m:begChr m:val="("/>
                  <m:endChr m:val=")"/>
                </m:dPr>
                <m:e>
                  <m:m>
                    <m:mr>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r>
                          <w:rPr>
                            <w:rFonts w:ascii="Cambria Math" w:hAnsi="Cambria Math"/>
                          </w:rPr>
                          <m:t xml:space="preserve">1</m:t>
                        </m:r>
                      </m:e>
                      <m:e>
                        <m:r>
                          <w:rPr>
                            <w:rFonts w:ascii="Cambria Math" w:hAnsi="Cambria Math"/>
                          </w:rPr>
                          <m:t xml:space="preserve">⋱</m:t>
                        </m:r>
                      </m:e>
                      <m:e>
                        <m:r>
                          <w:rPr>
                            <w:rFonts w:ascii="Cambria Math" w:hAnsi="Cambria Math"/>
                          </w:rPr>
                          <m:t xml:space="preserve">1</m:t>
                        </m:r>
                      </m:e>
                    </m:mr>
                    <m:mr>
                      <m:e>
                        <m:sSub>
                          <m:e>
                            <m:r>
                              <w:rPr>
                                <w:rFonts w:ascii="Cambria Math" w:hAnsi="Cambria Math"/>
                              </w:rPr>
                              <m:t xml:space="preserve">CF</m:t>
                            </m:r>
                          </m:e>
                          <m:sub>
                            <m:r>
                              <w:rPr>
                                <w:rFonts w:ascii="Cambria Math" w:hAnsi="Cambria Math"/>
                              </w:rPr>
                              <m:t xml:space="preserve">AL</m:t>
                            </m:r>
                          </m:sub>
                        </m:sSub>
                      </m:e>
                      <m:e>
                        <m:r>
                          <w:rPr>
                            <w:rFonts w:ascii="Cambria Math" w:hAnsi="Cambria Math"/>
                          </w:rPr>
                          <m:t xml:space="preserve">⋱</m:t>
                        </m:r>
                      </m:e>
                      <m:e>
                        <m:sSub>
                          <m:e>
                            <m:r>
                              <w:rPr>
                                <w:rFonts w:ascii="Cambria Math" w:hAnsi="Cambria Math"/>
                              </w:rPr>
                              <m:t xml:space="preserve">CF</m:t>
                            </m:r>
                          </m:e>
                          <m:sub>
                            <m:r>
                              <w:rPr>
                                <w:rFonts w:ascii="Cambria Math" w:hAnsi="Cambria Math"/>
                              </w:rPr>
                              <m:t xml:space="preserve">SK</m:t>
                            </m:r>
                          </m:sub>
                        </m:sSub>
                      </m:e>
                    </m:mr>
                  </m:m>
                </m:e>
              </m:d>
            </m:oMath>
          </w:p>
          <w:p w14:paraId="1231BE67" wp14:textId="77777777">
            <w:pPr>
              <w:pStyle w:val="Normal"/>
              <w:spacing w:before="0" w:after="0" w:line="240" w:lineRule="auto"/>
              <w:ind w:hanging="0"/>
              <w:rPr/>
            </w:pPr>
            <w:r>
              <w:rPr/>
            </w:r>
          </w:p>
        </w:tc>
        <w:tc>
          <w:tcPr>
            <w:tcW w:w="892" w:type="dxa"/>
            <w:tcBorders>
              <w:top w:val="nil"/>
              <w:left w:val="nil"/>
              <w:bottom w:val="nil"/>
              <w:right w:val="nil"/>
              <w:insideH w:val="nil"/>
              <w:insideV w:val="nil"/>
            </w:tcBorders>
            <w:shd w:val="clear" w:fill="auto"/>
            <w:vAlign w:val="center"/>
          </w:tcPr>
          <w:p w14:paraId="29445A37" wp14:textId="77777777">
            <w:pPr>
              <w:pStyle w:val="Normal"/>
              <w:spacing w:before="0" w:after="0" w:line="240" w:lineRule="auto"/>
              <w:ind w:hanging="0"/>
              <w:jc w:val="right"/>
              <w:rPr/>
            </w:pPr>
            <w:r>
              <w:rPr/>
              <w:t xml:space="preserve">Eq. </w:t>
            </w:r>
            <w:r>
              <w:rPr/>
              <w:fldChar w:fldCharType="begin"/>
            </w:r>
            <w:r>
              <w:rPr/>
              <w:instrText> SEQ Equation \* ARABIC </w:instrText>
            </w:r>
            <w:r>
              <w:rPr/>
              <w:fldChar w:fldCharType="separate"/>
            </w:r>
            <w:r>
              <w:rPr/>
              <w:t>10</w:t>
            </w:r>
            <w:r>
              <w:rPr/>
              <w:fldChar w:fldCharType="end"/>
            </w:r>
          </w:p>
        </w:tc>
      </w:tr>
    </w:tbl>
    <w:p xmlns:wp14="http://schemas.microsoft.com/office/word/2010/wordml" w14:paraId="15E73BE1" wp14:textId="77777777">
      <w:pPr>
        <w:pStyle w:val="Normal"/>
        <w:ind w:hanging="0"/>
        <w:rPr/>
      </w:pPr>
      <w:r>
        <w:rPr/>
        <w:t xml:space="preserve">where </w:t>
      </w:r>
      <w:r>
        <w:rPr/>
      </w:r>
      <m:oMath xmlns:m="http://schemas.openxmlformats.org/officeDocument/2006/math">
        <m:sSub>
          <m:e>
            <m:r>
              <w:rPr>
                <w:rFonts w:ascii="Cambria Math" w:hAnsi="Cambria Math"/>
              </w:rPr>
              <m:t xml:space="preserve">A</m:t>
            </m:r>
          </m:e>
          <m:sub>
            <m:r>
              <w:rPr>
                <w:rFonts w:ascii="Cambria Math" w:hAnsi="Cambria Math"/>
              </w:rPr>
              <m:t xml:space="preserve">S</m:t>
            </m:r>
            <m:r>
              <w:rPr>
                <w:rFonts w:ascii="Cambria Math" w:hAnsi="Cambria Math"/>
              </w:rPr>
              <m:t xml:space="preserve">1</m:t>
            </m:r>
          </m:sub>
        </m:sSub>
      </m:oMath>
      <w:r>
        <w:rPr/>
        <w:t xml:space="preserve">is the coefficient matrix for S1 (expansion of </w:t>
      </w:r>
      <w:r>
        <w:rPr/>
        <w:fldChar w:fldCharType="begin"/>
      </w:r>
      <w:r>
        <w:rPr/>
        <w:instrText> REF _Ref61350223 \h </w:instrText>
      </w:r>
      <w:r>
        <w:rPr/>
        <w:fldChar w:fldCharType="separate"/>
      </w:r>
      <w:r>
        <w:rPr/>
        <w:t>Eq. 6</w:t>
      </w:r>
      <w:r>
        <w:rPr/>
        <w:fldChar w:fldCharType="end"/>
      </w:r>
      <w:r>
        <w:rPr/>
        <w:t xml:space="preserve">) and </w:t>
      </w:r>
      <w:r>
        <w:rPr/>
      </w:r>
      <m:oMath xmlns:m="http://schemas.openxmlformats.org/officeDocument/2006/math">
        <m:sSub>
          <m:e>
            <m:r>
              <w:rPr>
                <w:rFonts w:ascii="Cambria Math" w:hAnsi="Cambria Math"/>
              </w:rPr>
              <m:t xml:space="preserve">CF</m:t>
            </m:r>
          </m:e>
          <m:sub>
            <m:r>
              <w:rPr>
                <w:rFonts w:ascii="Cambria Math" w:hAnsi="Cambria Math"/>
              </w:rPr>
              <m:t xml:space="preserve">AL</m:t>
            </m:r>
          </m:sub>
        </m:sSub>
      </m:oMath>
      <w:r>
        <w:rPr>
          <w:iCs/>
        </w:rPr>
        <w:t xml:space="preserve"> and </w:t>
      </w:r>
      <w:r>
        <w:rPr/>
      </w:r>
      <m:oMath xmlns:m="http://schemas.openxmlformats.org/officeDocument/2006/math">
        <m:sSub>
          <m:e>
            <m:r>
              <w:rPr>
                <w:rFonts w:ascii="Cambria Math" w:hAnsi="Cambria Math"/>
              </w:rPr>
              <m:t xml:space="preserve">CF</m:t>
            </m:r>
          </m:e>
          <m:sub>
            <m:r>
              <w:rPr>
                <w:rFonts w:ascii="Cambria Math" w:hAnsi="Cambria Math"/>
              </w:rPr>
              <m:t xml:space="preserve">SK</m:t>
            </m:r>
          </m:sub>
        </m:sSub>
      </m:oMath>
      <w:r>
        <w:rPr>
          <w:iCs/>
        </w:rPr>
        <w:t xml:space="preserve"> are the mean capacity factors for Albania and Slovakia which represents the mean CF for all countries.</w:t>
      </w:r>
    </w:p>
    <w:p xmlns:wp14="http://schemas.microsoft.com/office/word/2010/wordml" w14:paraId="36FEB5B0" wp14:textId="77777777">
      <w:pPr>
        <w:pStyle w:val="Normal"/>
        <w:rPr/>
      </w:pPr>
      <w:r>
        <w:rPr/>
      </w:r>
    </w:p>
    <w:tbl>
      <w:tblPr>
        <w:tblStyle w:val="Tabellenraster"/>
        <w:tblW w:w="9396" w:type="dxa"/>
        <w:jc w:val="center"/>
        <w:tblInd w:w="0" w:type="dxa"/>
        <w:tblCellMar>
          <w:top w:w="0" w:type="dxa"/>
          <w:left w:w="118" w:type="dxa"/>
          <w:bottom w:w="0" w:type="dxa"/>
          <w:right w:w="108" w:type="dxa"/>
        </w:tblCellMar>
        <w:tblLook w:val="04a0" w:firstRow="1" w:lastRow="0" w:firstColumn="1" w:lastColumn="0" w:noHBand="0" w:noVBand="1"/>
      </w:tblPr>
      <w:tblGrid>
        <w:gridCol w:w="701"/>
        <w:gridCol w:w="7803"/>
        <w:gridCol w:w="892"/>
      </w:tblGrid>
      <w:tr xmlns:wp14="http://schemas.microsoft.com/office/word/2010/wordml" w14:paraId="3E6A7C08" wp14:textId="77777777">
        <w:trPr/>
        <w:tc>
          <w:tcPr>
            <w:tcW w:w="701" w:type="dxa"/>
            <w:tcBorders>
              <w:top w:val="nil"/>
              <w:left w:val="nil"/>
              <w:bottom w:val="nil"/>
              <w:right w:val="nil"/>
              <w:insideH w:val="nil"/>
              <w:insideV w:val="nil"/>
            </w:tcBorders>
            <w:shd w:val="clear" w:fill="auto"/>
            <w:vAlign w:val="center"/>
          </w:tcPr>
          <w:p w14:paraId="30D7AA69" wp14:textId="77777777">
            <w:pPr>
              <w:pStyle w:val="Normal"/>
              <w:spacing w:before="0" w:after="0" w:line="240" w:lineRule="auto"/>
              <w:ind w:hanging="0"/>
              <w:rPr/>
            </w:pPr>
            <w:r>
              <w:rPr/>
            </w:r>
          </w:p>
        </w:tc>
        <w:tc>
          <w:tcPr>
            <w:tcW w:w="7803" w:type="dxa"/>
            <w:tcBorders>
              <w:top w:val="nil"/>
              <w:left w:val="nil"/>
              <w:bottom w:val="nil"/>
              <w:right w:val="nil"/>
              <w:insideH w:val="nil"/>
              <w:insideV w:val="nil"/>
            </w:tcBorders>
            <w:shd w:val="clear" w:fill="auto"/>
            <w:vAlign w:val="center"/>
          </w:tcPr>
          <w:p w14:paraId="6993D354" wp14:textId="77777777">
            <w:pPr>
              <w:pStyle w:val="Normal"/>
              <w:spacing w:before="0" w:after="0"/>
              <w:rPr/>
            </w:pPr>
            <w:r>
              <w:rPr/>
            </w:r>
            <m:oMath xmlns:m="http://schemas.openxmlformats.org/officeDocument/2006/math">
              <m:acc>
                <m:accPr>
                  <m:chr m:val="⃗"/>
                </m:accPr>
                <m:e>
                  <m:sSub>
                    <m:e>
                      <m:r>
                        <w:rPr>
                          <w:rFonts w:ascii="Cambria Math" w:hAnsi="Cambria Math"/>
                        </w:rPr>
                        <m:t xml:space="preserve">b</m:t>
                      </m:r>
                    </m:e>
                    <m:sub>
                      <m:r>
                        <w:rPr>
                          <w:rFonts w:ascii="Cambria Math" w:hAnsi="Cambria Math"/>
                        </w:rPr>
                        <m:t xml:space="preserve">S</m:t>
                      </m:r>
                      <m:r>
                        <w:rPr>
                          <w:rFonts w:ascii="Cambria Math" w:hAnsi="Cambria Math"/>
                        </w:rPr>
                        <m:t xml:space="preserve">1</m:t>
                      </m:r>
                    </m:sub>
                  </m:sSub>
                </m:e>
              </m:acc>
              <m:r>
                <w:rPr>
                  <w:rFonts w:ascii="Cambria Math" w:hAnsi="Cambria Math"/>
                </w:rPr>
                <m:t xml:space="preserve">=</m:t>
              </m:r>
              <m:m>
                <m:mr>
                  <m:e>
                    <m:r>
                      <w:rPr>
                        <w:rFonts w:ascii="Cambria Math" w:hAnsi="Cambria Math"/>
                      </w:rPr>
                      <m:t xml:space="preserve">⋯</m:t>
                    </m:r>
                  </m:e>
                </m:mr>
                <m:mr>
                  <m:e>
                    <m:sSub>
                      <m:e>
                        <m:r>
                          <w:rPr>
                            <w:rFonts w:ascii="Cambria Math" w:hAnsi="Cambria Math"/>
                          </w:rPr>
                          <m:t xml:space="preserve">tot</m:t>
                        </m:r>
                      </m:e>
                      <m:sub>
                        <m:sSub>
                          <m:e>
                            <m:r>
                              <w:rPr>
                                <w:rFonts w:ascii="Cambria Math" w:hAnsi="Cambria Math"/>
                              </w:rPr>
                              <m:t xml:space="preserve">IC</m:t>
                            </m:r>
                          </m:e>
                          <m:sub>
                            <m:r>
                              <w:rPr>
                                <w:rFonts w:ascii="Cambria Math" w:hAnsi="Cambria Math"/>
                              </w:rPr>
                              <m:t xml:space="preserve">2030</m:t>
                            </m:r>
                          </m:sub>
                        </m:sSub>
                      </m:sub>
                    </m:sSub>
                  </m:e>
                </m:mr>
                <m:mr>
                  <m:e>
                    <m:sSub>
                      <m:e>
                        <m:r>
                          <w:rPr>
                            <w:rFonts w:ascii="Cambria Math" w:hAnsi="Cambria Math"/>
                          </w:rPr>
                          <m:t xml:space="preserve">tot</m:t>
                        </m:r>
                      </m:e>
                      <m:sub>
                        <m:sSub>
                          <m:e>
                            <m:r>
                              <w:rPr>
                                <w:rFonts w:ascii="Cambria Math" w:hAnsi="Cambria Math"/>
                              </w:rPr>
                              <m:t xml:space="preserve">production</m:t>
                            </m:r>
                          </m:e>
                          <m:sub>
                            <m:r>
                              <w:rPr>
                                <w:rFonts w:ascii="Cambria Math" w:hAnsi="Cambria Math"/>
                              </w:rPr>
                              <m:t xml:space="preserve">2030</m:t>
                            </m:r>
                          </m:sub>
                        </m:sSub>
                      </m:sub>
                    </m:sSub>
                  </m:e>
                </m:mr>
              </m:m>
            </m:oMath>
          </w:p>
          <w:p w14:paraId="7196D064" wp14:textId="77777777">
            <w:pPr>
              <w:pStyle w:val="Normal"/>
              <w:spacing w:before="0" w:after="0" w:line="240" w:lineRule="auto"/>
              <w:ind w:hanging="0"/>
              <w:rPr/>
            </w:pPr>
            <w:r>
              <w:rPr/>
            </w:r>
          </w:p>
        </w:tc>
        <w:tc>
          <w:tcPr>
            <w:tcW w:w="892" w:type="dxa"/>
            <w:tcBorders>
              <w:top w:val="nil"/>
              <w:left w:val="nil"/>
              <w:bottom w:val="nil"/>
              <w:right w:val="nil"/>
              <w:insideH w:val="nil"/>
              <w:insideV w:val="nil"/>
            </w:tcBorders>
            <w:shd w:val="clear" w:fill="auto"/>
            <w:vAlign w:val="center"/>
          </w:tcPr>
          <w:p w14:paraId="4B427209" wp14:textId="77777777">
            <w:pPr>
              <w:pStyle w:val="Normal"/>
              <w:spacing w:before="0" w:after="0" w:line="240" w:lineRule="auto"/>
              <w:ind w:hanging="0"/>
              <w:jc w:val="right"/>
              <w:rPr/>
            </w:pPr>
            <w:r>
              <w:rPr/>
              <w:t xml:space="preserve">Eq. </w:t>
            </w:r>
            <w:r>
              <w:rPr/>
              <w:fldChar w:fldCharType="begin"/>
            </w:r>
            <w:r>
              <w:rPr/>
              <w:instrText> SEQ Equation \* ARABIC </w:instrText>
            </w:r>
            <w:r>
              <w:rPr/>
              <w:fldChar w:fldCharType="separate"/>
            </w:r>
            <w:r>
              <w:rPr/>
              <w:t>11</w:t>
            </w:r>
            <w:r>
              <w:rPr/>
              <w:fldChar w:fldCharType="end"/>
            </w:r>
          </w:p>
        </w:tc>
      </w:tr>
    </w:tbl>
    <w:p xmlns:wp14="http://schemas.microsoft.com/office/word/2010/wordml" w14:paraId="47F33DCB" wp14:textId="77777777">
      <w:pPr>
        <w:pStyle w:val="Normal"/>
        <w:ind w:hanging="0"/>
        <w:rPr/>
      </w:pPr>
      <w:r>
        <w:rPr/>
        <w:t xml:space="preserve">where </w:t>
      </w:r>
      <w:r>
        <w:rPr/>
      </w:r>
      <m:oMath xmlns:m="http://schemas.openxmlformats.org/officeDocument/2006/math">
        <m:sSub>
          <m:e>
            <m:r>
              <w:rPr>
                <w:rFonts w:ascii="Cambria Math" w:hAnsi="Cambria Math"/>
              </w:rPr>
              <m:t xml:space="preserve">b</m:t>
            </m:r>
          </m:e>
          <m:sub>
            <m:r>
              <w:rPr>
                <w:rFonts w:ascii="Cambria Math" w:hAnsi="Cambria Math"/>
              </w:rPr>
              <m:t xml:space="preserve">S</m:t>
            </m:r>
            <m:r>
              <w:rPr>
                <w:rFonts w:ascii="Cambria Math" w:hAnsi="Cambria Math"/>
              </w:rPr>
              <m:t xml:space="preserve">1</m:t>
            </m:r>
          </m:sub>
        </m:sSub>
      </m:oMath>
      <w:r>
        <w:rPr/>
        <w:t xml:space="preserve"> is the target vector for S1 (expansion of </w:t>
      </w:r>
      <w:r>
        <w:rPr/>
        <w:fldChar w:fldCharType="begin"/>
      </w:r>
      <w:r>
        <w:rPr/>
        <w:instrText> REF _Ref62376739 \h </w:instrText>
      </w:r>
      <w:r>
        <w:rPr/>
        <w:fldChar w:fldCharType="separate"/>
      </w:r>
      <w:r>
        <w:rPr/>
        <w:t>Eq. 7</w:t>
      </w:r>
      <w:r>
        <w:rPr/>
        <w:fldChar w:fldCharType="end"/>
      </w:r>
      <w:r>
        <w:rPr/>
        <w:t xml:space="preserve">), </w:t>
      </w:r>
      <w:r>
        <w:rPr/>
      </w:r>
      <m:oMath xmlns:m="http://schemas.openxmlformats.org/officeDocument/2006/math">
        <m:sSub>
          <m:e>
            <m:r>
              <w:rPr>
                <w:rFonts w:ascii="Cambria Math" w:hAnsi="Cambria Math"/>
              </w:rPr>
              <m:t xml:space="preserve">tot</m:t>
            </m:r>
          </m:e>
          <m:sub>
            <m:sSub>
              <m:e>
                <m:r>
                  <w:rPr>
                    <w:rFonts w:ascii="Cambria Math" w:hAnsi="Cambria Math"/>
                  </w:rPr>
                  <m:t xml:space="preserve">IC</m:t>
                </m:r>
              </m:e>
              <m:sub>
                <m:r>
                  <w:rPr>
                    <w:rFonts w:ascii="Cambria Math" w:hAnsi="Cambria Math"/>
                  </w:rPr>
                  <m:t xml:space="preserve">2030</m:t>
                </m:r>
              </m:sub>
            </m:sSub>
          </m:sub>
        </m:sSub>
      </m:oMath>
      <w:r>
        <w:rPr/>
        <w:t xml:space="preserve"> is the total installed capacity planned for 2030 and </w:t>
      </w:r>
      <w:r>
        <w:rPr/>
      </w:r>
      <m:oMath xmlns:m="http://schemas.openxmlformats.org/officeDocument/2006/math">
        <m:sSub>
          <m:e>
            <m:r>
              <w:rPr>
                <w:rFonts w:ascii="Cambria Math" w:hAnsi="Cambria Math"/>
              </w:rPr>
              <m:t xml:space="preserve">tot</m:t>
            </m:r>
          </m:e>
          <m:sub>
            <m:sSub>
              <m:e>
                <m:r>
                  <w:rPr>
                    <w:rFonts w:ascii="Cambria Math" w:hAnsi="Cambria Math"/>
                  </w:rPr>
                  <m:t xml:space="preserve">production</m:t>
                </m:r>
              </m:e>
              <m:sub>
                <m:r>
                  <w:rPr>
                    <w:rFonts w:ascii="Cambria Math" w:hAnsi="Cambria Math"/>
                  </w:rPr>
                  <m:t xml:space="preserve">2030</m:t>
                </m:r>
              </m:sub>
            </m:sSub>
          </m:sub>
        </m:sSub>
      </m:oMath>
      <w:r>
        <w:rPr/>
        <w:t xml:space="preserve"> is the total PV power production estimated with the planned IC 2030.</w:t>
      </w:r>
    </w:p>
    <w:p xmlns:wp14="http://schemas.microsoft.com/office/word/2010/wordml" w14:paraId="55A8F372" wp14:textId="77777777">
      <w:pPr>
        <w:pStyle w:val="Normal"/>
        <w:ind w:hanging="0"/>
        <w:rPr/>
      </w:pPr>
      <w:r>
        <w:rPr/>
        <w:t xml:space="preserve">The weighting vector for S1 is chosen such that all the equations which consider for the variability are set to one. The weighting of the equation which considers for the total IC are set to </w:t>
      </w:r>
      <w:r>
        <w:rPr>
          <w:color w:val="FF0000"/>
        </w:rPr>
        <w:t xml:space="preserve">XY </w:t>
      </w:r>
      <w:r>
        <w:rPr/>
        <w:t xml:space="preserve">and the equation which considers for the total PV production is set to </w:t>
      </w:r>
      <w:r>
        <w:rPr>
          <w:color w:val="FF0000"/>
        </w:rPr>
        <w:t>XY.</w:t>
      </w:r>
    </w:p>
    <w:p xmlns:wp14="http://schemas.microsoft.com/office/word/2010/wordml" w14:paraId="5843B410" wp14:textId="77777777">
      <w:pPr>
        <w:pStyle w:val="Heading4"/>
        <w:numPr>
          <w:ilvl w:val="3"/>
          <w:numId w:val="2"/>
        </w:numPr>
        <w:ind w:left="864" w:hanging="862"/>
        <w:rPr/>
      </w:pPr>
      <w:r>
        <w:rPr/>
        <w:t>Scenario 2 (S2) – PV IC in 2050</w:t>
      </w:r>
    </w:p>
    <w:p xmlns:wp14="http://schemas.microsoft.com/office/word/2010/wordml" w14:paraId="01ED83E0" wp14:textId="77777777">
      <w:pPr>
        <w:pStyle w:val="Normal"/>
        <w:rPr/>
      </w:pPr>
      <w:r>
        <w:rPr/>
        <w:t xml:space="preserve">In S2 estimates of PV IC for the year 2050 are taken and used as additional equation in our linear least-square problem. Similar as in S1 it is achieved by adding a row with ones to the coefficient matrix A and the total PV IC estimates for 2050 as element to the target vector </w:t>
      </w:r>
      <w:r>
        <w:rPr/>
      </w:r>
      <m:oMath xmlns:m="http://schemas.openxmlformats.org/officeDocument/2006/math">
        <m:acc>
          <m:accPr>
            <m:chr m:val="⃗"/>
          </m:accPr>
          <m:e>
            <m:r>
              <w:rPr>
                <w:rFonts w:ascii="Cambria Math" w:hAnsi="Cambria Math"/>
              </w:rPr>
              <m:t xml:space="preserve">b</m:t>
            </m:r>
          </m:e>
        </m:acc>
      </m:oMath>
      <w:r>
        <w:rPr/>
        <w:t xml:space="preserve">. The following table shows estimates by three different sources for the needed PV IC in the year 2050: </w:t>
      </w:r>
    </w:p>
    <w:p xmlns:wp14="http://schemas.microsoft.com/office/word/2010/wordml" w14:paraId="34FF1C98" wp14:textId="77777777">
      <w:pPr>
        <w:pStyle w:val="Normal"/>
        <w:rPr/>
      </w:pPr>
      <w:r>
        <w:rPr/>
      </w:r>
    </w:p>
    <w:p xmlns:wp14="http://schemas.microsoft.com/office/word/2010/wordml" w14:paraId="5F60734B" wp14:textId="77777777">
      <w:pPr>
        <w:pStyle w:val="Caption1"/>
        <w:keepNext w:val="true"/>
        <w:rPr/>
      </w:pPr>
      <w:bookmarkStart w:name="_Ref62380044" w:id="125"/>
      <w:r>
        <w:rPr/>
        <w:t xml:space="preserve">Table </w:t>
      </w:r>
      <w:r>
        <w:rPr/>
        <w:fldChar w:fldCharType="begin"/>
      </w:r>
      <w:r>
        <w:rPr/>
        <w:instrText> SEQ Table \* ARABIC </w:instrText>
      </w:r>
      <w:r>
        <w:rPr/>
        <w:fldChar w:fldCharType="separate"/>
      </w:r>
      <w:r>
        <w:rPr/>
        <w:t>1</w:t>
      </w:r>
      <w:r>
        <w:rPr/>
        <w:fldChar w:fldCharType="end"/>
      </w:r>
      <w:bookmarkEnd w:id="125"/>
      <w:r>
        <w:rPr/>
        <w:t xml:space="preserve"> Estimates of needed installed PV capacities for the year 2050.</w:t>
      </w:r>
    </w:p>
    <w:tbl>
      <w:tblPr>
        <w:tblStyle w:val="Gitternetztabelle4Akzent3"/>
        <w:tblW w:w="9396" w:type="dxa"/>
        <w:jc w:val="left"/>
        <w:tblInd w:w="0" w:type="dxa"/>
        <w:tblCellMar>
          <w:top w:w="0" w:type="dxa"/>
          <w:left w:w="108" w:type="dxa"/>
          <w:bottom w:w="0" w:type="dxa"/>
          <w:right w:w="108" w:type="dxa"/>
        </w:tblCellMar>
        <w:tblLook w:val="04a0" w:firstRow="1" w:lastRow="0" w:firstColumn="1" w:lastColumn="0" w:noHBand="0" w:noVBand="1"/>
      </w:tblPr>
      <w:tblGrid>
        <w:gridCol w:w="2120"/>
        <w:gridCol w:w="2693"/>
        <w:gridCol w:w="4583"/>
      </w:tblGrid>
      <w:tr xmlns:wp14="http://schemas.microsoft.com/office/word/2010/wordml" w14:paraId="12AFDF80" wp14:textId="77777777">
        <w:trPr>
          <w:cnfStyle w:val="100000000000" w:firstRow="1" w:lastRow="0" w:firstColumn="0" w:lastColumn="0" w:oddVBand="0" w:evenVBand="0" w:oddHBand="0" w:evenHBand="0" w:firstRowFirstColumn="0" w:firstRowLastColumn="0" w:lastRowFirstColumn="0" w:lastRowLastColumn="0"/>
        </w:trPr>
        <w:tc>
          <w:tcPr>
            <w:tcW w:w="2120" w:type="dxa"/>
            <w:cnfStyle w:val="001000000000" w:firstRow="0" w:lastRow="0" w:firstColumn="1" w:lastColumn="0" w:oddVBand="0" w:evenVBand="0" w:oddHBand="0" w:evenHBand="0" w:firstRowFirstColumn="0" w:firstRowLastColumn="0" w:lastRowFirstColumn="0" w:lastRowLastColumn="0"/>
            <w:tcBorders>
              <w:top w:val="single" w:color="A5A5A5" w:sz="4" w:space="0"/>
              <w:left w:val="single" w:color="A5A5A5" w:sz="4" w:space="0"/>
              <w:bottom w:val="single" w:color="A5A5A5" w:sz="4" w:space="0"/>
              <w:right w:val="single" w:color="A5A5A5" w:sz="4" w:space="0"/>
              <w:insideH w:val="single" w:color="A5A5A5" w:sz="4" w:space="0"/>
              <w:insideV w:val="single" w:color="A5A5A5" w:sz="4" w:space="0"/>
            </w:tcBorders>
            <w:shd w:val="clear" w:color="auto" w:fill="A5A5A5" w:themeFill="accent3"/>
          </w:tcPr>
          <w:p w14:paraId="67D63D4F" wp14:textId="77777777">
            <w:pPr>
              <w:pStyle w:val="Normal"/>
              <w:spacing w:before="0" w:after="0" w:line="240" w:lineRule="auto"/>
              <w:ind w:hanging="0"/>
              <w:rPr>
                <w:b/>
                <w:b/>
                <w:bCs/>
                <w:color w:val="FFFFFF" w:themeColor="background1"/>
              </w:rPr>
            </w:pPr>
            <w:r>
              <w:rPr>
                <w:b/>
                <w:bCs/>
                <w:color w:val="FFFFFF" w:themeColor="background1"/>
              </w:rPr>
              <w:t>Source</w:t>
            </w:r>
          </w:p>
        </w:tc>
        <w:tc>
          <w:tcPr>
            <w:tcW w:w="2693" w:type="dxa"/>
            <w:tcBorders>
              <w:top w:val="single" w:color="A5A5A5" w:sz="4" w:space="0"/>
              <w:left w:val="single" w:color="A5A5A5" w:sz="4" w:space="0"/>
              <w:bottom w:val="single" w:color="A5A5A5" w:sz="4" w:space="0"/>
              <w:right w:val="single" w:color="A5A5A5" w:sz="4" w:space="0"/>
              <w:insideH w:val="single" w:color="A5A5A5" w:sz="4" w:space="0"/>
              <w:insideV w:val="single" w:color="A5A5A5" w:sz="4" w:space="0"/>
            </w:tcBorders>
            <w:shd w:val="clear" w:color="auto" w:fill="A5A5A5" w:themeFill="accent3"/>
          </w:tcPr>
          <w:p w14:paraId="30E05FF0" wp14:textId="77777777">
            <w:pPr>
              <w:pStyle w:val="Normal"/>
              <w:spacing w:before="0" w:after="0" w:line="240" w:lineRule="auto"/>
              <w:ind w:hanging="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PV IC 2050 estimate [TW]</w:t>
            </w:r>
          </w:p>
        </w:tc>
        <w:tc>
          <w:tcPr>
            <w:tcW w:w="4583" w:type="dxa"/>
            <w:tcBorders>
              <w:top w:val="single" w:color="A5A5A5" w:sz="4" w:space="0"/>
              <w:left w:val="single" w:color="A5A5A5" w:sz="4" w:space="0"/>
              <w:bottom w:val="single" w:color="A5A5A5" w:sz="4" w:space="0"/>
              <w:right w:val="single" w:color="A5A5A5" w:sz="4" w:space="0"/>
              <w:insideH w:val="single" w:color="A5A5A5" w:sz="4" w:space="0"/>
              <w:insideV w:val="single" w:color="A5A5A5" w:sz="4" w:space="0"/>
            </w:tcBorders>
            <w:shd w:val="clear" w:color="auto" w:fill="A5A5A5" w:themeFill="accent3"/>
          </w:tcPr>
          <w:p w14:paraId="4591BB18" wp14:textId="77777777">
            <w:pPr>
              <w:pStyle w:val="Normal"/>
              <w:spacing w:before="0" w:after="0" w:line="240" w:lineRule="auto"/>
              <w:ind w:hanging="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Comment / Scenario</w:t>
            </w:r>
          </w:p>
        </w:tc>
      </w:tr>
      <w:tr xmlns:wp14="http://schemas.microsoft.com/office/word/2010/wordml" w14:paraId="37A4B3BD" wp14:textId="77777777">
        <w:trPr>
          <w:cnfStyle w:val="000000100000" w:firstRow="0" w:lastRow="0" w:firstColumn="0" w:lastColumn="0" w:oddVBand="0" w:evenVBand="0" w:oddHBand="1" w:evenHBand="0" w:firstRowFirstColumn="0" w:firstRowLastColumn="0" w:lastRowFirstColumn="0" w:lastRowLastColumn="0"/>
        </w:trPr>
        <w:tc>
          <w:tcPr>
            <w:tcW w:w="2120" w:type="dxa"/>
            <w:cnfStyle w:val="001000000000" w:firstRow="0" w:lastRow="0" w:firstColumn="1" w:lastColumn="0" w:oddVBand="0" w:evenVBand="0" w:oddHBand="0" w:evenHBand="0" w:firstRowFirstColumn="0" w:firstRowLastColumn="0" w:lastRowFirstColumn="0" w:lastRowLastColumn="0"/>
            <w:tcBorders/>
            <w:shd w:val="clear" w:color="auto" w:fill="EDEDED" w:themeFill="accent3" w:themeFillTint="33"/>
          </w:tcPr>
          <w:p w14:paraId="3E9B3F85" wp14:textId="77777777">
            <w:pPr>
              <w:pStyle w:val="Normal"/>
              <w:spacing w:before="0" w:after="0" w:line="240" w:lineRule="auto"/>
              <w:ind w:hanging="0"/>
              <w:rPr>
                <w:b w:val="false"/>
                <w:b w:val="false"/>
                <w:bCs w:val="false"/>
              </w:rPr>
            </w:pPr>
            <w:r>
              <w:rPr>
                <w:b w:val="false"/>
                <w:bCs w:val="false"/>
              </w:rPr>
              <w:t>SolarPower Europe</w:t>
            </w:r>
          </w:p>
        </w:tc>
        <w:tc>
          <w:tcPr>
            <w:tcW w:w="2693" w:type="dxa"/>
            <w:tcBorders/>
            <w:shd w:val="clear" w:color="auto" w:fill="EDEDED" w:themeFill="accent3" w:themeFillTint="33"/>
          </w:tcPr>
          <w:p w14:paraId="1D0EE167" wp14:textId="77777777">
            <w:pPr>
              <w:pStyle w:val="Normal"/>
              <w:spacing w:before="0" w:after="0" w:line="240" w:lineRule="auto"/>
              <w:ind w:hanging="0"/>
              <w:cnfStyle w:val="000000100000" w:firstRow="0" w:lastRow="0" w:firstColumn="0" w:lastColumn="0" w:oddVBand="0" w:evenVBand="0" w:oddHBand="1" w:evenHBand="0" w:firstRowFirstColumn="0" w:firstRowLastColumn="0" w:lastRowFirstColumn="0" w:lastRowLastColumn="0"/>
              <w:rPr/>
            </w:pPr>
            <w:r>
              <w:rPr/>
              <w:t>4.7 – 8.8</w:t>
            </w:r>
          </w:p>
        </w:tc>
        <w:tc>
          <w:tcPr>
            <w:tcW w:w="4583" w:type="dxa"/>
            <w:tcBorders/>
            <w:shd w:val="clear" w:color="auto" w:fill="EDEDED" w:themeFill="accent3" w:themeFillTint="33"/>
          </w:tcPr>
          <w:p w14:paraId="570DFA6D" wp14:textId="77777777">
            <w:pPr>
              <w:pStyle w:val="Normal"/>
              <w:spacing w:before="0" w:after="0" w:line="240" w:lineRule="auto"/>
              <w:ind w:hanging="0"/>
              <w:cnfStyle w:val="000000100000" w:firstRow="0" w:lastRow="0" w:firstColumn="0" w:lastColumn="0" w:oddVBand="0" w:evenVBand="0" w:oddHBand="1" w:evenHBand="0" w:firstRowFirstColumn="0" w:firstRowLastColumn="0" w:lastRowFirstColumn="0" w:lastRowLastColumn="0"/>
              <w:rPr/>
            </w:pPr>
            <w:r>
              <w:rPr/>
              <w:t>4.7 TW in the Laggard scenario, 7.7 TW in the Moderate scenario and 8.8 TW in the Leadership scenario</w:t>
            </w:r>
          </w:p>
        </w:tc>
      </w:tr>
      <w:tr xmlns:wp14="http://schemas.microsoft.com/office/word/2010/wordml" w14:paraId="67470CA9" wp14:textId="77777777">
        <w:trPr/>
        <w:tc>
          <w:tcPr>
            <w:tcW w:w="2120" w:type="dxa"/>
            <w:cnfStyle w:val="001000000000" w:firstRow="0" w:lastRow="0" w:firstColumn="1" w:lastColumn="0" w:oddVBand="0" w:evenVBand="0" w:oddHBand="0" w:evenHBand="0" w:firstRowFirstColumn="0" w:firstRowLastColumn="0" w:lastRowFirstColumn="0" w:lastRowLastColumn="0"/>
            <w:tcBorders/>
            <w:shd w:val="clear" w:fill="auto"/>
          </w:tcPr>
          <w:p w14:paraId="1FBEE1C7" wp14:textId="77777777">
            <w:pPr>
              <w:pStyle w:val="Normal"/>
              <w:spacing w:before="0" w:after="0" w:line="240" w:lineRule="auto"/>
              <w:ind w:hanging="0"/>
              <w:rPr>
                <w:b w:val="false"/>
                <w:b w:val="false"/>
                <w:bCs w:val="false"/>
              </w:rPr>
            </w:pPr>
            <w:r>
              <w:rPr>
                <w:b w:val="false"/>
                <w:bCs w:val="false"/>
              </w:rPr>
              <w:t>IRENA</w:t>
            </w:r>
          </w:p>
        </w:tc>
        <w:tc>
          <w:tcPr>
            <w:tcW w:w="2693" w:type="dxa"/>
            <w:tcBorders/>
            <w:shd w:val="clear" w:fill="auto"/>
          </w:tcPr>
          <w:p w14:paraId="306BC01B" wp14:textId="77777777">
            <w:pPr>
              <w:pStyle w:val="Normal"/>
              <w:spacing w:before="0" w:after="0" w:line="240" w:lineRule="auto"/>
              <w:ind w:hanging="0"/>
              <w:cnfStyle w:val="000000000000" w:firstRow="0" w:lastRow="0" w:firstColumn="0" w:lastColumn="0" w:oddVBand="0" w:evenVBand="0" w:oddHBand="0" w:evenHBand="0" w:firstRowFirstColumn="0" w:firstRowLastColumn="0" w:lastRowFirstColumn="0" w:lastRowLastColumn="0"/>
              <w:rPr/>
            </w:pPr>
            <w:r>
              <w:rPr/>
              <w:t>0.891</w:t>
            </w:r>
          </w:p>
        </w:tc>
        <w:tc>
          <w:tcPr>
            <w:tcW w:w="4583" w:type="dxa"/>
            <w:tcBorders/>
            <w:shd w:val="clear" w:fill="auto"/>
          </w:tcPr>
          <w:p w14:paraId="26CF4ACD" wp14:textId="77777777">
            <w:pPr>
              <w:pStyle w:val="Normal"/>
              <w:spacing w:before="0" w:after="0" w:line="240" w:lineRule="auto"/>
              <w:ind w:hanging="0"/>
              <w:cnfStyle w:val="000000000000" w:firstRow="0" w:lastRow="0" w:firstColumn="0" w:lastColumn="0" w:oddVBand="0" w:evenVBand="0" w:oddHBand="0" w:evenHBand="0" w:firstRowFirstColumn="0" w:firstRowLastColumn="0" w:lastRowFirstColumn="0" w:lastRowLastColumn="0"/>
              <w:rPr/>
            </w:pPr>
            <w:r>
              <w:rPr/>
              <w:t>REmap Case</w:t>
            </w:r>
          </w:p>
        </w:tc>
      </w:tr>
      <w:tr xmlns:wp14="http://schemas.microsoft.com/office/word/2010/wordml" w14:paraId="6DC3AE17" wp14:textId="77777777">
        <w:trPr>
          <w:cnfStyle w:val="000000100000" w:firstRow="0" w:lastRow="0" w:firstColumn="0" w:lastColumn="0" w:oddVBand="0" w:evenVBand="0" w:oddHBand="1" w:evenHBand="0" w:firstRowFirstColumn="0" w:firstRowLastColumn="0" w:lastRowFirstColumn="0" w:lastRowLastColumn="0"/>
        </w:trPr>
        <w:tc>
          <w:tcPr>
            <w:tcW w:w="2120" w:type="dxa"/>
            <w:cnfStyle w:val="001000000000" w:firstRow="0" w:lastRow="0" w:firstColumn="1" w:lastColumn="0" w:oddVBand="0" w:evenVBand="0" w:oddHBand="0" w:evenHBand="0" w:firstRowFirstColumn="0" w:firstRowLastColumn="0" w:lastRowFirstColumn="0" w:lastRowLastColumn="0"/>
            <w:tcBorders/>
            <w:shd w:val="clear" w:color="auto" w:fill="EDEDED" w:themeFill="accent3" w:themeFillTint="33"/>
          </w:tcPr>
          <w:p w14:paraId="1EC00A4E" wp14:textId="77777777">
            <w:pPr>
              <w:pStyle w:val="Normal"/>
              <w:spacing w:before="0" w:after="0" w:line="240" w:lineRule="auto"/>
              <w:ind w:hanging="0"/>
              <w:rPr>
                <w:b w:val="false"/>
                <w:b w:val="false"/>
                <w:bCs w:val="false"/>
              </w:rPr>
            </w:pPr>
            <w:r>
              <w:rPr>
                <w:b w:val="false"/>
                <w:bCs w:val="false"/>
              </w:rPr>
              <w:t>Energy Watch Group</w:t>
            </w:r>
          </w:p>
        </w:tc>
        <w:tc>
          <w:tcPr>
            <w:tcW w:w="2693" w:type="dxa"/>
            <w:tcBorders/>
            <w:shd w:val="clear" w:color="auto" w:fill="EDEDED" w:themeFill="accent3" w:themeFillTint="33"/>
          </w:tcPr>
          <w:p w14:paraId="5643C18D" wp14:textId="77777777">
            <w:pPr>
              <w:pStyle w:val="Normal"/>
              <w:spacing w:before="0" w:after="0" w:line="240" w:lineRule="auto"/>
              <w:ind w:hanging="0"/>
              <w:cnfStyle w:val="000000100000" w:firstRow="0" w:lastRow="0" w:firstColumn="0" w:lastColumn="0" w:oddVBand="0" w:evenVBand="0" w:oddHBand="1" w:evenHBand="0" w:firstRowFirstColumn="0" w:firstRowLastColumn="0" w:lastRowFirstColumn="0" w:lastRowLastColumn="0"/>
              <w:rPr/>
            </w:pPr>
            <w:r>
              <w:rPr/>
              <w:t>1.94</w:t>
            </w:r>
          </w:p>
        </w:tc>
        <w:tc>
          <w:tcPr>
            <w:tcW w:w="4583" w:type="dxa"/>
            <w:tcBorders/>
            <w:shd w:val="clear" w:color="auto" w:fill="EDEDED" w:themeFill="accent3" w:themeFillTint="33"/>
          </w:tcPr>
          <w:p w14:paraId="7877879E" wp14:textId="77777777">
            <w:pPr>
              <w:pStyle w:val="Normal"/>
              <w:spacing w:before="0" w:after="0" w:line="240" w:lineRule="auto"/>
              <w:ind w:hanging="0"/>
              <w:cnfStyle w:val="000000100000" w:firstRow="0" w:lastRow="0" w:firstColumn="0" w:lastColumn="0" w:oddVBand="0" w:evenVBand="0" w:oddHBand="1" w:evenHBand="0" w:firstRowFirstColumn="0" w:firstRowLastColumn="0" w:lastRowFirstColumn="0" w:lastRowLastColumn="0"/>
              <w:rPr/>
            </w:pPr>
            <w:r>
              <w:rPr/>
              <w:t>100% RES scenario of the Energy</w:t>
            </w:r>
          </w:p>
        </w:tc>
      </w:tr>
    </w:tbl>
    <w:p xmlns:wp14="http://schemas.microsoft.com/office/word/2010/wordml" w14:paraId="118B2DA4" wp14:textId="77777777">
      <w:pPr>
        <w:pStyle w:val="Normal"/>
        <w:rPr/>
      </w:pPr>
      <w:r>
        <w:rPr/>
        <w:br/>
      </w:r>
      <w:r>
        <w:rPr/>
        <w:t xml:space="preserve">S2 is calculated twice, first with lowest values from </w:t>
      </w:r>
      <w:r>
        <w:rPr/>
        <w:fldChar w:fldCharType="begin"/>
      </w:r>
      <w:r>
        <w:rPr/>
        <w:instrText> REF _Ref62380044 \h </w:instrText>
      </w:r>
      <w:r>
        <w:rPr/>
        <w:fldChar w:fldCharType="separate"/>
      </w:r>
      <w:r>
        <w:rPr/>
        <w:t>Table 1</w:t>
      </w:r>
      <w:r>
        <w:rPr/>
        <w:fldChar w:fldCharType="end"/>
      </w:r>
      <w:r>
        <w:rPr/>
        <w:t xml:space="preserve"> estimated by IRENA with 0.891 TW and second with the highest values estimated by SolarPower Europe in their Leadership scenario with 8.8 TW. The weighting vector for S1 is chosen such that all the equations which consider the variability are set to one and the equation for the total PV IC is set to </w:t>
      </w:r>
      <w:r>
        <w:rPr>
          <w:color w:val="FF0000"/>
        </w:rPr>
        <w:t>XY.</w:t>
      </w:r>
    </w:p>
    <w:p xmlns:wp14="http://schemas.microsoft.com/office/word/2010/wordml" w14:paraId="4E9D5F09" wp14:textId="77777777">
      <w:pPr>
        <w:pStyle w:val="Normal"/>
        <w:rPr/>
      </w:pPr>
      <w:r>
        <w:rPr/>
        <w:t>To set the results into context the variability is also calculated with the same amount of PV IC but percentual equally distributed to the countries as it was in the year 2019 (</w:t>
      </w:r>
      <w:r>
        <w:rPr>
          <w:color w:val="FF0000"/>
        </w:rPr>
        <w:t>or better the ones which are planned for 2030?)</w:t>
      </w:r>
      <w:r>
        <w:rPr/>
        <w:t>.</w:t>
      </w:r>
    </w:p>
    <w:p xmlns:wp14="http://schemas.microsoft.com/office/word/2010/wordml" w14:paraId="5399F5BB" wp14:textId="77777777">
      <w:pPr>
        <w:pStyle w:val="Heading4"/>
        <w:numPr>
          <w:ilvl w:val="3"/>
          <w:numId w:val="2"/>
        </w:numPr>
        <w:ind w:left="864" w:hanging="862"/>
        <w:rPr/>
      </w:pPr>
      <w:r>
        <w:rPr/>
        <w:t>Scenario 3 (S3) – Cost minimization</w:t>
      </w:r>
    </w:p>
    <w:p xmlns:wp14="http://schemas.microsoft.com/office/word/2010/wordml" w14:paraId="313DBCED" wp14:textId="77777777">
      <w:pPr>
        <w:pStyle w:val="Normal"/>
        <w:rPr/>
      </w:pPr>
      <w:r>
        <w:rPr/>
        <w:t xml:space="preserve">Additionally to the PV power output variability reduction, S3 focuses on minimizing the costs. This is done by minimizing the amount of PV IC with the constraint that they must produce the same amount of electricity as estimated with the PV IC planed in the NECPs for 2030. This leads to the to same expansion of our method as described in S1 but instead of adding the total IC planned for 2030 as element to the target vector </w:t>
      </w:r>
      <w:r>
        <w:rPr/>
      </w:r>
      <m:oMath xmlns:m="http://schemas.openxmlformats.org/officeDocument/2006/math">
        <m:acc>
          <m:accPr>
            <m:chr m:val="⃗"/>
          </m:accPr>
          <m:e>
            <m:r>
              <w:rPr>
                <w:rFonts w:ascii="Cambria Math" w:hAnsi="Cambria Math"/>
              </w:rPr>
              <m:t xml:space="preserve">b</m:t>
            </m:r>
          </m:e>
        </m:acc>
      </m:oMath>
      <w:r>
        <w:rPr/>
        <w:t xml:space="preserve"> it is now set to 0.</w:t>
      </w:r>
    </w:p>
    <w:p xmlns:wp14="http://schemas.microsoft.com/office/word/2010/wordml" w14:paraId="42338468" wp14:textId="77777777">
      <w:pPr>
        <w:pStyle w:val="Normal"/>
        <w:rPr/>
      </w:pPr>
      <w:r>
        <w:rPr/>
        <w:t xml:space="preserve">The weighting vector for S3 is chosen such that all the equations which consider the variability are set to one. The weighting of the equation which considers for the total IC are set to </w:t>
      </w:r>
      <w:r>
        <w:rPr>
          <w:color w:val="FF0000"/>
        </w:rPr>
        <w:t xml:space="preserve">XY </w:t>
      </w:r>
      <w:r>
        <w:rPr/>
        <w:t xml:space="preserve">and the equation which considers for the total PV production is set to </w:t>
      </w:r>
      <w:r>
        <w:rPr>
          <w:color w:val="FF0000"/>
        </w:rPr>
        <w:t>XY.</w:t>
      </w:r>
    </w:p>
    <w:p xmlns:wp14="http://schemas.microsoft.com/office/word/2010/wordml" w14:paraId="553EC8AE" wp14:textId="77777777">
      <w:pPr>
        <w:pStyle w:val="Heading4"/>
        <w:numPr>
          <w:ilvl w:val="3"/>
          <w:numId w:val="2"/>
        </w:numPr>
        <w:ind w:left="864" w:hanging="862"/>
        <w:rPr/>
      </w:pPr>
      <w:r>
        <w:rPr/>
        <w:t xml:space="preserve">Scenario 4 (S4) – Cover </w:t>
      </w:r>
      <w:r>
        <w:rPr>
          <w:color w:val="FF0000"/>
        </w:rPr>
        <w:t>XY%</w:t>
      </w:r>
      <w:r>
        <w:rPr/>
        <w:t xml:space="preserve"> of country specific consumption with PV systems</w:t>
      </w:r>
    </w:p>
    <w:p xmlns:wp14="http://schemas.microsoft.com/office/word/2010/wordml" w14:paraId="4ADF7346" wp14:textId="77777777">
      <w:pPr>
        <w:pStyle w:val="Normal"/>
        <w:rPr/>
      </w:pPr>
      <w:r>
        <w:rPr/>
        <w:t xml:space="preserve">The objective of S4 is to minimize the PV power production variability but each country must generate </w:t>
      </w:r>
      <w:r>
        <w:rPr>
          <w:color w:val="FF0000"/>
        </w:rPr>
        <w:t>XY%</w:t>
      </w:r>
      <w:r>
        <w:rPr/>
        <w:t xml:space="preserve"> of its electricity consumption with PV systems. The latest (between 2016 and 2019) available yearly electricity consumption data (section </w:t>
      </w:r>
      <w:r>
        <w:rPr/>
        <w:fldChar w:fldCharType="begin"/>
      </w:r>
      <w:r>
        <w:rPr/>
        <w:instrText> REF _Ref62381130 \r \h </w:instrText>
      </w:r>
      <w:r>
        <w:rPr/>
        <w:fldChar w:fldCharType="separate"/>
      </w:r>
      <w:r>
        <w:rPr/>
        <w:t>2.1.4</w:t>
      </w:r>
      <w:r>
        <w:rPr/>
        <w:fldChar w:fldCharType="end"/>
      </w:r>
      <w:r>
        <w:rPr/>
        <w:t xml:space="preserve">) is taken as source for this purpose. Projections of electricity consumption to for the year 2030 are neglected. S4 is constructed like S1 but instead of the current PV IC for each country as lower bound, S4 uses </w:t>
      </w:r>
      <w:r>
        <w:rPr>
          <w:color w:val="FF0000"/>
        </w:rPr>
        <w:t>XY%</w:t>
      </w:r>
      <w:r>
        <w:rPr/>
        <w:t xml:space="preserve"> of the yearly consumption per country divided by the CF per country as lower bound. </w:t>
      </w:r>
    </w:p>
    <w:tbl>
      <w:tblPr>
        <w:tblStyle w:val="Tabellenraster"/>
        <w:tblW w:w="9396" w:type="dxa"/>
        <w:jc w:val="center"/>
        <w:tblInd w:w="0" w:type="dxa"/>
        <w:tblCellMar>
          <w:top w:w="0" w:type="dxa"/>
          <w:left w:w="118" w:type="dxa"/>
          <w:bottom w:w="0" w:type="dxa"/>
          <w:right w:w="108" w:type="dxa"/>
        </w:tblCellMar>
        <w:tblLook w:val="04a0" w:firstRow="1" w:lastRow="0" w:firstColumn="1" w:lastColumn="0" w:noHBand="0" w:noVBand="1"/>
      </w:tblPr>
      <w:tblGrid>
        <w:gridCol w:w="701"/>
        <w:gridCol w:w="7803"/>
        <w:gridCol w:w="892"/>
      </w:tblGrid>
      <w:tr xmlns:wp14="http://schemas.microsoft.com/office/word/2010/wordml" w14:paraId="14AA79F7" wp14:textId="77777777">
        <w:trPr/>
        <w:tc>
          <w:tcPr>
            <w:tcW w:w="701" w:type="dxa"/>
            <w:tcBorders>
              <w:top w:val="nil"/>
              <w:left w:val="nil"/>
              <w:bottom w:val="nil"/>
              <w:right w:val="nil"/>
              <w:insideH w:val="nil"/>
              <w:insideV w:val="nil"/>
            </w:tcBorders>
            <w:shd w:val="clear" w:fill="auto"/>
            <w:vAlign w:val="center"/>
          </w:tcPr>
          <w:p w14:paraId="6D072C0D" wp14:textId="77777777">
            <w:pPr>
              <w:pStyle w:val="Normal"/>
              <w:spacing w:before="0" w:after="0" w:line="240" w:lineRule="auto"/>
              <w:ind w:hanging="0"/>
              <w:rPr/>
            </w:pPr>
            <w:r>
              <w:rPr/>
            </w:r>
          </w:p>
        </w:tc>
        <w:tc>
          <w:tcPr>
            <w:tcW w:w="7803" w:type="dxa"/>
            <w:tcBorders>
              <w:top w:val="nil"/>
              <w:left w:val="nil"/>
              <w:bottom w:val="nil"/>
              <w:right w:val="nil"/>
              <w:insideH w:val="nil"/>
              <w:insideV w:val="nil"/>
            </w:tcBorders>
            <w:shd w:val="clear" w:fill="auto"/>
            <w:vAlign w:val="center"/>
          </w:tcPr>
          <w:p w14:paraId="2FD90B1C" wp14:textId="77777777">
            <w:pPr>
              <w:pStyle w:val="Normal"/>
              <w:spacing w:before="0" w:after="0" w:line="240" w:lineRule="auto"/>
              <w:ind w:hanging="0"/>
              <w:rPr/>
            </w:pPr>
            <w:r>
              <w:rPr/>
            </w:r>
            <m:oMath xmlns:m="http://schemas.openxmlformats.org/officeDocument/2006/math">
              <m:sSub>
                <m:e>
                  <m:r>
                    <w:rPr>
                      <w:rFonts w:ascii="Cambria Math" w:hAnsi="Cambria Math"/>
                    </w:rPr>
                    <m:t xml:space="preserve">lb</m:t>
                  </m:r>
                </m:e>
                <m:sub>
                  <m:r>
                    <w:rPr>
                      <w:rFonts w:ascii="Cambria Math" w:hAnsi="Cambria Math"/>
                    </w:rPr>
                    <m:t xml:space="preserve">country</m:t>
                  </m:r>
                </m:sub>
              </m:sSub>
              <m:r>
                <w:rPr>
                  <w:rFonts w:ascii="Cambria Math" w:hAnsi="Cambria Math"/>
                </w:rPr>
                <m:t xml:space="preserve">=</m:t>
              </m:r>
              <m:r>
                <w:rPr>
                  <w:rFonts w:ascii="Cambria Math" w:hAnsi="Cambria Math"/>
                </w:rPr>
                <m:t xml:space="preserve">25</m:t>
              </m:r>
              <m:r>
                <m:rPr>
                  <m:lit/>
                  <m:nor/>
                </m:rPr>
                <w:rPr>
                  <w:rFonts w:ascii="Cambria Math" w:hAnsi="Cambria Math"/>
                </w:rPr>
                <m:t xml:space="preserve">%</m:t>
              </m:r>
              <m:r>
                <w:rPr>
                  <w:rFonts w:ascii="Cambria Math" w:hAnsi="Cambria Math"/>
                </w:rPr>
                <m:t xml:space="preserve">×</m:t>
              </m:r>
              <m:f>
                <m:num>
                  <m:sSub>
                    <m:e>
                      <m:r>
                        <w:rPr>
                          <w:rFonts w:ascii="Cambria Math" w:hAnsi="Cambria Math"/>
                        </w:rPr>
                        <m:t xml:space="preserve">load</m:t>
                      </m:r>
                    </m:e>
                    <m:sub>
                      <m:r>
                        <w:rPr>
                          <w:rFonts w:ascii="Cambria Math" w:hAnsi="Cambria Math"/>
                        </w:rPr>
                        <m:t xml:space="preserve">country</m:t>
                      </m:r>
                    </m:sub>
                  </m:sSub>
                </m:num>
                <m:den>
                  <m:sSub>
                    <m:e>
                      <m:r>
                        <w:rPr>
                          <w:rFonts w:ascii="Cambria Math" w:hAnsi="Cambria Math"/>
                        </w:rPr>
                        <m:t xml:space="preserve">CF</m:t>
                      </m:r>
                    </m:e>
                    <m:sub>
                      <m:r>
                        <w:rPr>
                          <w:rFonts w:ascii="Cambria Math" w:hAnsi="Cambria Math"/>
                        </w:rPr>
                        <m:t xml:space="preserve">country</m:t>
                      </m:r>
                    </m:sub>
                  </m:sSub>
                  <m:r>
                    <w:rPr>
                      <w:rFonts w:ascii="Cambria Math" w:hAnsi="Cambria Math"/>
                    </w:rPr>
                    <m:t xml:space="preserve">∗</m:t>
                  </m:r>
                  <m:r>
                    <w:rPr>
                      <w:rFonts w:ascii="Cambria Math" w:hAnsi="Cambria Math"/>
                    </w:rPr>
                    <m:t xml:space="preserve">365</m:t>
                  </m:r>
                  <m:r>
                    <w:rPr>
                      <w:rFonts w:ascii="Cambria Math" w:hAnsi="Cambria Math"/>
                    </w:rPr>
                    <m:t xml:space="preserve">d</m:t>
                  </m:r>
                  <m:r>
                    <w:rPr>
                      <w:rFonts w:ascii="Cambria Math" w:hAnsi="Cambria Math"/>
                    </w:rPr>
                    <m:t xml:space="preserve">∗</m:t>
                  </m:r>
                  <m:r>
                    <w:rPr>
                      <w:rFonts w:ascii="Cambria Math" w:hAnsi="Cambria Math"/>
                    </w:rPr>
                    <m:t xml:space="preserve">24</m:t>
                  </m:r>
                  <m:f>
                    <m:num>
                      <m:r>
                        <w:rPr>
                          <w:rFonts w:ascii="Cambria Math" w:hAnsi="Cambria Math"/>
                        </w:rPr>
                        <m:t xml:space="preserve">h</m:t>
                      </m:r>
                    </m:num>
                    <m:den>
                      <m:r>
                        <w:rPr>
                          <w:rFonts w:ascii="Cambria Math" w:hAnsi="Cambria Math"/>
                        </w:rPr>
                        <m:t xml:space="preserve">d</m:t>
                      </m:r>
                    </m:den>
                  </m:f>
                </m:den>
              </m:f>
            </m:oMath>
          </w:p>
        </w:tc>
        <w:tc>
          <w:tcPr>
            <w:tcW w:w="892" w:type="dxa"/>
            <w:tcBorders>
              <w:top w:val="nil"/>
              <w:left w:val="nil"/>
              <w:bottom w:val="nil"/>
              <w:right w:val="nil"/>
              <w:insideH w:val="nil"/>
              <w:insideV w:val="nil"/>
            </w:tcBorders>
            <w:shd w:val="clear" w:fill="auto"/>
            <w:vAlign w:val="center"/>
          </w:tcPr>
          <w:p w14:paraId="62CA3CAB" wp14:textId="77777777">
            <w:pPr>
              <w:pStyle w:val="Normal"/>
              <w:spacing w:before="0" w:after="0" w:line="240" w:lineRule="auto"/>
              <w:ind w:hanging="0"/>
              <w:jc w:val="right"/>
              <w:rPr/>
            </w:pPr>
            <w:r>
              <w:rPr/>
              <w:t xml:space="preserve">Eq. </w:t>
            </w:r>
            <w:r>
              <w:rPr/>
              <w:fldChar w:fldCharType="begin"/>
            </w:r>
            <w:r>
              <w:rPr/>
              <w:instrText> SEQ Equation \* ARABIC </w:instrText>
            </w:r>
            <w:r>
              <w:rPr/>
              <w:fldChar w:fldCharType="separate"/>
            </w:r>
            <w:r>
              <w:rPr/>
              <w:t>12</w:t>
            </w:r>
            <w:r>
              <w:rPr/>
              <w:fldChar w:fldCharType="end"/>
            </w:r>
          </w:p>
        </w:tc>
      </w:tr>
    </w:tbl>
    <w:p xmlns:wp14="http://schemas.microsoft.com/office/word/2010/wordml" w14:paraId="40303F1A" wp14:textId="77777777">
      <w:pPr>
        <w:pStyle w:val="Normal"/>
        <w:ind w:hanging="0"/>
        <w:rPr/>
      </w:pPr>
      <w:r>
        <w:rPr/>
        <w:t xml:space="preserve">where </w:t>
      </w:r>
      <w:r>
        <w:rPr/>
      </w:r>
      <m:oMath xmlns:m="http://schemas.openxmlformats.org/officeDocument/2006/math">
        <m:sSub>
          <m:e>
            <m:r>
              <w:rPr>
                <w:rFonts w:ascii="Cambria Math" w:hAnsi="Cambria Math"/>
              </w:rPr>
              <m:t xml:space="preserve">lb</m:t>
            </m:r>
          </m:e>
          <m:sub>
            <m:r>
              <w:rPr>
                <w:rFonts w:ascii="Cambria Math" w:hAnsi="Cambria Math"/>
              </w:rPr>
              <m:t xml:space="preserve">country</m:t>
            </m:r>
          </m:sub>
        </m:sSub>
      </m:oMath>
      <w:r>
        <w:rPr/>
        <w:t xml:space="preserve"> is the lower bound for PV IC per country [W], </w:t>
      </w:r>
      <w:r>
        <w:rPr/>
      </w:r>
      <m:oMath xmlns:m="http://schemas.openxmlformats.org/officeDocument/2006/math">
        <m:sSub>
          <m:e>
            <m:r>
              <w:rPr>
                <w:rFonts w:ascii="Cambria Math" w:hAnsi="Cambria Math"/>
              </w:rPr>
              <m:t xml:space="preserve">load</m:t>
            </m:r>
          </m:e>
          <m:sub>
            <m:r>
              <w:rPr>
                <w:rFonts w:ascii="Cambria Math" w:hAnsi="Cambria Math"/>
              </w:rPr>
              <m:t xml:space="preserve">country</m:t>
            </m:r>
          </m:sub>
        </m:sSub>
      </m:oMath>
      <w:r>
        <w:rPr/>
        <w:t xml:space="preserve"> is the yearly electricity consumption per country [Wh] and </w:t>
      </w:r>
      <w:r>
        <w:rPr/>
      </w:r>
      <m:oMath xmlns:m="http://schemas.openxmlformats.org/officeDocument/2006/math">
        <m:sSub>
          <m:e>
            <m:r>
              <w:rPr>
                <w:rFonts w:ascii="Cambria Math" w:hAnsi="Cambria Math"/>
              </w:rPr>
              <m:t xml:space="preserve">CF</m:t>
            </m:r>
          </m:e>
          <m:sub>
            <m:r>
              <w:rPr>
                <w:rFonts w:ascii="Cambria Math" w:hAnsi="Cambria Math"/>
              </w:rPr>
              <m:t xml:space="preserve">country</m:t>
            </m:r>
          </m:sub>
        </m:sSub>
      </m:oMath>
      <w:r>
        <w:rPr/>
        <w:t xml:space="preserve"> is the capacity factor per country [unitless].</w:t>
      </w:r>
    </w:p>
    <w:p xmlns:wp14="http://schemas.microsoft.com/office/word/2010/wordml" w14:paraId="36704A0D" wp14:textId="77777777">
      <w:pPr>
        <w:pStyle w:val="Heading1"/>
        <w:numPr>
          <w:ilvl w:val="0"/>
          <w:numId w:val="2"/>
        </w:numPr>
        <w:rPr/>
      </w:pPr>
      <w:bookmarkStart w:name="_Toc61948470" w:id="126"/>
      <w:r>
        <w:rPr/>
        <w:t>Results</w:t>
      </w:r>
      <w:bookmarkEnd w:id="126"/>
    </w:p>
    <w:p xmlns:wp14="http://schemas.microsoft.com/office/word/2010/wordml" w14:paraId="25144254" wp14:textId="77777777">
      <w:pPr>
        <w:pStyle w:val="Normal"/>
        <w:rPr/>
      </w:pPr>
      <w:r>
        <w:rPr/>
        <w:t>Chapter 3 gives an overview of the obtained results. First, it describes the derived weather regimes and the linked capacity factors anomalies per country and season. Second, the results of the scenarios and their installed PV capacity distributions and variability are presented</w:t>
      </w:r>
      <w:commentRangeStart w:id="3"/>
      <w:commentRangeEnd w:id="3"/>
      <w:r>
        <w:rPr/>
        <w:commentReference w:id="3"/>
      </w:r>
      <w:r>
        <w:rPr/>
        <w:t xml:space="preserve">. </w:t>
      </w:r>
      <w:ins w:author="Doris Folini" w:date="2021-03-09T11:27:26Z" w:id="0">
        <w:r>
          <w:rPr/>
          <w:t xml:space="preserve">Siehe auch Comment Box! Overall we find that </w:t>
        </w:r>
      </w:ins>
      <w:ins w:author="Doris Folini" w:date="2021-03-09T11:28:01Z" w:id="1">
        <w:r>
          <w:rPr/>
          <w:t xml:space="preserve">both, existing as well as planed, IC for PV production lead to large variability in PV power production depending on weather regime. </w:t>
        </w:r>
      </w:ins>
      <w:ins w:author="Doris Folini" w:date="2021-03-09T11:30:52Z" w:id="2">
        <w:r>
          <w:rPr/>
          <w:t xml:space="preserve">We show </w:t>
        </w:r>
      </w:ins>
      <w:ins w:author="Doris Folini" w:date="2021-03-09T11:31:15Z" w:id="3">
        <w:r>
          <w:rPr/>
          <w:t>present alterntive spatial distributions of IC that substantially reduce this variability</w:t>
        </w:r>
      </w:ins>
      <w:ins w:author="Doris Folini" w:date="2021-03-09T11:32:30Z" w:id="4">
        <w:r>
          <w:rPr/>
          <w:t xml:space="preserve"> while </w:t>
        </w:r>
      </w:ins>
      <w:ins w:author="Doris Folini" w:date="2021-03-09T11:33:22Z" w:id="5">
        <w:r>
          <w:rPr/>
          <w:t xml:space="preserve">respecting selected additional constraints. The latter include, in particular, total PV power produced but also constraints like </w:t>
        </w:r>
      </w:ins>
      <w:ins w:author="Doris Folini" w:date="2021-03-09T11:34:01Z" w:id="6">
        <w:r>
          <w:rPr/>
          <w:t>cost minimization (least possible IC) or local PV production (some fraction of each countries consumption must be produced within the country via PV</w:t>
        </w:r>
      </w:ins>
      <w:ins w:author="Doris Folini" w:date="2021-03-09T11:35:01Z" w:id="7">
        <w:r>
          <w:rPr/>
          <w:t>). Dies ist nur eine Idee, ein Vorschlag. Punchline: mach dem Leser Lust auf’s  Lesen! Mach den Leser neugi</w:t>
        </w:r>
      </w:ins>
      <w:ins w:author="Doris Folini" w:date="2021-03-09T11:36:00Z" w:id="8">
        <w:r>
          <w:rPr/>
          <w:t>erig.</w:t>
        </w:r>
      </w:ins>
    </w:p>
    <w:p xmlns:wp14="http://schemas.microsoft.com/office/word/2010/wordml" w14:paraId="55DB93FF" wp14:textId="77777777">
      <w:pPr>
        <w:pStyle w:val="Heading2"/>
        <w:numPr>
          <w:ilvl w:val="1"/>
          <w:numId w:val="2"/>
        </w:numPr>
        <w:ind w:left="576" w:hanging="578"/>
        <w:rPr/>
      </w:pPr>
      <w:bookmarkStart w:name="_Toc61948471" w:id="127"/>
      <w:r>
        <w:rPr/>
        <w:t>Weather regimes and their linked capacity factor anomalies</w:t>
      </w:r>
      <w:bookmarkEnd w:id="127"/>
    </w:p>
    <w:p xmlns:wp14="http://schemas.microsoft.com/office/word/2010/wordml" w14:paraId="71F9BE8D" wp14:textId="77777777">
      <w:pPr>
        <w:pStyle w:val="Normal"/>
      </w:pPr>
      <w:r>
        <w:fldChar w:fldCharType="begin"/>
      </w:r>
      <w:r>
        <w:instrText xml:space="preserve"> REF _Ref60749590 \h </w:instrText>
      </w:r>
      <w:r>
        <w:fldChar w:fldCharType="separate"/>
      </w:r>
      <w:r w:rsidR="0E2152ED">
        <w:rPr/>
        <w:t>Figure 3</w:t>
      </w:r>
      <w:r>
        <w:fldChar w:fldCharType="end"/>
      </w:r>
      <w:r w:rsidR="0E2152ED">
        <w:rPr/>
        <w:t xml:space="preserve"> </w:t>
      </w:r>
      <w:r w:rsidR="0E2152ED">
        <w:rPr/>
        <w:t xml:space="preserve">gives an overview of the derived weather regimes and their relation to the two most important input variables for the GSEE. Namely the surface solar radiation and the 2m temperature. In </w:t>
      </w:r>
      <w:r>
        <w:fldChar w:fldCharType="begin"/>
      </w:r>
      <w:r>
        <w:instrText xml:space="preserve"> REF _Ref60749590 \h </w:instrText>
      </w:r>
      <w:r>
        <w:fldChar w:fldCharType="separate"/>
      </w:r>
      <w:r w:rsidR="0E2152ED">
        <w:rPr/>
        <w:t>Figure 3</w:t>
      </w:r>
      <w:r>
        <w:fldChar w:fldCharType="end"/>
      </w:r>
      <w:r w:rsidR="0E2152ED">
        <w:rPr/>
        <w:t>a) the weather regimes are presented as standardized</w:t>
      </w:r>
      <w:commentRangeStart w:id="4"/>
      <w:commentRangeEnd w:id="4"/>
      <w:r>
        <w:rPr>
          <w:rStyle w:val="CommentReference"/>
        </w:rPr>
        <w:commentReference w:id="4"/>
      </w:r>
      <w:r w:rsidR="0E2152ED">
        <w:rPr/>
        <w:t xml:space="preserve"> geopotential height anomalies and their frequency of occurrence. A more detailed overview of their frequency can be found in </w:t>
      </w:r>
      <w:r>
        <w:fldChar w:fldCharType="begin"/>
      </w:r>
      <w:r>
        <w:instrText xml:space="preserve"> REF _Ref65573728 \h </w:instrText>
      </w:r>
      <w:r>
        <w:fldChar w:fldCharType="separate"/>
      </w:r>
      <w:r w:rsidR="0E2152ED">
        <w:rPr/>
        <w:t>Error: Reference source not found</w:t>
      </w:r>
      <w:r>
        <w:fldChar w:fldCharType="end"/>
      </w:r>
      <w:ins w:author="Doris Folini" w:date="2021-03-09T12:22:55Z" w:id="1645297460">
        <w:r w:rsidR="0E2152ED">
          <w:t xml:space="preserve">, </w:t>
        </w:r>
      </w:ins>
      <w:ins w:author="Doris Folini" w:date="2021-03-09T12:24:56Z" w:id="9013455">
        <w:r w:rsidR="0E2152ED">
          <w:t xml:space="preserve">illustrating </w:t>
        </w:r>
      </w:ins>
      <w:ins w:author="Doris Folini" w:date="2021-03-09T12:25:08Z" w:id="1057978273">
        <w:r w:rsidR="0E2152ED">
          <w:t xml:space="preserve">that some WRs </w:t>
        </w:r>
      </w:ins>
      <w:ins w:author="Doris Folini" w:date="2021-03-09T12:26:47Z" w:id="880859619">
        <w:r w:rsidR="0E2152ED">
          <w:t xml:space="preserve">preferentially </w:t>
        </w:r>
      </w:ins>
      <w:commentRangeStart w:id="566726016"/>
      <w:ins w:author="Doris Folini" w:date="2021-03-09T12:26:47Z" w:id="556838390">
        <w:r w:rsidR="0E2152ED">
          <w:t>occur in some seasons</w:t>
        </w:r>
      </w:ins>
      <w:commentRangeEnd w:id="566726016"/>
      <w:r>
        <w:rPr>
          <w:rStyle w:val="CommentReference"/>
        </w:rPr>
        <w:commentReference w:id="566726016"/>
      </w:r>
      <w:r w:rsidR="0E2152ED">
        <w:rPr/>
        <w:t>. Surface solar radiation and 2m temperature</w:t>
      </w:r>
      <w:commentRangeStart w:id="5"/>
      <w:commentRangeEnd w:id="5"/>
      <w:r>
        <w:rPr>
          <w:rStyle w:val="CommentReference"/>
        </w:rPr>
        <w:commentReference w:id="5"/>
      </w:r>
      <w:r w:rsidR="0E2152ED">
        <w:rPr/>
        <w:t xml:space="preserve"> are also presented as standardized anomalies in </w:t>
      </w:r>
      <w:r>
        <w:fldChar w:fldCharType="begin"/>
      </w:r>
      <w:r>
        <w:instrText xml:space="preserve"> REF _Ref60749590 \h </w:instrText>
      </w:r>
      <w:r>
        <w:fldChar w:fldCharType="separate"/>
      </w:r>
      <w:r w:rsidR="0E2152ED">
        <w:rPr/>
        <w:t>Figure 3</w:t>
      </w:r>
      <w:r>
        <w:fldChar w:fldCharType="end"/>
      </w:r>
      <w:r w:rsidR="0E2152ED">
        <w:rPr/>
        <w:t xml:space="preserve">b) </w:t>
      </w:r>
      <w:proofErr w:type="gramStart"/>
      <w:r w:rsidR="0E2152ED">
        <w:rPr/>
        <w:t>an</w:t>
      </w:r>
      <w:proofErr w:type="gramEnd"/>
      <w:r w:rsidR="0E2152ED">
        <w:rPr/>
        <w:t xml:space="preserve"> </w:t>
      </w:r>
      <w:r>
        <w:fldChar w:fldCharType="begin"/>
      </w:r>
      <w:r>
        <w:instrText xml:space="preserve"> REF _Ref60749590 \h </w:instrText>
      </w:r>
      <w:r>
        <w:fldChar w:fldCharType="separate"/>
      </w:r>
      <w:r w:rsidR="0E2152ED">
        <w:rPr/>
        <w:t>Figure 3</w:t>
      </w:r>
      <w:r>
        <w:fldChar w:fldCharType="end"/>
      </w:r>
      <w:r w:rsidR="0E2152ED">
        <w:rPr/>
        <w:t>c) respectively.</w:t>
      </w:r>
      <w:ins w:author="Doris Folini" w:date="2021-03-09T12:14:32Z" w:id="549084866">
        <w:r w:rsidR="0E2152ED">
          <w:t xml:space="preserve"> </w:t>
        </w:r>
        <w:r w:rsidR="0E2152ED">
          <w:t xml:space="preserve">From the figure it can already be taken that both variables </w:t>
        </w:r>
      </w:ins>
      <w:ins w:author="Doris Folini" w:date="2021-03-09T12:15:31Z" w:id="1738288935">
        <w:r w:rsidR="0E2152ED">
          <w:t xml:space="preserve">show distinct, WR specific patterns, which are </w:t>
        </w:r>
      </w:ins>
      <w:ins w:author="Doris Folini" w:date="2021-03-09T12:16:00Z" w:id="1552376708">
        <w:r w:rsidR="0E2152ED">
          <w:t>discussed in more detail below.</w:t>
        </w:r>
      </w:ins>
      <w:r w:rsidR="0E2152ED">
        <w:rPr/>
        <w:t xml:space="preserve"> The relation between the weather regime number and the ordinary names, which are often used in literature, can be found in </w:t>
      </w:r>
      <w:r>
        <w:fldChar w:fldCharType="begin"/>
      </w:r>
      <w:r>
        <w:instrText xml:space="preserve"> REF _Ref65159708 \h </w:instrText>
      </w:r>
      <w:r>
        <w:fldChar w:fldCharType="separate"/>
      </w:r>
      <w:r w:rsidR="0E2152ED">
        <w:rPr/>
        <w:t>Table 2</w:t>
      </w:r>
      <w:r>
        <w:fldChar w:fldCharType="end"/>
      </w:r>
      <w:r w:rsidR="0E2152ED">
        <w:rPr/>
        <w:t xml:space="preserve">. </w:t>
      </w:r>
    </w:p>
    <w:p xmlns:wp14="http://schemas.microsoft.com/office/word/2010/wordml" w14:paraId="49CA6C73" wp14:textId="31E3A331">
      <w:pPr>
        <w:pStyle w:val="Normal"/>
        <w:rPr/>
        <w:sectPr>
          <w:headerReference w:type="default" r:id="rId8"/>
          <w:headerReference w:type="first" r:id="rId9"/>
          <w:type w:val="nextPage"/>
          <w:pgSz w:w="12240" w:h="15840" w:orient="portrait"/>
          <w:pgMar w:top="1417" w:right="1417" w:bottom="1134" w:left="1417" w:header="708" w:footer="0" w:gutter="0"/>
          <w:pgNumType w:fmt="decimal"/>
          <w:formProt w:val="false"/>
          <w:titlePg/>
          <w:textDirection w:val="lrTb"/>
          <w:docGrid w:type="default" w:linePitch="360" w:charSpace="4096"/>
        </w:sectPr>
      </w:pPr>
      <w:r w:rsidR="5C6D6ECE">
        <w:rPr/>
        <w:t xml:space="preserve">The link between the weather regimes and the derived capacity factor anomalies are shown in </w:t>
      </w:r>
      <w:r>
        <w:fldChar w:fldCharType="begin"/>
      </w:r>
      <w:r>
        <w:instrText xml:space="preserve"> REF _Ref64967422 \h </w:instrText>
      </w:r>
      <w:r>
        <w:fldChar w:fldCharType="separate"/>
      </w:r>
      <w:r w:rsidR="5C6D6ECE">
        <w:rPr/>
        <w:t>Figure 4</w:t>
      </w:r>
      <w:r>
        <w:fldChar w:fldCharType="end"/>
      </w:r>
      <w:r w:rsidR="5C6D6ECE">
        <w:rPr/>
        <w:t xml:space="preserve">. The first </w:t>
      </w:r>
      <w:commentRangeStart w:id="598487526"/>
      <w:r w:rsidR="5C6D6ECE">
        <w:rPr/>
        <w:t>row</w:t>
      </w:r>
      <w:commentRangeEnd w:id="598487526"/>
      <w:r>
        <w:rPr>
          <w:rStyle w:val="CommentReference"/>
        </w:rPr>
        <w:commentReference w:id="598487526"/>
      </w:r>
      <w:r w:rsidR="5C6D6ECE">
        <w:rPr/>
        <w:t xml:space="preserve"> of </w:t>
      </w:r>
      <w:r>
        <w:fldChar w:fldCharType="begin"/>
      </w:r>
      <w:r>
        <w:instrText xml:space="preserve"> REF _Ref64967422 \h </w:instrText>
      </w:r>
      <w:r>
        <w:fldChar w:fldCharType="separate"/>
      </w:r>
      <w:r w:rsidR="5C6D6ECE">
        <w:rPr/>
        <w:t>Figure 4</w:t>
      </w:r>
      <w:r>
        <w:fldChar w:fldCharType="end"/>
      </w:r>
      <w:r w:rsidR="5C6D6ECE">
        <w:rPr/>
        <w:t xml:space="preserve"> shows again the seven weather regimes plus no regimes. Beneath the weather regimes, in the same column, the corresponding country specific capacity factor anomalies can be found. </w:t>
      </w:r>
      <w:commentRangeStart w:id="6"/>
      <w:commentRangeEnd w:id="6"/>
      <w:r>
        <w:rPr>
          <w:rStyle w:val="CommentReference"/>
        </w:rPr>
        <w:commentReference w:id="6"/>
      </w:r>
      <w:commentRangeStart w:id="547502134"/>
      <w:commentRangeEnd w:id="547502134"/>
      <w:r>
        <w:rPr>
          <w:rStyle w:val="CommentReference"/>
        </w:rPr>
        <w:commentReference w:id="547502134"/>
      </w:r>
      <w:r w:rsidR="5C6D6ECE">
        <w:rPr/>
        <w:t>The different seasons are shown separately</w:t>
      </w:r>
      <w:ins w:author="Wohland  Jan" w:date="2021-03-11T09:12:22.554Z" w:id="1985502246">
        <w:r w:rsidR="5C6D6ECE">
          <w:t xml:space="preserve"> and they are defined as </w:t>
        </w:r>
      </w:ins>
      <w:del w:author="Wohland  Jan" w:date="2021-03-11T09:12:24.321Z" w:id="1085260942">
        <w:r w:rsidDel="5C6D6ECE">
          <w:delText xml:space="preserve"> from </w:delText>
        </w:r>
      </w:del>
      <w:r w:rsidR="5C6D6ECE">
        <w:rPr/>
        <w:t xml:space="preserve">winter (December, January, February </w:t>
      </w:r>
      <w:r w:rsidRPr="5C6D6ECE" w:rsidR="5C6D6ECE">
        <w:rPr>
          <w:rFonts w:ascii="Wingdings" w:hAnsi="Wingdings" w:eastAsia="Wingdings" w:cs="Wingdings"/>
        </w:rPr>
        <w:t></w:t>
      </w:r>
      <w:r w:rsidR="5C6D6ECE">
        <w:rPr/>
        <w:t xml:space="preserve"> DJF), </w:t>
      </w:r>
      <w:del w:author="Wohland  Jan" w:date="2021-03-11T09:12:29.757Z" w:id="433031438">
        <w:r w:rsidDel="5C6D6ECE">
          <w:delText xml:space="preserve">to </w:delText>
        </w:r>
      </w:del>
      <w:r w:rsidR="5C6D6ECE">
        <w:rPr/>
        <w:t xml:space="preserve">spring (March, April, May </w:t>
      </w:r>
      <w:r w:rsidRPr="5C6D6ECE" w:rsidR="5C6D6ECE">
        <w:rPr>
          <w:rFonts w:ascii="Wingdings" w:hAnsi="Wingdings" w:eastAsia="Wingdings" w:cs="Wingdings"/>
        </w:rPr>
        <w:t></w:t>
      </w:r>
      <w:r w:rsidR="5C6D6ECE">
        <w:rPr/>
        <w:t xml:space="preserve"> MAM), </w:t>
      </w:r>
      <w:del w:author="Wohland  Jan" w:date="2021-03-11T09:12:33.764Z" w:id="72543342">
        <w:r w:rsidDel="5C6D6ECE">
          <w:delText xml:space="preserve">to </w:delText>
        </w:r>
      </w:del>
      <w:r w:rsidR="5C6D6ECE">
        <w:rPr/>
        <w:t xml:space="preserve">summer (June, July, August </w:t>
      </w:r>
      <w:r w:rsidRPr="5C6D6ECE" w:rsidR="5C6D6ECE">
        <w:rPr>
          <w:rFonts w:ascii="Wingdings" w:hAnsi="Wingdings" w:eastAsia="Wingdings" w:cs="Wingdings"/>
        </w:rPr>
        <w:t></w:t>
      </w:r>
      <w:r w:rsidR="5C6D6ECE">
        <w:rPr/>
        <w:t xml:space="preserve"> JJA), </w:t>
      </w:r>
      <w:ins w:author="Wohland  Jan" w:date="2021-03-11T09:12:37.688Z" w:id="1520896750">
        <w:r w:rsidR="5C6D6ECE">
          <w:t>and</w:t>
        </w:r>
      </w:ins>
      <w:del w:author="Wohland  Jan" w:date="2021-03-11T09:12:37.37Z" w:id="490862479">
        <w:r w:rsidDel="5C6D6ECE">
          <w:delText>to</w:delText>
        </w:r>
      </w:del>
      <w:r w:rsidR="5C6D6ECE">
        <w:rPr/>
        <w:t xml:space="preserve"> autumn (September, October, November </w:t>
      </w:r>
      <w:r w:rsidRPr="5C6D6ECE" w:rsidR="5C6D6ECE">
        <w:rPr>
          <w:rFonts w:ascii="Wingdings" w:hAnsi="Wingdings" w:eastAsia="Wingdings" w:cs="Wingdings"/>
        </w:rPr>
        <w:t></w:t>
      </w:r>
      <w:r w:rsidR="5C6D6ECE">
        <w:rPr/>
        <w:t xml:space="preserve"> SON). The capacity factor anomalies are calculated as difference to the corresponding seasonal mean.</w:t>
      </w:r>
      <w:ins w:author="Doris Folini" w:date="2021-03-09T12:16:31Z" w:id="861095873">
        <w:r w:rsidR="5C6D6ECE">
          <w:t xml:space="preserve"> </w:t>
        </w:r>
        <w:r w:rsidR="5C6D6ECE">
          <w:t xml:space="preserve">Again, it is obvious from just looking at the figure that WRs </w:t>
        </w:r>
      </w:ins>
      <w:ins w:author="Doris Folini" w:date="2021-03-09T12:17:03Z" w:id="463171136">
        <w:r w:rsidR="5C6D6ECE">
          <w:t xml:space="preserve">play a </w:t>
        </w:r>
        <w:r w:rsidR="5C6D6ECE">
          <w:t>decesive</w:t>
        </w:r>
        <w:r w:rsidR="5C6D6ECE">
          <w:t xml:space="preserve"> role for country specific capacity factor</w:t>
        </w:r>
      </w:ins>
      <w:ins w:author="Doris Folini" w:date="2021-03-09T12:18:01Z" w:id="317729467">
        <w:r w:rsidR="5C6D6ECE">
          <w:t>s. A detailed discussion is given below.</w:t>
        </w:r>
      </w:ins>
    </w:p>
    <w:p xmlns:wp14="http://schemas.microsoft.com/office/word/2010/wordml" w14:paraId="2B6441D1" wp14:textId="77777777">
      <w:pPr>
        <w:pStyle w:val="Normal"/>
        <w:spacing w:before="0" w:after="160" w:line="259" w:lineRule="auto"/>
        <w:ind w:hanging="0"/>
        <w:jc w:val="left"/>
        <w:rPr/>
      </w:pPr>
      <w:r>
        <w:rPr/>
        <mc:AlternateContent>
          <mc:Choice Requires="wps">
            <w:drawing>
              <wp:anchor xmlns:wp14="http://schemas.microsoft.com/office/word/2010/wordprocessingDrawing" distT="0" distB="0" distL="114300" distR="114300" simplePos="0" relativeHeight="6" behindDoc="0" locked="0" layoutInCell="1" allowOverlap="1" wp14:anchorId="4C3F877A" wp14:editId="7777777">
                <wp:simplePos x="0" y="0"/>
                <wp:positionH relativeFrom="margin">
                  <wp:posOffset>318770</wp:posOffset>
                </wp:positionH>
                <wp:positionV relativeFrom="paragraph">
                  <wp:posOffset>5321935</wp:posOffset>
                </wp:positionV>
                <wp:extent cx="7834630" cy="640080"/>
                <wp:effectExtent l="0" t="0" r="0" b="8890"/>
                <wp:wrapTopAndBottom/>
                <wp:docPr id="7" name="Textfeld 14"/>
                <a:graphic xmlns:a="http://schemas.openxmlformats.org/drawingml/2006/main">
                  <a:graphicData uri="http://schemas.microsoft.com/office/word/2010/wordprocessingShape">
                    <wps:wsp>
                      <wps:cNvSpPr/>
                      <wps:spPr>
                        <a:xfrm>
                          <a:off x="0" y="0"/>
                          <a:ext cx="7833960" cy="639360"/>
                        </a:xfrm>
                        <a:prstGeom prst="rect">
                          <a:avLst/>
                        </a:prstGeom>
                        <a:solidFill>
                          <a:srgbClr val="ffffff"/>
                        </a:solidFill>
                        <a:ln>
                          <a:noFill/>
                        </a:ln>
                      </wps:spPr>
                      <wps:style>
                        <a:lnRef idx="0"/>
                        <a:fillRef idx="0"/>
                        <a:effectRef idx="0"/>
                        <a:fontRef idx="minor"/>
                      </wps:style>
                      <wps:txbx>
                        <w:txbxContent>
                          <w:p xmlns:wp14="http://schemas.microsoft.com/office/word/2010/wordml" w14:paraId="7FA61CB2" wp14:textId="77777777">
                            <w:pPr>
                              <w:pStyle w:val="Caption1"/>
                              <w:spacing w:before="0" w:after="200"/>
                              <w:rPr/>
                            </w:pPr>
                            <w:bookmarkStart w:name="_Hlk65592755" w:id="128"/>
                            <w:bookmarkStart w:name="_Hlk65592754" w:id="129"/>
                            <w:bookmarkStart w:name="_Ref60749590" w:id="130"/>
                            <w:bookmarkStart w:name="_Hlk65592756" w:id="131"/>
                            <w:bookmarkStart w:name="_Hlk65592757" w:id="132"/>
                            <w:r>
                              <w:rPr>
                                <w:color w:val="auto"/>
                              </w:rPr>
                              <w:t xml:space="preserve">Figure </w:t>
                            </w:r>
                            <w:r>
                              <w:rPr/>
                              <w:fldChar w:fldCharType="begin"/>
                            </w:r>
                            <w:r>
                              <w:rPr/>
                              <w:instrText> SEQ Figure \* ARABIC </w:instrText>
                            </w:r>
                            <w:r>
                              <w:rPr/>
                              <w:fldChar w:fldCharType="separate"/>
                            </w:r>
                            <w:r>
                              <w:rPr/>
                              <w:t>3</w:t>
                            </w:r>
                            <w:r>
                              <w:rPr/>
                              <w:fldChar w:fldCharType="end"/>
                            </w:r>
                            <w:bookmarkEnd w:id="130"/>
                            <w:r>
                              <w:rPr>
                                <w:color w:val="auto"/>
                              </w:rPr>
                              <w:t xml:space="preserve">: </w:t>
                            </w:r>
                            <w:bookmarkStart w:name="_Ref64965708" w:id="133"/>
                            <w:r>
                              <w:rPr>
                                <w:color w:val="auto"/>
                              </w:rPr>
                              <w:t>Different variables of the derived seven weather regimes and no regime plus their frequency of occurrence. a) Standardized anomaly fields of geopotential height at 500 hPa. b) Standardized anomaly fields of surface solar radiation. c) Standardized anomaly fields of 2m temperature</w:t>
                            </w:r>
                            <w:bookmarkEnd w:id="133"/>
                            <w:r>
                              <w:rPr>
                                <w:color w:val="auto"/>
                              </w:rPr>
                              <w:t>.</w:t>
                            </w:r>
                            <w:bookmarkEnd w:id="128"/>
                            <w:bookmarkEnd w:id="129"/>
                            <w:bookmarkEnd w:id="131"/>
                            <w:bookmarkEnd w:id="132"/>
                          </w:p>
                        </w:txbxContent>
                      </wps:txbx>
                      <wps:bodyPr lIns="0" tIns="0" rIns="0" bIns="0">
                        <a:prstTxWarp prst="textNoShape"/>
                        <a:noAutofit/>
                      </wps:bodyPr>
                    </wps:wsp>
                  </a:graphicData>
                </a:graphic>
              </wp:anchor>
            </w:drawing>
          </mc:Choice>
          <mc:Fallback>
            <w:pict w14:anchorId="5201E8E2">
              <v:rect xmlns:wp14="http://schemas.microsoft.com/office/word/2010/wordprocessingDrawing" id="shape_0" style="position:absolute;margin-left:25.1pt;margin-top:419.05pt;width:616.8pt;height:50.3pt;mso-position-horizontal-relative:margin" fillcolor="white" stroked="f" ID="Textfeld 14" wp14:anchorId="4C3F877A">
                <w10:wrap type="square"/>
                <v:fill type="solid" color2="black" o:detectmouseclick="t"/>
                <v:stroke color="#3465a4" joinstyle="round" endcap="flat"/>
                <v:textbox>
                  <w:txbxContent>
                    <w:p xmlns:wp14="http://schemas.microsoft.com/office/word/2010/wordml" w14:paraId="7A1CFFD0" wp14:textId="77777777">
                      <w:pPr>
                        <w:pStyle w:val="Caption1"/>
                        <w:spacing w:before="0" w:after="200"/>
                        <w:rPr/>
                      </w:pPr>
                      <w:r>
                        <w:rPr>
                          <w:color w:val="auto"/>
                        </w:rPr>
                        <w:t xml:space="preserve">Figure </w:t>
                      </w:r>
                      <w:r>
                        <w:rPr/>
                        <w:fldChar w:fldCharType="begin"/>
                      </w:r>
                      <w:r>
                        <w:rPr/>
                        <w:instrText> SEQ Figure \* ARABIC </w:instrText>
                      </w:r>
                      <w:r>
                        <w:rPr/>
                        <w:fldChar w:fldCharType="separate"/>
                      </w:r>
                      <w:r>
                        <w:rPr/>
                        <w:t>3</w:t>
                      </w:r>
                      <w:r>
                        <w:rPr/>
                        <w:fldChar w:fldCharType="end"/>
                      </w:r>
                      <w:r>
                        <w:rPr>
                          <w:color w:val="auto"/>
                        </w:rPr>
                        <w:t xml:space="preserve">: </w:t>
                      </w:r>
                      <w:r>
                        <w:rPr>
                          <w:color w:val="auto"/>
                        </w:rPr>
                        <w:t>Different variables of the derived seven weather regimes and no regime plus their frequency of occurrence. a) Standardized anomaly fields of geopotential height at 500 hPa. b) Standardized anomaly fields of surface solar radiation. c) Standardized anomaly fields of 2m temperature</w:t>
                      </w:r>
                      <w:r>
                        <w:rPr>
                          <w:color w:val="auto"/>
                        </w:rPr>
                        <w:t>.</w:t>
                      </w:r>
                    </w:p>
                  </w:txbxContent>
                </v:textbox>
              </v:rect>
            </w:pict>
          </mc:Fallback>
        </mc:AlternateContent>
      </w:r>
      <w:r>
        <w:rPr/>
        <w:drawing>
          <wp:anchor xmlns:wp14="http://schemas.microsoft.com/office/word/2010/wordprocessingDrawing" distT="0" distB="0" distL="114300" distR="0" simplePos="0" relativeHeight="7" behindDoc="0" locked="0" layoutInCell="1" allowOverlap="1" wp14:anchorId="1430329A" wp14:editId="7777777">
            <wp:simplePos x="0" y="0"/>
            <wp:positionH relativeFrom="margin">
              <wp:align>right</wp:align>
            </wp:positionH>
            <wp:positionV relativeFrom="paragraph">
              <wp:posOffset>643255</wp:posOffset>
            </wp:positionV>
            <wp:extent cx="8429625" cy="4686300"/>
            <wp:effectExtent l="0" t="0" r="0" b="0"/>
            <wp:wrapNone/>
            <wp:docPr id="9" name="Grafik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18" descr=""/>
                    <pic:cNvPicPr>
                      <a:picLocks noChangeAspect="1" noChangeArrowheads="1"/>
                    </pic:cNvPicPr>
                  </pic:nvPicPr>
                  <pic:blipFill>
                    <a:blip r:embed="rId10"/>
                    <a:stretch>
                      <a:fillRect/>
                    </a:stretch>
                  </pic:blipFill>
                  <pic:spPr bwMode="auto">
                    <a:xfrm>
                      <a:off x="0" y="0"/>
                      <a:ext cx="8429625" cy="4686300"/>
                    </a:xfrm>
                    <a:prstGeom prst="rect">
                      <a:avLst/>
                    </a:prstGeom>
                  </pic:spPr>
                </pic:pic>
              </a:graphicData>
            </a:graphic>
          </wp:anchor>
        </w:drawing>
      </w:r>
      <w:r>
        <w:br w:type="page"/>
      </w:r>
    </w:p>
    <w:p xmlns:wp14="http://schemas.microsoft.com/office/word/2010/wordml" w14:paraId="711425D0" wp14:textId="77777777">
      <w:pPr>
        <w:pStyle w:val="Normal"/>
        <w:spacing w:before="9332" w:after="160" w:line="259" w:lineRule="auto"/>
        <w:ind w:hanging="0"/>
        <w:jc w:val="left"/>
        <w:rPr/>
        <w:sectPr>
          <w:headerReference w:type="default" r:id="rId12"/>
          <w:headerReference w:type="first" r:id="rId13"/>
          <w:type w:val="nextPage"/>
          <w:pgSz w:w="15840" w:h="12240" w:orient="landscape"/>
          <w:pgMar w:top="1417" w:right="1417" w:bottom="1417" w:left="1134" w:header="708" w:footer="0" w:gutter="0"/>
          <w:pgNumType w:fmt="decimal"/>
          <w:formProt w:val="false"/>
          <w:titlePg/>
          <w:textDirection w:val="lrTb"/>
          <w:docGrid w:type="default" w:linePitch="360" w:charSpace="4096"/>
        </w:sectPr>
      </w:pPr>
      <w:r>
        <w:rPr/>
        <mc:AlternateContent>
          <mc:Choice Requires="wps">
            <w:drawing>
              <wp:anchor xmlns:wp14="http://schemas.microsoft.com/office/word/2010/wordprocessingDrawing" distT="0" distB="0" distL="114300" distR="114300" simplePos="0" relativeHeight="9" behindDoc="0" locked="0" layoutInCell="1" allowOverlap="1" wp14:anchorId="16103C67" wp14:editId="7777777">
                <wp:simplePos x="0" y="0"/>
                <wp:positionH relativeFrom="column">
                  <wp:posOffset>0</wp:posOffset>
                </wp:positionH>
                <wp:positionV relativeFrom="paragraph">
                  <wp:posOffset>5760720</wp:posOffset>
                </wp:positionV>
                <wp:extent cx="8180070" cy="439420"/>
                <wp:effectExtent l="0" t="0" r="0" b="0"/>
                <wp:wrapTopAndBottom/>
                <wp:docPr id="10" name="Textfeld 10"/>
                <a:graphic xmlns:a="http://schemas.openxmlformats.org/drawingml/2006/main">
                  <a:graphicData uri="http://schemas.microsoft.com/office/word/2010/wordprocessingShape">
                    <wps:wsp>
                      <wps:cNvSpPr/>
                      <wps:spPr>
                        <a:xfrm>
                          <a:off x="0" y="0"/>
                          <a:ext cx="8179560" cy="438840"/>
                        </a:xfrm>
                        <a:prstGeom prst="rect">
                          <a:avLst/>
                        </a:prstGeom>
                        <a:solidFill>
                          <a:srgbClr val="ffffff"/>
                        </a:solidFill>
                        <a:ln>
                          <a:noFill/>
                        </a:ln>
                      </wps:spPr>
                      <wps:style>
                        <a:lnRef idx="0"/>
                        <a:fillRef idx="0"/>
                        <a:effectRef idx="0"/>
                        <a:fontRef idx="minor"/>
                      </wps:style>
                      <wps:txbx>
                        <w:txbxContent>
                          <w:p xmlns:wp14="http://schemas.microsoft.com/office/word/2010/wordml" w14:paraId="19937703" wp14:textId="77777777">
                            <w:pPr>
                              <w:pStyle w:val="Caption1"/>
                              <w:spacing w:before="0" w:after="200"/>
                              <w:rPr/>
                            </w:pPr>
                            <w:bookmarkStart w:name="_Ref64967422" w:id="140"/>
                            <w:r>
                              <w:rPr>
                                <w:color w:val="auto"/>
                              </w:rPr>
                              <w:t xml:space="preserve">Figure </w:t>
                            </w:r>
                            <w:r>
                              <w:rPr/>
                              <w:fldChar w:fldCharType="begin"/>
                            </w:r>
                            <w:r>
                              <w:rPr/>
                              <w:instrText> SEQ Figure \* ARABIC </w:instrText>
                            </w:r>
                            <w:r>
                              <w:rPr/>
                              <w:fldChar w:fldCharType="separate"/>
                            </w:r>
                            <w:r>
                              <w:rPr/>
                              <w:t>4</w:t>
                            </w:r>
                            <w:r>
                              <w:rPr/>
                              <w:fldChar w:fldCharType="end"/>
                            </w:r>
                            <w:bookmarkEnd w:id="140"/>
                            <w:r>
                              <w:rPr>
                                <w:color w:val="auto"/>
                              </w:rPr>
                              <w:t xml:space="preserve">: </w:t>
                            </w:r>
                            <w:bookmarkStart w:name="_Hlk65592744" w:id="141"/>
                            <w:r>
                              <w:rPr>
                                <w:color w:val="auto"/>
                              </w:rPr>
                              <w:t>Link between the derived seven weather regimes (WR) and the capacity factor (CF) anomalies per country and season. The first row s</w:t>
                            </w:r>
                            <w:ins w:author="Doris Folini" w:date="2021-03-09T12:05:06Z" w:id="24">
                              <w:commentRangeStart w:id="7"/>
                              <w:commentRangeEnd w:id="7"/>
                              <w:r>
                                <w:rPr>
                                  <w:color w:val="auto"/>
                                </w:rPr>
                                <w:commentReference w:id="7"/>
                              </w:r>
                            </w:ins>
                            <w:r>
                              <w:rPr>
                                <w:color w:val="auto"/>
                              </w:rPr>
                              <w:t xml:space="preserve">hows standardized anomaly fields of geopotential height at 500 hPa for each weather regime. The linked capacity factor anomalies per country are shown separately for each season and are calculated as difference to the corresponding seasonal </w:t>
                            </w:r>
                            <w:ins w:author="Doris Folini" w:date="2021-03-09T12:08:20Z" w:id="25">
                              <w:commentRangeStart w:id="8"/>
                              <w:commentRangeEnd w:id="8"/>
                              <w:r>
                                <w:rPr>
                                  <w:color w:val="auto"/>
                                </w:rPr>
                                <w:commentReference w:id="8"/>
                              </w:r>
                            </w:ins>
                            <w:r>
                              <w:rPr>
                                <w:color w:val="auto"/>
                              </w:rPr>
                              <w:t>mean: Winter (DJF), spring (MAM), summer (JJA) and autumn (SON).</w:t>
                            </w:r>
                            <w:bookmarkEnd w:id="141"/>
                          </w:p>
                        </w:txbxContent>
                      </wps:txbx>
                      <wps:bodyPr lIns="0" tIns="0" rIns="0" bIns="0">
                        <a:prstTxWarp prst="textNoShape"/>
                        <a:spAutoFit/>
                      </wps:bodyPr>
                    </wps:wsp>
                  </a:graphicData>
                </a:graphic>
              </wp:anchor>
            </w:drawing>
          </mc:Choice>
          <mc:Fallback>
            <w:pict w14:anchorId="577E76D8">
              <v:rect xmlns:wp14="http://schemas.microsoft.com/office/word/2010/wordprocessingDrawing" id="shape_0" style="position:absolute;margin-left:0pt;margin-top:453.6pt;width:644pt;height:34.5pt" fillcolor="white" stroked="f" ID="Textfeld 10" wp14:anchorId="16103C67">
                <w10:wrap type="square"/>
                <v:fill type="solid" color2="black" o:detectmouseclick="t"/>
                <v:stroke color="#3465a4" joinstyle="round" endcap="flat"/>
                <v:textbox>
                  <w:txbxContent>
                    <w:p xmlns:wp14="http://schemas.microsoft.com/office/word/2010/wordml" w14:paraId="25B58FB0" wp14:textId="77777777">
                      <w:pPr>
                        <w:pStyle w:val="Caption1"/>
                        <w:spacing w:before="0" w:after="200"/>
                        <w:rPr/>
                      </w:pPr>
                      <w:r>
                        <w:rPr>
                          <w:color w:val="auto"/>
                        </w:rPr>
                        <w:t xml:space="preserve">Figure </w:t>
                      </w:r>
                      <w:r>
                        <w:rPr/>
                        <w:fldChar w:fldCharType="begin"/>
                      </w:r>
                      <w:r>
                        <w:rPr/>
                        <w:instrText> SEQ Figure \* ARABIC </w:instrText>
                      </w:r>
                      <w:r>
                        <w:rPr/>
                        <w:fldChar w:fldCharType="separate"/>
                      </w:r>
                      <w:r>
                        <w:rPr/>
                        <w:t>4</w:t>
                      </w:r>
                      <w:r>
                        <w:rPr/>
                        <w:fldChar w:fldCharType="end"/>
                      </w:r>
                      <w:r>
                        <w:rPr>
                          <w:color w:val="auto"/>
                        </w:rPr>
                        <w:t xml:space="preserve">: </w:t>
                      </w:r>
                      <w:r>
                        <w:rPr>
                          <w:color w:val="auto"/>
                        </w:rPr>
                        <w:t>Link between the derived seven weather regimes (WR) and the capacity factor (CF) anomalies per country and season. The first row s</w:t>
                      </w:r>
                      <w:ins w:author="Doris Folini" w:date="2021-03-09T12:05:06Z" w:id="26">
                        <w:commentRangeStart w:id="9"/>
                        <w:commentRangeEnd w:id="9"/>
                        <w:r>
                          <w:rPr>
                            <w:color w:val="auto"/>
                          </w:rPr>
                          <w:commentReference w:id="9"/>
                        </w:r>
                      </w:ins>
                      <w:r>
                        <w:rPr>
                          <w:color w:val="auto"/>
                        </w:rPr>
                        <w:t xml:space="preserve">hows standardized anomaly fields of geopotential height at 500 hPa for each weather regime. The linked capacity factor anomalies per country are shown separately for each season and are calculated as difference to the corresponding seasonal </w:t>
                      </w:r>
                      <w:ins w:author="Doris Folini" w:date="2021-03-09T12:08:20Z" w:id="27">
                        <w:commentRangeStart w:id="10"/>
                        <w:commentRangeEnd w:id="10"/>
                        <w:r>
                          <w:rPr>
                            <w:color w:val="auto"/>
                          </w:rPr>
                          <w:commentReference w:id="10"/>
                        </w:r>
                      </w:ins>
                      <w:r>
                        <w:rPr>
                          <w:color w:val="auto"/>
                        </w:rPr>
                        <w:t>mean: Winter (DJF), spring (MAM), summer (JJA) and autumn (SON).</w:t>
                      </w:r>
                    </w:p>
                  </w:txbxContent>
                </v:textbox>
              </v:rect>
            </w:pict>
          </mc:Fallback>
        </mc:AlternateContent>
      </w:r>
      <w:r>
        <w:rPr/>
        <w:drawing>
          <wp:anchor xmlns:wp14="http://schemas.microsoft.com/office/word/2010/wordprocessingDrawing" distT="0" distB="0" distL="114300" distR="0" simplePos="0" relativeHeight="10" behindDoc="0" locked="0" layoutInCell="1" allowOverlap="1" wp14:anchorId="5B505BA9" wp14:editId="7777777">
            <wp:simplePos x="0" y="0"/>
            <wp:positionH relativeFrom="margin">
              <wp:align>right</wp:align>
            </wp:positionH>
            <wp:positionV relativeFrom="paragraph">
              <wp:posOffset>635</wp:posOffset>
            </wp:positionV>
            <wp:extent cx="8434705" cy="5486400"/>
            <wp:effectExtent l="0" t="0" r="0" b="0"/>
            <wp:wrapTopAndBottom/>
            <wp:docPr id="12" name="Grafik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descr=""/>
                    <pic:cNvPicPr>
                      <a:picLocks noChangeAspect="1" noChangeArrowheads="1"/>
                    </pic:cNvPicPr>
                  </pic:nvPicPr>
                  <pic:blipFill>
                    <a:blip r:embed="rId11"/>
                    <a:stretch>
                      <a:fillRect/>
                    </a:stretch>
                  </pic:blipFill>
                  <pic:spPr bwMode="auto">
                    <a:xfrm>
                      <a:off x="0" y="0"/>
                      <a:ext cx="8434705" cy="5486400"/>
                    </a:xfrm>
                    <a:prstGeom prst="rect">
                      <a:avLst/>
                    </a:prstGeom>
                  </pic:spPr>
                </pic:pic>
              </a:graphicData>
            </a:graphic>
          </wp:anchor>
        </w:drawing>
      </w:r>
    </w:p>
    <w:p xmlns:wp14="http://schemas.microsoft.com/office/word/2010/wordml" w14:paraId="48A21919" wp14:textId="77777777">
      <w:pPr>
        <w:pStyle w:val="Normal"/>
        <w:spacing w:before="0" w:after="160" w:line="259" w:lineRule="auto"/>
        <w:ind w:hanging="0"/>
        <w:jc w:val="left"/>
        <w:rPr/>
      </w:pPr>
      <w:r>
        <w:rPr/>
      </w:r>
    </w:p>
    <w:p xmlns:wp14="http://schemas.microsoft.com/office/word/2010/wordml" w14:paraId="6BD18F9B" wp14:textId="77777777">
      <w:pPr>
        <w:pStyle w:val="Normal"/>
        <w:rPr/>
      </w:pPr>
      <w:r>
        <w:rPr/>
      </w:r>
    </w:p>
    <w:p xmlns:wp14="http://schemas.microsoft.com/office/word/2010/wordml" w14:paraId="4D2CAAB4" wp14:textId="77777777">
      <w:pPr>
        <w:pStyle w:val="Caption1"/>
        <w:keepNext w:val="true"/>
        <w:rPr/>
      </w:pPr>
      <w:bookmarkStart w:name="_Ref65159708" w:id="144"/>
      <w:r>
        <w:rPr/>
        <w:t xml:space="preserve">Table </w:t>
      </w:r>
      <w:r>
        <w:rPr/>
        <w:fldChar w:fldCharType="begin"/>
      </w:r>
      <w:r>
        <w:rPr/>
        <w:instrText> SEQ Table \* ARABIC </w:instrText>
      </w:r>
      <w:r>
        <w:rPr/>
        <w:fldChar w:fldCharType="separate"/>
      </w:r>
      <w:r>
        <w:rPr/>
        <w:t>2</w:t>
      </w:r>
      <w:r>
        <w:rPr/>
        <w:fldChar w:fldCharType="end"/>
      </w:r>
      <w:bookmarkEnd w:id="144"/>
      <w:r>
        <w:rPr/>
        <w:t>: Relation between weather regime numbers and ordinary weather regime names.</w:t>
      </w:r>
    </w:p>
    <w:tbl>
      <w:tblPr>
        <w:tblStyle w:val="Listentabelle2"/>
        <w:tblW w:w="9396" w:type="dxa"/>
        <w:jc w:val="left"/>
        <w:tblInd w:w="0" w:type="dxa"/>
        <w:tblCellMar>
          <w:top w:w="0" w:type="dxa"/>
          <w:left w:w="108" w:type="dxa"/>
          <w:bottom w:w="0" w:type="dxa"/>
          <w:right w:w="108" w:type="dxa"/>
        </w:tblCellMar>
        <w:tblLook w:val="04a0" w:firstRow="1" w:lastRow="0" w:firstColumn="1" w:lastColumn="0" w:noHBand="0" w:noVBand="1"/>
      </w:tblPr>
      <w:tblGrid>
        <w:gridCol w:w="1416"/>
        <w:gridCol w:w="7979"/>
      </w:tblGrid>
      <w:tr xmlns:wp14="http://schemas.microsoft.com/office/word/2010/wordml" w14:paraId="28A8CC83" wp14:textId="77777777">
        <w:trPr>
          <w:cnfStyle w:val="100000000000" w:firstRow="1" w:lastRow="0" w:firstColumn="0" w:lastColumn="0" w:oddVBand="0" w:evenVBand="0" w:oddHBand="0" w:evenHBand="0" w:firstRowFirstColumn="0" w:firstRowLastColumn="0" w:lastRowFirstColumn="0" w:lastRowLastColumn="0"/>
        </w:trPr>
        <w:tc>
          <w:tcPr>
            <w:tcW w:w="1416" w:type="dxa"/>
            <w:cnfStyle w:val="001000000000" w:firstRow="0" w:lastRow="0" w:firstColumn="1" w:lastColumn="0" w:oddVBand="0" w:evenVBand="0" w:oddHBand="0" w:evenHBand="0" w:firstRowFirstColumn="0" w:firstRowLastColumn="0" w:lastRowFirstColumn="0" w:lastRowLastColumn="0"/>
            <w:tcBorders/>
            <w:shd w:val="clear" w:fill="auto"/>
          </w:tcPr>
          <w:p w14:paraId="674A6A2A" wp14:textId="77777777">
            <w:pPr>
              <w:pStyle w:val="Normal"/>
              <w:spacing w:before="0" w:after="0" w:line="240" w:lineRule="auto"/>
              <w:ind w:hanging="0"/>
              <w:rPr>
                <w:b/>
                <w:b/>
                <w:bCs/>
              </w:rPr>
            </w:pPr>
            <w:r>
              <w:rPr>
                <w:b/>
                <w:bCs/>
              </w:rPr>
              <w:t>WR0</w:t>
            </w:r>
          </w:p>
        </w:tc>
        <w:tc>
          <w:tcPr>
            <w:tcW w:w="7979" w:type="dxa"/>
            <w:tcBorders/>
            <w:shd w:val="clear" w:fill="auto"/>
          </w:tcPr>
          <w:p w14:paraId="41430608" wp14:textId="77777777">
            <w:pPr>
              <w:pStyle w:val="Normal"/>
              <w:spacing w:before="0" w:after="0" w:line="240" w:lineRule="auto"/>
              <w:ind w:hanging="0"/>
              <w:cnfStyle w:val="100000000000" w:firstRow="1" w:lastRow="0" w:firstColumn="0" w:lastColumn="0" w:oddVBand="0" w:evenVBand="0" w:oddHBand="0" w:evenHBand="0" w:firstRowFirstColumn="0" w:firstRowLastColumn="0" w:lastRowFirstColumn="0" w:lastRowLastColumn="0"/>
              <w:rPr>
                <w:b w:val="false"/>
                <w:b w:val="false"/>
                <w:bCs w:val="false"/>
              </w:rPr>
            </w:pPr>
            <w:r>
              <w:rPr>
                <w:b w:val="false"/>
                <w:bCs w:val="false"/>
              </w:rPr>
              <w:t>Positive phase of the North Atlantic Oscillation (NOA+)</w:t>
            </w:r>
          </w:p>
        </w:tc>
      </w:tr>
      <w:tr xmlns:wp14="http://schemas.microsoft.com/office/word/2010/wordml" w14:paraId="45833C7F" wp14:textId="77777777">
        <w:trPr>
          <w:cnfStyle w:val="000000100000" w:firstRow="0" w:lastRow="0" w:firstColumn="0" w:lastColumn="0" w:oddVBand="0" w:evenVBand="0" w:oddHBand="1" w:evenHBand="0" w:firstRowFirstColumn="0" w:firstRowLastColumn="0" w:lastRowFirstColumn="0" w:lastRowLastColumn="0"/>
        </w:trPr>
        <w:tc>
          <w:tcPr>
            <w:tcW w:w="1416" w:type="dxa"/>
            <w:cnfStyle w:val="001000000000" w:firstRow="0" w:lastRow="0" w:firstColumn="1" w:lastColumn="0" w:oddVBand="0" w:evenVBand="0" w:oddHBand="0" w:evenHBand="0" w:firstRowFirstColumn="0" w:firstRowLastColumn="0" w:lastRowFirstColumn="0" w:lastRowLastColumn="0"/>
            <w:tcBorders/>
            <w:shd w:val="clear" w:color="auto" w:fill="CCCCCC" w:themeFill="text1" w:themeFillTint="33"/>
          </w:tcPr>
          <w:p w14:paraId="34840969" wp14:textId="77777777">
            <w:pPr>
              <w:pStyle w:val="Normal"/>
              <w:spacing w:before="0" w:after="0" w:line="240" w:lineRule="auto"/>
              <w:ind w:hanging="0"/>
              <w:rPr>
                <w:b/>
                <w:b/>
                <w:bCs/>
              </w:rPr>
            </w:pPr>
            <w:r>
              <w:rPr>
                <w:b/>
                <w:bCs/>
              </w:rPr>
              <w:t>WR1</w:t>
            </w:r>
          </w:p>
        </w:tc>
        <w:tc>
          <w:tcPr>
            <w:tcW w:w="7979" w:type="dxa"/>
            <w:tcBorders/>
            <w:shd w:val="clear" w:color="auto" w:fill="CCCCCC" w:themeFill="text1" w:themeFillTint="33"/>
          </w:tcPr>
          <w:p w14:paraId="600524AC" wp14:textId="77777777">
            <w:pPr>
              <w:pStyle w:val="Normal"/>
              <w:spacing w:before="0" w:after="0" w:line="240" w:lineRule="auto"/>
              <w:ind w:hanging="0"/>
              <w:cnfStyle w:val="000000100000" w:firstRow="0" w:lastRow="0" w:firstColumn="0" w:lastColumn="0" w:oddVBand="0" w:evenVBand="0" w:oddHBand="1" w:evenHBand="0" w:firstRowFirstColumn="0" w:firstRowLastColumn="0" w:lastRowFirstColumn="0" w:lastRowLastColumn="0"/>
              <w:rPr/>
            </w:pPr>
            <w:r>
              <w:rPr/>
              <w:t>European trough</w:t>
            </w:r>
          </w:p>
        </w:tc>
      </w:tr>
      <w:tr xmlns:wp14="http://schemas.microsoft.com/office/word/2010/wordml" w14:paraId="0D8F4650" wp14:textId="77777777">
        <w:trPr/>
        <w:tc>
          <w:tcPr>
            <w:tcW w:w="1416" w:type="dxa"/>
            <w:cnfStyle w:val="001000000000" w:firstRow="0" w:lastRow="0" w:firstColumn="1" w:lastColumn="0" w:oddVBand="0" w:evenVBand="0" w:oddHBand="0" w:evenHBand="0" w:firstRowFirstColumn="0" w:firstRowLastColumn="0" w:lastRowFirstColumn="0" w:lastRowLastColumn="0"/>
            <w:tcBorders/>
            <w:shd w:val="clear" w:fill="auto"/>
          </w:tcPr>
          <w:p w14:paraId="60CB32AE" wp14:textId="77777777">
            <w:pPr>
              <w:pStyle w:val="Normal"/>
              <w:spacing w:before="0" w:after="0" w:line="240" w:lineRule="auto"/>
              <w:ind w:hanging="0"/>
              <w:rPr>
                <w:b/>
                <w:b/>
                <w:bCs/>
              </w:rPr>
            </w:pPr>
            <w:r>
              <w:rPr>
                <w:b/>
                <w:bCs/>
              </w:rPr>
              <w:t>WR2</w:t>
            </w:r>
          </w:p>
        </w:tc>
        <w:tc>
          <w:tcPr>
            <w:tcW w:w="7979" w:type="dxa"/>
            <w:tcBorders/>
            <w:shd w:val="clear" w:fill="auto"/>
          </w:tcPr>
          <w:p w14:paraId="1FA85695" wp14:textId="77777777">
            <w:pPr>
              <w:pStyle w:val="Normal"/>
              <w:spacing w:before="0" w:after="0" w:line="240" w:lineRule="auto"/>
              <w:ind w:hanging="0"/>
              <w:cnfStyle w:val="000000000000" w:firstRow="0" w:lastRow="0" w:firstColumn="0" w:lastColumn="0" w:oddVBand="0" w:evenVBand="0" w:oddHBand="0" w:evenHBand="0" w:firstRowFirstColumn="0" w:firstRowLastColumn="0" w:lastRowFirstColumn="0" w:lastRowLastColumn="0"/>
              <w:rPr/>
            </w:pPr>
            <w:r>
              <w:rPr/>
              <w:t>Negative phase of the North Atlantic Oscillation (NOA-)</w:t>
            </w:r>
          </w:p>
        </w:tc>
      </w:tr>
      <w:tr xmlns:wp14="http://schemas.microsoft.com/office/word/2010/wordml" w14:paraId="64A6B675" wp14:textId="77777777">
        <w:trPr>
          <w:cnfStyle w:val="000000100000" w:firstRow="0" w:lastRow="0" w:firstColumn="0" w:lastColumn="0" w:oddVBand="0" w:evenVBand="0" w:oddHBand="1" w:evenHBand="0" w:firstRowFirstColumn="0" w:firstRowLastColumn="0" w:lastRowFirstColumn="0" w:lastRowLastColumn="0"/>
        </w:trPr>
        <w:tc>
          <w:tcPr>
            <w:tcW w:w="1416" w:type="dxa"/>
            <w:cnfStyle w:val="001000000000" w:firstRow="0" w:lastRow="0" w:firstColumn="1" w:lastColumn="0" w:oddVBand="0" w:evenVBand="0" w:oddHBand="0" w:evenHBand="0" w:firstRowFirstColumn="0" w:firstRowLastColumn="0" w:lastRowFirstColumn="0" w:lastRowLastColumn="0"/>
            <w:tcBorders/>
            <w:shd w:val="clear" w:color="auto" w:fill="CCCCCC" w:themeFill="text1" w:themeFillTint="33"/>
          </w:tcPr>
          <w:p w14:paraId="15E41729" wp14:textId="77777777">
            <w:pPr>
              <w:pStyle w:val="Normal"/>
              <w:spacing w:before="0" w:after="0" w:line="240" w:lineRule="auto"/>
              <w:ind w:hanging="0"/>
              <w:rPr>
                <w:b/>
                <w:b/>
                <w:bCs/>
              </w:rPr>
            </w:pPr>
            <w:r>
              <w:rPr>
                <w:b/>
                <w:bCs/>
              </w:rPr>
              <w:t>WR3</w:t>
            </w:r>
          </w:p>
        </w:tc>
        <w:tc>
          <w:tcPr>
            <w:tcW w:w="7979" w:type="dxa"/>
            <w:tcBorders/>
            <w:shd w:val="clear" w:color="auto" w:fill="CCCCCC" w:themeFill="text1" w:themeFillTint="33"/>
          </w:tcPr>
          <w:p w14:paraId="5DBBF89D" wp14:textId="77777777">
            <w:pPr>
              <w:pStyle w:val="Normal"/>
              <w:spacing w:before="0" w:after="0" w:line="240" w:lineRule="auto"/>
              <w:ind w:hanging="0"/>
              <w:cnfStyle w:val="000000100000" w:firstRow="0" w:lastRow="0" w:firstColumn="0" w:lastColumn="0" w:oddVBand="0" w:evenVBand="0" w:oddHBand="1" w:evenHBand="0" w:firstRowFirstColumn="0" w:firstRowLastColumn="0" w:lastRowFirstColumn="0" w:lastRowLastColumn="0"/>
              <w:rPr/>
            </w:pPr>
            <w:r>
              <w:rPr/>
              <w:t>Atlantic ridge</w:t>
            </w:r>
          </w:p>
        </w:tc>
      </w:tr>
      <w:tr xmlns:wp14="http://schemas.microsoft.com/office/word/2010/wordml" w14:paraId="176E2642" wp14:textId="77777777">
        <w:trPr/>
        <w:tc>
          <w:tcPr>
            <w:tcW w:w="1416" w:type="dxa"/>
            <w:cnfStyle w:val="001000000000" w:firstRow="0" w:lastRow="0" w:firstColumn="1" w:lastColumn="0" w:oddVBand="0" w:evenVBand="0" w:oddHBand="0" w:evenHBand="0" w:firstRowFirstColumn="0" w:firstRowLastColumn="0" w:lastRowFirstColumn="0" w:lastRowLastColumn="0"/>
            <w:tcBorders/>
            <w:shd w:val="clear" w:fill="auto"/>
          </w:tcPr>
          <w:p w14:paraId="60CADB3F" wp14:textId="77777777">
            <w:pPr>
              <w:pStyle w:val="Normal"/>
              <w:spacing w:before="0" w:after="0" w:line="240" w:lineRule="auto"/>
              <w:ind w:hanging="0"/>
              <w:rPr>
                <w:b/>
                <w:b/>
                <w:bCs/>
              </w:rPr>
            </w:pPr>
            <w:r>
              <w:rPr>
                <w:b/>
                <w:bCs/>
              </w:rPr>
              <w:t>WR4</w:t>
            </w:r>
          </w:p>
        </w:tc>
        <w:tc>
          <w:tcPr>
            <w:tcW w:w="7979" w:type="dxa"/>
            <w:tcBorders/>
            <w:shd w:val="clear" w:fill="auto"/>
          </w:tcPr>
          <w:p w14:paraId="0F62D38B" wp14:textId="77777777">
            <w:pPr>
              <w:pStyle w:val="Normal"/>
              <w:spacing w:before="0" w:after="0" w:line="240" w:lineRule="auto"/>
              <w:ind w:hanging="0"/>
              <w:cnfStyle w:val="000000000000" w:firstRow="0" w:lastRow="0" w:firstColumn="0" w:lastColumn="0" w:oddVBand="0" w:evenVBand="0" w:oddHBand="0" w:evenHBand="0" w:firstRowFirstColumn="0" w:firstRowLastColumn="0" w:lastRowFirstColumn="0" w:lastRowLastColumn="0"/>
              <w:rPr/>
            </w:pPr>
            <w:r>
              <w:rPr/>
              <w:t>Atlantic trough</w:t>
            </w:r>
          </w:p>
        </w:tc>
      </w:tr>
      <w:tr xmlns:wp14="http://schemas.microsoft.com/office/word/2010/wordml" w14:paraId="4580FB94" wp14:textId="77777777">
        <w:trPr>
          <w:cnfStyle w:val="000000100000" w:firstRow="0" w:lastRow="0" w:firstColumn="0" w:lastColumn="0" w:oddVBand="0" w:evenVBand="0" w:oddHBand="1" w:evenHBand="0" w:firstRowFirstColumn="0" w:firstRowLastColumn="0" w:lastRowFirstColumn="0" w:lastRowLastColumn="0"/>
        </w:trPr>
        <w:tc>
          <w:tcPr>
            <w:tcW w:w="1416" w:type="dxa"/>
            <w:cnfStyle w:val="001000000000" w:firstRow="0" w:lastRow="0" w:firstColumn="1" w:lastColumn="0" w:oddVBand="0" w:evenVBand="0" w:oddHBand="0" w:evenHBand="0" w:firstRowFirstColumn="0" w:firstRowLastColumn="0" w:lastRowFirstColumn="0" w:lastRowLastColumn="0"/>
            <w:tcBorders/>
            <w:shd w:val="clear" w:color="auto" w:fill="CCCCCC" w:themeFill="text1" w:themeFillTint="33"/>
          </w:tcPr>
          <w:p w14:paraId="111F5FED" wp14:textId="77777777">
            <w:pPr>
              <w:pStyle w:val="Normal"/>
              <w:spacing w:before="0" w:after="0" w:line="240" w:lineRule="auto"/>
              <w:ind w:hanging="0"/>
              <w:rPr>
                <w:b/>
                <w:b/>
                <w:bCs/>
              </w:rPr>
            </w:pPr>
            <w:r>
              <w:rPr>
                <w:b/>
                <w:bCs/>
              </w:rPr>
              <w:t>WR5</w:t>
            </w:r>
          </w:p>
        </w:tc>
        <w:tc>
          <w:tcPr>
            <w:tcW w:w="7979" w:type="dxa"/>
            <w:tcBorders/>
            <w:shd w:val="clear" w:color="auto" w:fill="CCCCCC" w:themeFill="text1" w:themeFillTint="33"/>
          </w:tcPr>
          <w:p w14:paraId="00ED2CFF" wp14:textId="77777777">
            <w:pPr>
              <w:pStyle w:val="Normal"/>
              <w:spacing w:before="0" w:after="0" w:line="240" w:lineRule="auto"/>
              <w:ind w:hanging="0"/>
              <w:cnfStyle w:val="000000100000" w:firstRow="0" w:lastRow="0" w:firstColumn="0" w:lastColumn="0" w:oddVBand="0" w:evenVBand="0" w:oddHBand="1" w:evenHBand="0" w:firstRowFirstColumn="0" w:firstRowLastColumn="0" w:lastRowFirstColumn="0" w:lastRowLastColumn="0"/>
              <w:rPr/>
            </w:pPr>
            <w:r>
              <w:rPr/>
              <w:t>European blocking</w:t>
            </w:r>
          </w:p>
        </w:tc>
      </w:tr>
      <w:tr xmlns:wp14="http://schemas.microsoft.com/office/word/2010/wordml" w14:paraId="6D8A5812" wp14:textId="77777777">
        <w:trPr/>
        <w:tc>
          <w:tcPr>
            <w:tcW w:w="1416" w:type="dxa"/>
            <w:cnfStyle w:val="001000000000" w:firstRow="0" w:lastRow="0" w:firstColumn="1" w:lastColumn="0" w:oddVBand="0" w:evenVBand="0" w:oddHBand="0" w:evenHBand="0" w:firstRowFirstColumn="0" w:firstRowLastColumn="0" w:lastRowFirstColumn="0" w:lastRowLastColumn="0"/>
            <w:tcBorders/>
            <w:shd w:val="clear" w:fill="auto"/>
          </w:tcPr>
          <w:p w14:paraId="16A1D23D" wp14:textId="77777777">
            <w:pPr>
              <w:pStyle w:val="Normal"/>
              <w:spacing w:before="0" w:after="0" w:line="240" w:lineRule="auto"/>
              <w:ind w:hanging="0"/>
              <w:rPr>
                <w:b/>
                <w:b/>
                <w:bCs/>
              </w:rPr>
            </w:pPr>
            <w:r>
              <w:rPr>
                <w:b/>
                <w:bCs/>
              </w:rPr>
              <w:t>WR6</w:t>
            </w:r>
          </w:p>
        </w:tc>
        <w:tc>
          <w:tcPr>
            <w:tcW w:w="7979" w:type="dxa"/>
            <w:tcBorders/>
            <w:shd w:val="clear" w:fill="auto"/>
          </w:tcPr>
          <w:p w14:paraId="4ACED42F" wp14:textId="77777777">
            <w:pPr>
              <w:pStyle w:val="Normal"/>
              <w:spacing w:before="0" w:after="0" w:line="240" w:lineRule="auto"/>
              <w:ind w:hanging="0"/>
              <w:cnfStyle w:val="000000000000" w:firstRow="0" w:lastRow="0" w:firstColumn="0" w:lastColumn="0" w:oddVBand="0" w:evenVBand="0" w:oddHBand="0" w:evenHBand="0" w:firstRowFirstColumn="0" w:firstRowLastColumn="0" w:lastRowFirstColumn="0" w:lastRowLastColumn="0"/>
              <w:rPr/>
            </w:pPr>
            <w:r>
              <w:rPr/>
              <w:t>Scandinavian blocking</w:t>
            </w:r>
          </w:p>
        </w:tc>
      </w:tr>
    </w:tbl>
    <w:p xmlns:wp14="http://schemas.microsoft.com/office/word/2010/wordml" w14:paraId="238601FE" wp14:textId="77777777">
      <w:pPr>
        <w:pStyle w:val="Normal"/>
        <w:rPr/>
      </w:pPr>
      <w:r>
        <w:rPr/>
      </w:r>
    </w:p>
    <w:p xmlns:wp14="http://schemas.microsoft.com/office/word/2010/wordml" w14:paraId="0F3CABC7" wp14:textId="77777777">
      <w:pPr>
        <w:pStyle w:val="Normal"/>
        <w:rPr/>
      </w:pPr>
      <w:r>
        <w:rPr/>
      </w:r>
    </w:p>
    <w:p xmlns:wp14="http://schemas.microsoft.com/office/word/2010/wordml" w14:paraId="13BA8E1F" wp14:textId="77777777">
      <w:pPr>
        <w:pStyle w:val="Normal"/>
      </w:pPr>
      <w:commentRangeStart w:id="880304169"/>
      <w:r>
        <w:rPr/>
        <mc:AlternateContent>
          <mc:Choice Requires="wpg">
            <w:drawing>
              <wp:anchor xmlns:wp14="http://schemas.microsoft.com/office/word/2010/wordprocessingDrawing" distT="0" distB="0" distL="114300" distR="114300" simplePos="0" relativeHeight="25" behindDoc="0" locked="0" layoutInCell="1" allowOverlap="1" wp14:anchorId="5555905B" wp14:editId="7777777">
                <wp:simplePos x="0" y="0"/>
                <wp:positionH relativeFrom="margin">
                  <wp:posOffset>0</wp:posOffset>
                </wp:positionH>
                <wp:positionV relativeFrom="paragraph">
                  <wp:posOffset>453390</wp:posOffset>
                </wp:positionV>
                <wp:extent cx="5972175" cy="4364355"/>
                <wp:effectExtent l="0" t="0" r="0" b="0"/>
                <wp:wrapTopAndBottom/>
                <wp:docPr id="13" name="Gruppieren 28"/>
                <a:graphic xmlns:a="http://schemas.openxmlformats.org/drawingml/2006/main">
                  <a:graphicData uri="http://schemas.microsoft.com/office/word/2010/wordprocessingGroup">
                    <wpg:wgp>
                      <wpg:cNvGrpSpPr/>
                      <wpg:grpSpPr>
                        <a:xfrm>
                          <a:off x="0" y="0"/>
                          <a:ext cx="5971680" cy="4363560"/>
                        </a:xfrm>
                      </wpg:grpSpPr>
                      <pic:pic xmlns:pic="http://schemas.openxmlformats.org/drawingml/2006/picture">
                        <pic:nvPicPr>
                          <pic:cNvPr id="0" name="Grafik 8" descr=""/>
                          <pic:cNvPicPr/>
                        </pic:nvPicPr>
                        <pic:blipFill>
                          <a:blip r:embed="rId14"/>
                          <a:stretch/>
                        </pic:blipFill>
                        <pic:spPr>
                          <a:xfrm>
                            <a:off x="0" y="0"/>
                            <a:ext cx="5971680" cy="4141440"/>
                          </a:xfrm>
                          <a:prstGeom prst="rect">
                            <a:avLst/>
                          </a:prstGeom>
                          <a:ln>
                            <a:noFill/>
                          </a:ln>
                        </pic:spPr>
                      </pic:pic>
                      <wps:wsp>
                        <wps:cNvSpPr/>
                        <wps:spPr>
                          <a:xfrm>
                            <a:off x="0" y="4201200"/>
                            <a:ext cx="5962680" cy="162720"/>
                          </a:xfrm>
                          <a:prstGeom prst="rect">
                            <a:avLst/>
                          </a:prstGeom>
                          <a:solidFill>
                            <a:srgbClr val="ffffff"/>
                          </a:solidFill>
                          <a:ln>
                            <a:noFill/>
                          </a:ln>
                        </wps:spPr>
                        <wps:style>
                          <a:lnRef idx="0"/>
                          <a:fillRef idx="0"/>
                          <a:effectRef idx="0"/>
                          <a:fontRef idx="minor"/>
                        </wps:style>
                        <wps:txbx>
                          <w:txbxContent>
                            <w:p xmlns:wp14="http://schemas.microsoft.com/office/word/2010/wordml" w14:paraId="62B5C50C" wp14:textId="77777777">
                              <w:pPr>
                                <w:overflowPunct w:val="false"/>
                                <w:spacing w:before="0" w:after="0" w:line="240" w:lineRule="auto"/>
                                <w:ind w:hanging="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asciiTheme="minorHAnsi"/>
                                  <w:color w:val="000000"/>
                                </w:rPr>
                                <w:t>Figure : Cumulative frequency of the seven weather regimes (WR) and no regime.</w:t>
                              </w:r>
                            </w:p>
                          </w:txbxContent>
                        </wps:txbx>
                        <wps:bodyPr lIns="0" tIns="0" rIns="0" bIns="0">
                          <a:spAutoFit/>
                        </wps:bodyPr>
                      </wps:wsp>
                    </wpg:wgp>
                  </a:graphicData>
                </a:graphic>
              </wp:anchor>
            </w:drawing>
          </mc:Choice>
          <mc:Fallback>
            <w:pict w14:anchorId="6C6BA081">
              <v:group id="shape_0" style="position:absolute;margin-left:0pt;margin-top:35.7pt;width:470.2pt;height:343.6pt" alt="Gruppieren 28" coordsize="9404,6872" coordorigin="0,714">
                <v:shapetype id="shapetype_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shape_0" style="position:absolute;left:0;top:714;width:9403;height:6521;mso-position-horizontal-relative:margin" stroked="f" type="shapetype_75" ID="Grafik 8">
                  <v:imagedata o:detectmouseclick="t" r:id="rId15"/>
                  <w10:wrap type="none"/>
                  <v:stroke color="#3465a4" joinstyle="round" endcap="flat"/>
                </v:shape>
                <v:rect id="shape_0" style="position:absolute;left:0;top:7330;width:9389;height:255;mso-position-horizontal-relative:margin" fillcolor="white" stroked="f">
                  <v:textbox>
                    <w:txbxContent>
                      <w:p w14:paraId="4877C326" wp14:textId="77777777">
                        <w:pPr>
                          <w:overflowPunct w:val="false"/>
                          <w:spacing w:before="0" w:after="0" w:line="240" w:lineRule="auto"/>
                          <w:ind w:hanging="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asciiTheme="minorHAnsi"/>
                            <w:color w:val="000000"/>
                          </w:rPr>
                          <w:t>Figure : Cumulative frequency of the seven weather regimes (WR) and no regime.</w:t>
                        </w:r>
                      </w:p>
                    </w:txbxContent>
                  </v:textbox>
                  <w10:wrap type="square"/>
                  <v:fill type="solid" color2="black" o:detectmouseclick="t"/>
                  <v:stroke color="#3465a4" joinstyle="round" endcap="flat"/>
                </v:rect>
              </v:group>
            </w:pict>
          </mc:Fallback>
        </mc:AlternateContent>
      </w:r>
      <w:commentRangeEnd w:id="880304169"/>
      <w:r>
        <w:rPr>
          <w:rStyle w:val="CommentReference"/>
        </w:rPr>
        <w:commentReference w:id="880304169"/>
      </w:r>
    </w:p>
    <w:p xmlns:wp14="http://schemas.microsoft.com/office/word/2010/wordml" w14:paraId="5B08B5D1" wp14:textId="77777777">
      <w:pPr>
        <w:pStyle w:val="Normal"/>
        <w:spacing w:before="0" w:after="160" w:line="259" w:lineRule="auto"/>
        <w:ind w:hanging="0"/>
        <w:jc w:val="left"/>
        <w:rPr/>
      </w:pPr>
      <w:r>
        <w:rPr/>
      </w:r>
      <w:r>
        <w:br w:type="page"/>
      </w:r>
    </w:p>
    <w:p xmlns:wp14="http://schemas.microsoft.com/office/word/2010/wordml" w14:paraId="742A7914" wp14:textId="77777777">
      <w:pPr>
        <w:pStyle w:val="Heading3"/>
        <w:numPr>
          <w:ilvl w:val="2"/>
          <w:numId w:val="2"/>
        </w:numPr>
        <w:rPr/>
      </w:pPr>
      <w:bookmarkStart w:name="_Toc61948472" w:id="145"/>
      <w:r>
        <w:rPr/>
        <w:t>Weather regime 0 / NOA+</w:t>
      </w:r>
      <w:bookmarkEnd w:id="145"/>
    </w:p>
    <w:p xmlns:wp14="http://schemas.microsoft.com/office/word/2010/wordml" w14:paraId="0683E2F9" wp14:textId="77777777">
      <w:pPr>
        <w:pStyle w:val="Normal"/>
      </w:pPr>
      <w:ins w:author="Doris Folini" w:date="2021-03-09T13:26:26Z" w:id="28">
        <w:commentRangeStart w:id="11"/>
        <w:commentRangeEnd w:id="11"/>
        <w:r>
          <w:rPr/>
          <w:commentReference w:id="11"/>
        </w:r>
        <w:r>
          <w:rPr>
            <w:rStyle w:val="CommentReference"/>
          </w:rPr>
        </w:r>
      </w:ins>
      <w:r w:rsidR="5C6D6ECE">
        <w:rPr/>
        <w:t xml:space="preserve">WR0, the positive phase of the NOA, shows a negative geopotential height anomaly (cyclone) over the Northern part of the Atlantic and a positive geopotential height anomaly (anticyclone) over the Atlantic/Mediterranean sector. </w:t>
      </w:r>
      <w:commentRangeStart w:id="12"/>
      <w:commentRangeStart w:id="313841232"/>
      <w:r w:rsidR="5C6D6ECE">
        <w:rPr/>
        <w:t xml:space="preserve">During this conditions, the Atlantic storm tracks are displaced North-eastward, and the zonal flow is enhanced. This increases the strength of the westerlies and brings maritime air (warm and moist) to Central and Northern Europe </w:t>
      </w:r>
      <w:r>
        <w:fldChar w:fldCharType="begin"/>
      </w:r>
      <w:r>
        <w:rPr/>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2006)"},"properties":{"noteIndex":0},"schema":"https://github.com/citation-style-language/schema/raw/master/csl-citation.json"}</w:instrText>
      </w:r>
      <w:r>
        <w:rPr/>
        <w:fldChar w:fldCharType="separate"/>
      </w:r>
      <w:bookmarkStart w:name="__Fieldmark__1408_3434669275" w:id="146"/>
      <w:r w:rsidR="5C6D6ECE">
        <w:rPr/>
        <w:t>(</w:t>
      </w:r>
      <w:bookmarkStart w:name="__Fieldmark__4404_3287146748" w:id="147"/>
      <w:r w:rsidR="5C6D6ECE">
        <w:rPr/>
        <w:t>Hurrell et al., 2003; Rogers, 1997; Wallace &amp; Hobbs, 2006)</w:t>
      </w:r>
      <w:r>
        <w:rPr/>
      </w:r>
      <w:r>
        <w:rPr/>
        <w:fldChar w:fldCharType="end"/>
      </w:r>
      <w:bookmarkEnd w:id="146"/>
      <w:bookmarkEnd w:id="147"/>
      <w:r w:rsidR="5C6D6ECE">
        <w:rPr/>
        <w:t xml:space="preserve">. Consequently, the storm track activity over Northern Europe is enhanced, which implies a larger cloud clover fraction and therefore less available surface solar radiation. Studies by </w:t>
      </w:r>
      <w:r>
        <w:fldChar w:fldCharType="begin"/>
      </w:r>
      <w:r>
        <w:rPr/>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rPr/>
        <w:fldChar w:fldCharType="separate"/>
      </w:r>
      <w:bookmarkStart w:name="__Fieldmark__1415_3434669275" w:id="148"/>
      <w:r w:rsidR="5C6D6ECE">
        <w:rPr/>
        <w:t>P</w:t>
      </w:r>
      <w:bookmarkStart w:name="__Fieldmark__4428_3287146748" w:id="149"/>
      <w:r w:rsidR="5C6D6ECE">
        <w:rPr/>
        <w:t xml:space="preserve">ozo-Vázquez </w:t>
      </w:r>
      <w:r w:rsidRPr="5C6D6ECE" w:rsidR="5C6D6ECE">
        <w:rPr>
          <w:i w:val="1"/>
          <w:iCs w:val="1"/>
        </w:rPr>
        <w:t>et al.</w:t>
      </w:r>
      <w:r w:rsidR="5C6D6ECE">
        <w:rPr/>
        <w:t xml:space="preserve"> (2004; 2011)</w:t>
      </w:r>
      <w:r>
        <w:rPr/>
      </w:r>
      <w:r>
        <w:rPr/>
        <w:fldChar w:fldCharType="end"/>
      </w:r>
      <w:bookmarkEnd w:id="148"/>
      <w:bookmarkEnd w:id="149"/>
      <w:r w:rsidR="5C6D6ECE">
        <w:rPr/>
        <w:t xml:space="preserve"> indeed have shown that that the NOA index is negatively correlated with the surface solar radiation in Northern Europe and positively correlated with surface solar radiation in southern Europe. Our results agree with these studies with negative surface solar radiation anomalies in Northern Europe, positive surface solar radiation in Southern Europe and positive temperature anomalies almost all over Europe (</w:t>
      </w:r>
      <w:r>
        <w:rPr/>
        <w:fldChar w:fldCharType="begin"/>
      </w:r>
      <w:r>
        <w:rPr/>
        <w:instrText> REF _Ref60749590 \h </w:instrText>
      </w:r>
      <w:r>
        <w:rPr/>
        <w:fldChar w:fldCharType="separate"/>
      </w:r>
      <w:r w:rsidR="5C6D6ECE">
        <w:rPr/>
        <w:t>Figure 3</w:t>
      </w:r>
      <w:r>
        <w:rPr/>
        <w:fldChar w:fldCharType="end"/>
      </w:r>
      <w:r w:rsidR="5C6D6ECE">
        <w:rPr/>
        <w:t xml:space="preserve">b) and c), first column). </w:t>
      </w:r>
      <w:r>
        <w:rPr/>
      </w:r>
      <w:ins w:author="Doris Folini" w:date="2021-03-09T13:06:38Z" w:id="29">
        <w:commentRangeEnd w:id="12"/>
        <w:r>
          <w:commentReference w:id="12"/>
        </w:r>
        <w:r>
          <w:rPr>
            <w:rStyle w:val="CommentReference"/>
          </w:rPr>
        </w:r>
        <w:commentRangeStart w:id="13"/>
        <w:commentRangeEnd w:id="13"/>
        <w:r>
          <w:rPr/>
          <w:commentReference w:id="13"/>
        </w:r>
        <w:r>
          <w:rPr>
            <w:rStyle w:val="CommentReference"/>
          </w:rPr>
        </w:r>
      </w:ins>
      <w:commentRangeEnd w:id="313841232"/>
      <w:r>
        <w:rPr>
          <w:rStyle w:val="CommentReference"/>
        </w:rPr>
        <w:commentReference w:id="313841232"/>
      </w:r>
    </w:p>
    <w:p xmlns:wp14="http://schemas.microsoft.com/office/word/2010/wordml" w14:paraId="64B948C3" wp14:textId="77777777">
      <w:pPr>
        <w:pStyle w:val="Normal"/>
      </w:pPr>
      <w:r w:rsidR="5C6D6ECE">
        <w:rPr/>
        <w:t>The CF anomalies during the positive phase of the NOA also exhibit a clear North to South discrepancy. Northern Europe shows negative CF anomalies whereas Southern Europe is dominated by positive CF anomalies. This is in line with the surface solar radiation described above but its limpidity</w:t>
      </w:r>
      <w:ins w:author="Doris Folini" w:date="2021-03-09T13:07:09Z" w:id="30">
        <w:commentRangeStart w:id="14"/>
        <w:commentRangeEnd w:id="14"/>
        <w:r>
          <w:rPr/>
          <w:commentReference w:id="14"/>
        </w:r>
        <w:r>
          <w:rPr>
            <w:rStyle w:val="CommentReference"/>
          </w:rPr>
        </w:r>
      </w:ins>
      <w:commentRangeStart w:id="283880630"/>
      <w:commentRangeEnd w:id="283880630"/>
      <w:r>
        <w:rPr>
          <w:rStyle w:val="CommentReference"/>
        </w:rPr>
        <w:commentReference w:id="283880630"/>
      </w:r>
      <w:commentRangeStart w:id="1992326726"/>
      <w:commentRangeEnd w:id="1992326726"/>
      <w:r>
        <w:rPr>
          <w:rStyle w:val="CommentReference"/>
        </w:rPr>
        <w:commentReference w:id="1992326726"/>
      </w:r>
      <w:r w:rsidR="5C6D6ECE">
        <w:rPr/>
        <w:t xml:space="preserve"> changes throughout the season. I.e., in spring (MAM) the results show a strong and clear difference between Southern and Northern Europe. But in autumn (SON) only the Iberian Peninsula and a few Countries in South-eastern Europe exhibit positive CF anomalies. </w:t>
      </w:r>
      <w:commentRangeStart w:id="15"/>
      <w:r w:rsidR="5C6D6ECE">
        <w:rPr/>
        <w:t>WR0 is more frequent during winter times which may explain the change of the limpidity in the discrepancy (</w:t>
      </w:r>
      <w:r>
        <w:rPr/>
        <w:fldChar w:fldCharType="begin"/>
      </w:r>
      <w:r>
        <w:rPr/>
        <w:instrText> REF _Ref65573728 \h </w:instrText>
      </w:r>
      <w:r>
        <w:rPr/>
        <w:fldChar w:fldCharType="separate"/>
      </w:r>
      <w:r w:rsidR="5C6D6ECE">
        <w:rPr/>
        <w:t>Error: Reference source not found</w:t>
      </w:r>
      <w:r>
        <w:rPr/>
        <w:fldChar w:fldCharType="end"/>
      </w:r>
      <w:r w:rsidR="5C6D6ECE">
        <w:rPr/>
        <w:t xml:space="preserve">). </w:t>
      </w:r>
      <w:commentRangeEnd w:id="15"/>
      <w:r>
        <w:commentReference w:id="15"/>
      </w:r>
      <w:r>
        <w:rPr/>
      </w:r>
    </w:p>
    <w:p xmlns:wp14="http://schemas.microsoft.com/office/word/2010/wordml" w14:paraId="18989630" wp14:textId="77777777">
      <w:pPr>
        <w:pStyle w:val="Heading3"/>
        <w:numPr>
          <w:ilvl w:val="2"/>
          <w:numId w:val="2"/>
        </w:numPr>
        <w:rPr/>
      </w:pPr>
      <w:bookmarkStart w:name="_Toc61948473" w:id="150"/>
      <w:r>
        <w:rPr/>
        <w:t>Weather regime 1 - European trough</w:t>
      </w:r>
      <w:bookmarkEnd w:id="150"/>
    </w:p>
    <w:p xmlns:wp14="http://schemas.microsoft.com/office/word/2010/wordml" w14:paraId="3D6BF701" wp14:textId="77777777">
      <w:pPr>
        <w:pStyle w:val="Normal"/>
      </w:pPr>
      <w:r w:rsidR="5C6D6ECE">
        <w:rPr/>
        <w:t xml:space="preserve">WR1, the European through, is </w:t>
      </w:r>
      <w:commentRangeStart w:id="139065336"/>
      <w:r w:rsidR="5C6D6ECE">
        <w:rPr/>
        <w:t>characterized by a meridional dipole of a positive and negative geopotential height anomaly in the Atlantic and Western Europe, respectively</w:t>
      </w:r>
      <w:commentRangeEnd w:id="139065336"/>
      <w:r>
        <w:rPr>
          <w:rStyle w:val="CommentReference"/>
        </w:rPr>
        <w:commentReference w:id="139065336"/>
      </w:r>
      <w:r w:rsidR="5C6D6ECE">
        <w:rPr/>
        <w:t>. The cyclone located over Western Europe brings relatively warm air from the South to South-eastern Europe and higher temperature than normal can be observed (</w:t>
      </w:r>
      <w:r>
        <w:fldChar w:fldCharType="begin"/>
      </w:r>
      <w:r>
        <w:instrText xml:space="preserve"> REF _Ref60749590 \h </w:instrText>
      </w:r>
      <w:r>
        <w:fldChar w:fldCharType="separate"/>
      </w:r>
      <w:r w:rsidR="5C6D6ECE">
        <w:rPr/>
        <w:t>Figure 3</w:t>
      </w:r>
      <w:r>
        <w:fldChar w:fldCharType="end"/>
      </w:r>
      <w:r w:rsidR="5C6D6ECE">
        <w:rPr/>
        <w:t xml:space="preserve">c), WR1). Surface solar radiation anomalies are also enhanced in South-eastern Europe but are not as pronounced. Western Europe, where the cyclone is located at, shows negative temperature and surface solar radiation anomalies expect the Northern part of the British Isles and the Western coast of Norway, which is already on the northern edge of the cyclone. </w:t>
      </w:r>
    </w:p>
    <w:p xmlns:wp14="http://schemas.microsoft.com/office/word/2010/wordml" w14:paraId="5A2333AA" wp14:textId="77777777">
      <w:pPr>
        <w:pStyle w:val="Normal"/>
      </w:pPr>
      <w:r w:rsidR="5C6D6ECE">
        <w:rPr/>
        <w:t>T</w:t>
      </w:r>
      <w:commentRangeStart w:id="2029210848"/>
      <w:r w:rsidR="5C6D6ECE">
        <w:rPr/>
        <w:t>he CF anomalies during the European trough are mostly negative. Especially in winter (DJF) where Southern and South-eastern Europe exhibit an even larger negative impact than Northern Europe. Interestingly, this weakens in spring even turns to positive CF anomalies in summer which is more in line with our surface solar radiation anomalies presented year around. This</w:t>
      </w:r>
      <w:commentRangeStart w:id="16"/>
      <w:r w:rsidR="5C6D6ECE">
        <w:rPr/>
        <w:t xml:space="preserve"> may be caused because WR1 is less frequent in winter than summer and sprin</w:t>
      </w:r>
      <w:commentRangeEnd w:id="2029210848"/>
      <w:r>
        <w:rPr>
          <w:rStyle w:val="CommentReference"/>
        </w:rPr>
        <w:commentReference w:id="2029210848"/>
      </w:r>
      <w:r w:rsidR="5C6D6ECE">
        <w:rPr/>
        <w:t xml:space="preserve">g (</w:t>
      </w:r>
      <w:r>
        <w:rPr/>
        <w:fldChar w:fldCharType="begin"/>
      </w:r>
      <w:r>
        <w:rPr/>
        <w:instrText> REF _Ref65573728 \h </w:instrText>
      </w:r>
      <w:r>
        <w:rPr/>
        <w:fldChar w:fldCharType="separate"/>
      </w:r>
      <w:r w:rsidR="5C6D6ECE">
        <w:rPr/>
        <w:t>Error: Reference source not found</w:t>
      </w:r>
      <w:r>
        <w:rPr/>
        <w:fldChar w:fldCharType="end"/>
      </w:r>
      <w:r w:rsidR="5C6D6ECE">
        <w:rPr/>
        <w:t xml:space="preserve">).  </w:t>
      </w:r>
      <w:commentRangeEnd w:id="16"/>
      <w:r>
        <w:commentReference w:id="16"/>
      </w:r>
      <w:r>
        <w:rPr/>
      </w:r>
    </w:p>
    <w:p xmlns:wp14="http://schemas.microsoft.com/office/word/2010/wordml" w14:paraId="291B7402" wp14:textId="77777777">
      <w:pPr>
        <w:pStyle w:val="Heading3"/>
        <w:numPr>
          <w:ilvl w:val="2"/>
          <w:numId w:val="2"/>
        </w:numPr>
        <w:rPr/>
      </w:pPr>
      <w:bookmarkStart w:name="_Toc61948474" w:id="151"/>
      <w:r>
        <w:rPr/>
        <w:t>Weather regime 2 – NOA-</w:t>
      </w:r>
      <w:bookmarkEnd w:id="151"/>
    </w:p>
    <w:p xmlns:wp14="http://schemas.microsoft.com/office/word/2010/wordml" w14:paraId="0B3EBE47" wp14:textId="1C51B4C5">
      <w:pPr>
        <w:pStyle w:val="Normal"/>
      </w:pPr>
      <w:r w:rsidR="5C6D6ECE">
        <w:rPr/>
        <w:t xml:space="preserve">WR2, the negative phase of the </w:t>
      </w:r>
      <w:del w:author="Wohland  Jan" w:date="2021-03-11T09:24:04.789Z" w:id="870425342">
        <w:r w:rsidDel="5C6D6ECE">
          <w:delText>NOA</w:delText>
        </w:r>
      </w:del>
      <w:ins w:author="Wohland  Jan" w:date="2021-03-11T09:24:05.223Z" w:id="1773753332">
        <w:r w:rsidR="5C6D6ECE">
          <w:t>NAO</w:t>
        </w:r>
      </w:ins>
      <w:r w:rsidR="5C6D6ECE">
        <w:rPr/>
        <w:t>,</w:t>
      </w:r>
      <w:proofErr w:type="gramEnd"/>
      <w:r w:rsidR="5C6D6ECE">
        <w:rPr/>
        <w:t xml:space="preserve"> exhibits contrary geopotential height anomaly fields than the positive phase of the NOA. It is characterized by a negative geopotential height anomaly over the Atlantic/Mediterranean sector and positive geopotential height anomaly over Greenland. This also </w:t>
      </w:r>
      <w:ins w:author="Doris Folini" w:date="2021-03-09T13:20:36Z" w:id="1614539220">
        <w:r w:rsidR="5C6D6ECE">
          <w:t>results</w:t>
        </w:r>
      </w:ins>
      <w:del w:author="Doris Folini" w:date="2021-03-09T13:20:35Z" w:id="230945847">
        <w:r w:rsidDel="5C6D6ECE">
          <w:delText>yields</w:delText>
        </w:r>
      </w:del>
      <w:r w:rsidR="5C6D6ECE">
        <w:rPr/>
        <w:t xml:space="preserve"> in </w:t>
      </w:r>
      <w:commentRangeStart w:id="865338941"/>
      <w:r w:rsidR="5C6D6ECE">
        <w:rPr/>
        <w:t>reversed surface weather variables</w:t>
      </w:r>
      <w:commentRangeEnd w:id="865338941"/>
      <w:r>
        <w:rPr>
          <w:rStyle w:val="CommentReference"/>
        </w:rPr>
        <w:commentReference w:id="865338941"/>
      </w:r>
      <w:r w:rsidR="5C6D6ECE">
        <w:rPr/>
        <w:t xml:space="preserve"> than </w:t>
      </w:r>
      <w:ins w:author="Doris Folini" w:date="2021-03-09T13:20:53Z" w:id="42796639">
        <w:r w:rsidR="5C6D6ECE">
          <w:t xml:space="preserve">for </w:t>
        </w:r>
      </w:ins>
      <w:r w:rsidR="5C6D6ECE">
        <w:rPr/>
        <w:t>the positive phase of the NOA. More available surface solar radiation than the climatological average in Northern Europe and lower surface solar radiation in Southern Europe. The temperature anomalies are negative all over Europe.</w:t>
      </w:r>
    </w:p>
    <w:p xmlns:wp14="http://schemas.microsoft.com/office/word/2010/wordml" w14:paraId="19A06229" wp14:textId="719BA89C">
      <w:pPr>
        <w:pStyle w:val="Normal"/>
      </w:pPr>
      <w:r w:rsidR="5C6D6ECE">
        <w:rPr/>
        <w:t xml:space="preserve">The contrary pattern to the positive NOA is also reflected in the CF anomalies with positive values in Northern Europe and negative values in the South. But we can see here as well that this discrepancy between North and South is clear in winter and spring but weakens in summer and autumn where more negative CF anomalies are present in Northern regions. </w:t>
      </w:r>
      <w:commentRangeStart w:id="17"/>
      <w:r w:rsidR="5C6D6ECE">
        <w:rPr/>
        <w:t>Again, the cause m</w:t>
      </w:r>
      <w:ins w:author="Wohland  Jan" w:date="2021-03-11T09:25:17.006Z" w:id="1485001549">
        <w:r w:rsidR="5C6D6ECE">
          <w:rPr/>
          <w:t>a</w:t>
        </w:r>
      </w:ins>
      <w:r w:rsidR="5C6D6ECE">
        <w:rPr/>
        <w:t>y lie in the more frequen</w:t>
      </w:r>
      <w:del w:author="Wohland  Jan" w:date="2021-03-11T09:25:25.301Z" w:id="19757487">
        <w:r w:rsidDel="5C6D6ECE">
          <w:delText>cy</w:delText>
        </w:r>
      </w:del>
      <w:ins w:author="Wohland  Jan" w:date="2021-03-11T09:25:25.377Z" w:id="83537811">
        <w:r w:rsidR="5C6D6ECE">
          <w:rPr/>
          <w:t>t</w:t>
        </w:r>
      </w:ins>
      <w:r w:rsidR="5C6D6ECE">
        <w:rPr/>
        <w:t xml:space="preserve"> occurrence of WR2 during winter times (</w:t>
      </w:r>
      <w:r>
        <w:rPr/>
        <w:fldChar w:fldCharType="begin"/>
      </w:r>
      <w:r>
        <w:rPr/>
        <w:instrText> REF _Ref65573728 \h </w:instrText>
      </w:r>
      <w:r>
        <w:rPr/>
        <w:fldChar w:fldCharType="separate"/>
      </w:r>
      <w:r w:rsidR="5C6D6ECE">
        <w:rPr/>
        <w:t>Error: Reference source not found</w:t>
      </w:r>
      <w:r>
        <w:rPr/>
        <w:fldChar w:fldCharType="end"/>
      </w:r>
      <w:r w:rsidR="5C6D6ECE">
        <w:rPr/>
        <w:t>).</w:t>
      </w:r>
      <w:commentRangeEnd w:id="17"/>
      <w:r>
        <w:commentReference w:id="17"/>
      </w:r>
      <w:r>
        <w:rPr/>
      </w:r>
    </w:p>
    <w:p xmlns:wp14="http://schemas.microsoft.com/office/word/2010/wordml" w14:paraId="4ED6FA22" wp14:textId="77777777">
      <w:pPr>
        <w:pStyle w:val="Heading3"/>
        <w:numPr>
          <w:ilvl w:val="2"/>
          <w:numId w:val="2"/>
        </w:numPr>
        <w:rPr/>
      </w:pPr>
      <w:bookmarkStart w:name="_Toc61948475" w:id="152"/>
      <w:r>
        <w:rPr/>
        <w:t>Weather regime 3 - Atlantic ridge</w:t>
      </w:r>
      <w:bookmarkEnd w:id="152"/>
    </w:p>
    <w:p xmlns:wp14="http://schemas.microsoft.com/office/word/2010/wordml" w14:paraId="36E05D3A" wp14:textId="77777777">
      <w:pPr>
        <w:pStyle w:val="Normal"/>
        <w:rPr/>
      </w:pPr>
      <w:r>
        <w:rPr/>
        <w:t>WR3, the Atlantic ridge, exhibits a strong positive geopotential height anomaly (anticyclone) over the Atlantic. Enhanced surface solar radiation anomalies can be seen in Western Europe, mainly over the Iberian Peninsula and over Southern Scandinavia. These regions are located at the western edge of the anticyclone. This could explain the enhanced surface solar radiation because of the relation between anticyclones and descending air and therefore clear sky conditions. Eastern Europe, which is already outside the region of the anticyclone, shows negative surface solar radiation. The anticyclone brings relatively cold air from the North to Europe and therefore one can observe negative temperature anomalies all over Europe expect the Western coast of Iberian Peninsula and the British Isles.</w:t>
      </w:r>
    </w:p>
    <w:p xmlns:wp14="http://schemas.microsoft.com/office/word/2010/wordml" w14:paraId="1A68D19B" wp14:textId="1847E7C0">
      <w:pPr>
        <w:pStyle w:val="Normal"/>
      </w:pPr>
      <w:r w:rsidR="5C6D6ECE">
        <w:rPr/>
        <w:t xml:space="preserve">The East-West gradient is also visible in the CF anomalies. With positive anomalies in the West and negative anomalies in the East. But the seasonal differences are substantial. In spring (MAM) one can observe a strong East-West gradient. In winter (DJF) and autumn (SON) one can still see a discrepancy between East and West but the anomalies are less </w:t>
      </w:r>
      <w:del w:author="Wohland  Jan" w:date="2021-03-11T09:26:46.378Z" w:id="988090230">
        <w:r w:rsidDel="5C6D6ECE">
          <w:delText xml:space="preserve">enhanced </w:delText>
        </w:r>
      </w:del>
      <w:ins w:author="Wohland  Jan" w:date="2021-03-11T09:26:48.689Z" w:id="603930381">
        <w:r w:rsidR="5C6D6ECE">
          <w:t xml:space="preserve">pronounced </w:t>
        </w:r>
      </w:ins>
      <w:r w:rsidR="5C6D6ECE">
        <w:rPr/>
        <w:t>and generally more often positive. The opposite is the case for summer where one can see more often but less enhanced negative anomalies but still with an East-West gradient.</w:t>
      </w:r>
    </w:p>
    <w:p xmlns:wp14="http://schemas.microsoft.com/office/word/2010/wordml" w14:paraId="655DF015" wp14:textId="77777777">
      <w:pPr>
        <w:pStyle w:val="Heading3"/>
        <w:numPr>
          <w:ilvl w:val="2"/>
          <w:numId w:val="2"/>
        </w:numPr>
        <w:rPr/>
      </w:pPr>
      <w:bookmarkStart w:name="_Toc61948476" w:id="153"/>
      <w:r>
        <w:rPr/>
        <w:t>Weather regime 4 - Atlantic trough</w:t>
      </w:r>
      <w:bookmarkEnd w:id="153"/>
    </w:p>
    <w:p xmlns:wp14="http://schemas.microsoft.com/office/word/2010/wordml" w14:paraId="08E1797E" wp14:textId="77777777">
      <w:pPr>
        <w:pStyle w:val="Normal"/>
        <w:rPr/>
      </w:pPr>
      <w:r>
        <w:rPr/>
        <w:t>WR4, the Atlantic</w:t>
      </w:r>
      <w:del w:author="Doris Folini" w:date="2021-03-09T13:10:21Z" w:id="34">
        <w:r>
          <w:rPr/>
          <w:delText>,</w:delText>
        </w:r>
      </w:del>
      <w:r>
        <w:rPr/>
        <w:t xml:space="preserve"> trough, shows a meridional dipole pattern of the geopotential height anomaly reversed to WR1. But the cyclone and anticyclone are more elongated in meridional direction. The negative anomaly is located over the Atlantic and Northern Europe and the positive anomaly is located over the Mediterranean sector. </w:t>
      </w:r>
      <w:commentRangeStart w:id="18"/>
      <w:r>
        <w:rPr/>
        <w:t xml:space="preserve">It can be best compared with the Atlantic trough weather regime (i.e. GRAMS) but the positive geopotential height anomaly over South-eastern Europe does not fit well to this association. </w:t>
      </w:r>
      <w:r>
        <w:rPr/>
      </w:r>
      <w:commentRangeEnd w:id="18"/>
      <w:r>
        <w:commentReference w:id="18"/>
      </w:r>
      <w:r>
        <w:rPr/>
        <w:t>WR4 exhibits enhanced</w:t>
      </w:r>
      <w:ins w:author="Doris Folini" w:date="2021-03-09T13:09:58Z" w:id="35">
        <w:commentRangeStart w:id="19"/>
        <w:commentRangeEnd w:id="19"/>
        <w:r>
          <w:rPr/>
          <w:commentReference w:id="19"/>
        </w:r>
      </w:ins>
      <w:r>
        <w:rPr/>
        <w:t xml:space="preserve"> temperature anomalies over Southern and Central Europe in the region of the positive geopotential height anomaly and slightly negative temperature anomalies over Scandinavia. The surface solar radiation anomalies show a clear gradient from South-Eastern to North-Western Europe. Positive values are located over the Mediterranean region and negative values anomalies over Scandinavia and British Isles. </w:t>
      </w:r>
    </w:p>
    <w:p xmlns:wp14="http://schemas.microsoft.com/office/word/2010/wordml" w14:paraId="37E488F2" wp14:textId="296AB9B9">
      <w:pPr>
        <w:pStyle w:val="Normal"/>
      </w:pPr>
      <w:r w:rsidR="5C6D6ECE">
        <w:rPr/>
        <w:t xml:space="preserve">The CF anomalies of the countries in the Mediterranean region </w:t>
      </w:r>
      <w:del w:author="Wohland  Jan" w:date="2021-03-11T09:28:09.9Z" w:id="2074216453">
        <w:r w:rsidDel="5C6D6ECE">
          <w:delText>are like to</w:delText>
        </w:r>
      </w:del>
      <w:ins w:author="Wohland  Jan" w:date="2021-03-11T09:28:11.428Z" w:id="308022264">
        <w:r w:rsidR="5C6D6ECE">
          <w:t>resemble</w:t>
        </w:r>
      </w:ins>
      <w:r w:rsidR="5C6D6ECE">
        <w:rPr/>
        <w:t xml:space="preserve"> the surface solar radiation anomalies and show mostly slightly positive values. In Northern Europe, the difference between </w:t>
      </w:r>
      <w:del w:author="Wohland  Jan" w:date="2021-03-11T09:28:26.317Z" w:id="1140755957">
        <w:r w:rsidDel="5C6D6ECE">
          <w:delText xml:space="preserve">the </w:delText>
        </w:r>
      </w:del>
      <w:r w:rsidR="5C6D6ECE">
        <w:rPr/>
        <w:t>season</w:t>
      </w:r>
      <w:ins w:author="Wohland  Jan" w:date="2021-03-11T09:28:28.296Z" w:id="1640609455">
        <w:r w:rsidR="5C6D6ECE">
          <w:t>s</w:t>
        </w:r>
      </w:ins>
      <w:r w:rsidR="5C6D6ECE">
        <w:rPr/>
        <w:t xml:space="preserve"> </w:t>
      </w:r>
      <w:proofErr w:type="gramStart"/>
      <w:r w:rsidR="5C6D6ECE">
        <w:rPr/>
        <w:t>is</w:t>
      </w:r>
      <w:proofErr w:type="gramEnd"/>
      <w:r w:rsidR="5C6D6ECE">
        <w:rPr/>
        <w:t xml:space="preserve"> more pronounced. In winter and summer, they are negative but in autumn and especially in spring more Northern countries exhibit</w:t>
      </w:r>
      <w:del w:author="Wohland  Jan" w:date="2021-03-11T09:28:36.434Z" w:id="1592231526">
        <w:r w:rsidDel="5C6D6ECE">
          <w:delText>s</w:delText>
        </w:r>
      </w:del>
      <w:r w:rsidR="5C6D6ECE">
        <w:rPr/>
        <w:t xml:space="preserve"> positive CF anomalies.</w:t>
      </w:r>
    </w:p>
    <w:p xmlns:wp14="http://schemas.microsoft.com/office/word/2010/wordml" w14:paraId="329FA7AC" wp14:textId="77777777">
      <w:pPr>
        <w:pStyle w:val="Heading3"/>
        <w:numPr>
          <w:ilvl w:val="2"/>
          <w:numId w:val="2"/>
        </w:numPr>
        <w:rPr/>
      </w:pPr>
      <w:bookmarkStart w:name="_Toc61948477" w:id="154"/>
      <w:r>
        <w:rPr/>
        <w:t>Weather regime 5 - European blocking</w:t>
      </w:r>
      <w:bookmarkEnd w:id="154"/>
    </w:p>
    <w:p xmlns:wp14="http://schemas.microsoft.com/office/word/2010/wordml" w14:paraId="2FB6BC2E" wp14:textId="516A8999">
      <w:pPr>
        <w:pStyle w:val="Normal"/>
      </w:pPr>
      <w:commentRangeStart w:id="1838907702"/>
      <w:r w:rsidR="5C6D6ECE">
        <w:rPr/>
        <w:t>WR5</w:t>
      </w:r>
      <w:commentRangeEnd w:id="1838907702"/>
      <w:r>
        <w:rPr>
          <w:rStyle w:val="CommentReference"/>
        </w:rPr>
        <w:commentReference w:id="1838907702"/>
      </w:r>
      <w:r w:rsidR="5C6D6ECE">
        <w:rPr/>
        <w:t xml:space="preserve">, the European blocking, shows a positive geopotential height anomaly (anticyclone) over Central Europe. This is associated with descending air which brings clear skies over central Europe and therefore enhanced surface solar radiation anomalies can be observed in </w:t>
      </w:r>
      <w:r>
        <w:fldChar w:fldCharType="begin"/>
      </w:r>
      <w:r>
        <w:instrText xml:space="preserve"> REF _Ref60749590 \h </w:instrText>
      </w:r>
      <w:r>
        <w:fldChar w:fldCharType="separate"/>
      </w:r>
      <w:r w:rsidR="5C6D6ECE">
        <w:rPr/>
        <w:t>Figure 3</w:t>
      </w:r>
      <w:r>
        <w:fldChar w:fldCharType="end"/>
      </w:r>
      <w:r w:rsidR="5C6D6ECE">
        <w:rPr/>
        <w:t>b, WR5. Only in the Scandinavian region and in Eastern Spain it is less pronounce</w:t>
      </w:r>
      <w:ins w:author="Wohland  Jan" w:date="2021-03-11T09:30:00.525Z" w:id="1896143055">
        <w:r w:rsidR="5C6D6ECE">
          <w:t>d</w:t>
        </w:r>
      </w:ins>
      <w:r w:rsidR="5C6D6ECE">
        <w:rPr/>
        <w:t xml:space="preserve"> or even negative because these regions are already on the edge of anticyclone. The temperature is also enhanced especially in North-Western Europe which is the region where the anticyclone brings warm air from the South northwards. </w:t>
      </w:r>
    </w:p>
    <w:p xmlns:wp14="http://schemas.microsoft.com/office/word/2010/wordml" w14:paraId="3C12086D" wp14:textId="77777777">
      <w:pPr>
        <w:pStyle w:val="Normal"/>
      </w:pPr>
      <w:r w:rsidR="5C6D6ECE">
        <w:rPr/>
        <w:t>With the clear sky and warm temperature</w:t>
      </w:r>
      <w:commentRangeStart w:id="20"/>
      <w:commentRangeEnd w:id="20"/>
      <w:r>
        <w:rPr>
          <w:rStyle w:val="CommentReference"/>
        </w:rPr>
        <w:commentReference w:id="20"/>
      </w:r>
      <w:commentRangeStart w:id="1493511354"/>
      <w:commentRangeEnd w:id="1493511354"/>
      <w:r>
        <w:rPr>
          <w:rStyle w:val="CommentReference"/>
        </w:rPr>
        <w:commentReference w:id="1493511354"/>
      </w:r>
      <w:r w:rsidR="5C6D6ECE">
        <w:rPr/>
        <w:t>, the CF are also higher than normal. Greatly increased CF anomalies can be observed especially in central Europe. In winter, the CF anomalies are only negative for Scandinavia and the British Isles. Towards summer these changes to positive CF anomalies whereas it changes for Southern countries to negative CF anomalies.</w:t>
      </w:r>
    </w:p>
    <w:p xmlns:wp14="http://schemas.microsoft.com/office/word/2010/wordml" w14:paraId="63230B29" wp14:textId="77777777">
      <w:pPr>
        <w:pStyle w:val="Heading3"/>
        <w:numPr>
          <w:ilvl w:val="2"/>
          <w:numId w:val="2"/>
        </w:numPr>
        <w:rPr/>
      </w:pPr>
      <w:bookmarkStart w:name="_Toc61948478" w:id="155"/>
      <w:r>
        <w:rPr/>
        <w:t>Weather regime 6 - Scandinavian blocking</w:t>
      </w:r>
      <w:bookmarkEnd w:id="155"/>
    </w:p>
    <w:p xmlns:wp14="http://schemas.microsoft.com/office/word/2010/wordml" w14:paraId="1D7468F9" wp14:textId="77777777">
      <w:pPr>
        <w:pStyle w:val="Normal"/>
        <w:rPr/>
      </w:pPr>
      <w:r>
        <w:rPr/>
        <w:t>Like the European blocking the positive geopotential height anomaly (anticyclone) over Scandinavia relates to descending air, which results in clear sky condition and therefore enhanced surface solar radiation (</w:t>
      </w:r>
      <w:r>
        <w:rPr/>
        <w:fldChar w:fldCharType="begin"/>
      </w:r>
      <w:r>
        <w:rPr/>
        <w:instrText> REF _Ref60749590 \h </w:instrText>
      </w:r>
      <w:r>
        <w:rPr/>
        <w:fldChar w:fldCharType="separate"/>
      </w:r>
      <w:r>
        <w:rPr/>
        <w:t>Figure 3</w:t>
      </w:r>
      <w:r>
        <w:rPr/>
        <w:fldChar w:fldCharType="end"/>
      </w:r>
      <w:r>
        <w:rPr/>
        <w:t>b, WR6). Since the anticyclone is now located more to the North, Southern countries exhibit less surface solar radiation than normal. The positive temperature anomalies have now also shifted Northwards to the Scandinavian region. The anticyclone brings relatively cold air from the North to South-eastern Europe where a negative temperature anomaly can be observed (</w:t>
      </w:r>
      <w:r>
        <w:rPr/>
        <w:fldChar w:fldCharType="begin"/>
      </w:r>
      <w:r>
        <w:rPr/>
        <w:instrText> REF _Ref60749590 \h </w:instrText>
      </w:r>
      <w:r>
        <w:rPr/>
        <w:fldChar w:fldCharType="separate"/>
      </w:r>
      <w:r>
        <w:rPr/>
        <w:t>Figure 3</w:t>
      </w:r>
      <w:r>
        <w:rPr/>
        <w:fldChar w:fldCharType="end"/>
      </w:r>
      <w:r>
        <w:rPr/>
        <w:t>c), WR6).</w:t>
      </w:r>
    </w:p>
    <w:p xmlns:wp14="http://schemas.microsoft.com/office/word/2010/wordml" w14:paraId="04F502BE" wp14:textId="77777777">
      <w:pPr>
        <w:pStyle w:val="Normal"/>
        <w:rPr/>
      </w:pPr>
      <w:r>
        <w:rPr/>
        <w:t xml:space="preserve">The CF anomalies show greatly increased values over Northern Europe throughout the whole year whereas the CF anomalies in Southern Europe are lower than normal. </w:t>
      </w:r>
    </w:p>
    <w:p xmlns:wp14="http://schemas.microsoft.com/office/word/2010/wordml" w14:paraId="4131FD02" wp14:textId="77777777">
      <w:pPr>
        <w:pStyle w:val="Heading3"/>
        <w:numPr>
          <w:ilvl w:val="2"/>
          <w:numId w:val="2"/>
        </w:numPr>
        <w:rPr/>
      </w:pPr>
      <w:r>
        <w:rPr/>
        <w:t>No regime</w:t>
      </w:r>
    </w:p>
    <w:p xmlns:wp14="http://schemas.microsoft.com/office/word/2010/wordml" w14:paraId="0F891675" wp14:textId="7EB0374D">
      <w:pPr>
        <w:pStyle w:val="Normal"/>
      </w:pPr>
      <w:r w:rsidR="5C6D6ECE">
        <w:rPr/>
        <w:t xml:space="preserve">No regime (weather regimes that </w:t>
      </w:r>
      <w:del w:author="Wohland  Jan" w:date="2021-03-11T09:31:58.705Z" w:id="1733075440">
        <w:r w:rsidDel="5C6D6ECE">
          <w:delText>no</w:delText>
        </w:r>
      </w:del>
      <w:ins w:author="Wohland  Jan" w:date="2021-03-11T09:31:58.89Z" w:id="1168262986">
        <w:r w:rsidR="5C6D6ECE">
          <w:t>do</w:t>
        </w:r>
      </w:ins>
      <w:r w:rsidR="5C6D6ECE">
        <w:rPr/>
        <w:t xml:space="preserve"> not last at least 3 days) does not show a clear structure (cyclone and/or anticyclone) as WR0 to WR6 expect half of an anticyclone </w:t>
      </w:r>
      <w:commentRangeStart w:id="396593069"/>
      <w:r w:rsidR="5C6D6ECE">
        <w:rPr/>
        <w:t>(due to the domain definition)</w:t>
      </w:r>
      <w:commentRangeEnd w:id="396593069"/>
      <w:r>
        <w:rPr>
          <w:rStyle w:val="CommentReference"/>
        </w:rPr>
        <w:commentReference w:id="396593069"/>
      </w:r>
      <w:r w:rsidR="5C6D6ECE">
        <w:rPr/>
        <w:t xml:space="preserve"> in the Atlantic. Other than this anticyclone, slightly negative geopotential height anomalies dominate over the Atlantic and Southern and Central Europe. Slightly positive geopotential height anomalies can be observed in Northern Scandinavia. The anomalies are not very pronounced, which we could expect because it is the average of different weather regimes. Also, the surface solar radiation is not very pronounced but slightly negative. The 2-m temperature shows similar distribution as the geopotential height anomaly with positive values </w:t>
      </w:r>
      <w:del w:author="Wohland  Jan" w:date="2021-03-11T09:32:51.626Z" w:id="1546762786">
        <w:r w:rsidDel="5C6D6ECE">
          <w:delText>and</w:delText>
        </w:r>
      </w:del>
      <w:commentRangeStart w:id="857904846"/>
      <w:ins w:author="Wohland  Jan" w:date="2021-03-11T09:32:52.117Z" w:id="854523101">
        <w:r w:rsidR="5C6D6ECE">
          <w:t>over</w:t>
        </w:r>
      </w:ins>
      <w:commentRangeEnd w:id="857904846"/>
      <w:r>
        <w:rPr>
          <w:rStyle w:val="CommentReference"/>
        </w:rPr>
        <w:commentReference w:id="857904846"/>
      </w:r>
      <w:r w:rsidR="5C6D6ECE">
        <w:rPr/>
        <w:t xml:space="preserve"> Northern-eastern Europe and negative values in South-western Europe. </w:t>
      </w:r>
    </w:p>
    <w:p xmlns:wp14="http://schemas.microsoft.com/office/word/2010/wordml" w14:paraId="05FA5C93" wp14:textId="77777777">
      <w:pPr>
        <w:pStyle w:val="Normal"/>
        <w:rPr/>
      </w:pPr>
      <w:r>
        <w:rPr/>
        <w:t xml:space="preserve">Also, the CF anomalies are not very pronounced but with slightly positive values in Northern Europe and slightly negative values in Southern Europe in winter, spring and summer. In autumn it changes, and Northern Europe has mostly slightly negative CF anomalies where Southern Europe shows more positive values. </w:t>
      </w:r>
    </w:p>
    <w:p xmlns:wp14="http://schemas.microsoft.com/office/word/2010/wordml" w14:paraId="643AD383" wp14:textId="77777777">
      <w:pPr>
        <w:pStyle w:val="Normal"/>
      </w:pPr>
      <w:commentRangeStart w:id="668850476"/>
      <w:r w:rsidR="5C6D6ECE">
        <w:rPr/>
        <w:t>The frequency of no regime amounts to 3.4% which indicates that only 3.4% of all analysed days are not linked to a weather regime.</w:t>
      </w:r>
      <w:commentRangeStart w:id="21"/>
      <w:commentRangeEnd w:id="21"/>
      <w:r>
        <w:rPr>
          <w:rStyle w:val="CommentReference"/>
        </w:rPr>
        <w:commentReference w:id="21"/>
      </w:r>
      <w:r w:rsidR="5C6D6ECE">
        <w:rPr/>
        <w:t xml:space="preserve"> </w:t>
      </w:r>
      <w:commentRangeEnd w:id="668850476"/>
      <w:r>
        <w:rPr>
          <w:rStyle w:val="CommentReference"/>
        </w:rPr>
        <w:commentReference w:id="668850476"/>
      </w:r>
    </w:p>
    <w:p xmlns:wp14="http://schemas.microsoft.com/office/word/2010/wordml" w14:paraId="16DEB4AB" wp14:textId="77777777">
      <w:pPr>
        <w:pStyle w:val="ListParagraph"/>
        <w:numPr>
          <w:ilvl w:val="0"/>
          <w:numId w:val="4"/>
        </w:numPr>
        <w:spacing w:before="0" w:after="160" w:line="259" w:lineRule="auto"/>
        <w:ind w:left="720" w:hanging="0"/>
        <w:contextualSpacing/>
        <w:jc w:val="left"/>
        <w:rPr>
          <w:rFonts w:eastAsia="" w:cs="Times New Roman" w:eastAsiaTheme="majorEastAsia" w:cstheme="majorBidi"/>
          <w:b/>
          <w:b/>
          <w:sz w:val="24"/>
          <w:szCs w:val="26"/>
        </w:rPr>
      </w:pPr>
      <w:r>
        <w:rPr>
          <w:rFonts w:eastAsia="" w:cs="Times New Roman" w:eastAsiaTheme="majorEastAsia" w:cstheme="majorBidi"/>
          <w:b/>
          <w:sz w:val="24"/>
          <w:szCs w:val="26"/>
        </w:rPr>
      </w:r>
      <w:r>
        <w:br w:type="page"/>
      </w:r>
    </w:p>
    <w:p xmlns:wp14="http://schemas.microsoft.com/office/word/2010/wordml" w14:paraId="2BDF4F7D" wp14:textId="77777777">
      <w:pPr>
        <w:pStyle w:val="Heading2"/>
        <w:numPr>
          <w:ilvl w:val="1"/>
          <w:numId w:val="2"/>
        </w:numPr>
        <w:ind w:left="576" w:hanging="578"/>
        <w:rPr/>
      </w:pPr>
      <w:r>
        <w:rPr/>
        <w:t>Installed capacity distributions and their variability</w:t>
      </w:r>
    </w:p>
    <w:p xmlns:wp14="http://schemas.microsoft.com/office/word/2010/wordml" w14:paraId="4CDEFBBD" wp14:textId="77777777">
      <w:pPr>
        <w:pStyle w:val="Normal"/>
      </w:pPr>
      <w:ins w:author="Doris Folini" w:date="2021-03-09T14:04:33Z" w:id="1379954789">
        <w:r w:rsidR="5C6D6ECE">
          <w:t>Having examined the different WR in detail in Sect. 3.1, we now turn to the question of WR associated variability in PV pow</w:t>
        </w:r>
      </w:ins>
      <w:ins w:author="Doris Folini" w:date="2021-03-09T14:05:00Z" w:id="787481398">
        <w:r w:rsidR="5C6D6ECE">
          <w:t>er production and how this variability may be reduced by spatial re-</w:t>
        </w:r>
        <w:r w:rsidR="5C6D6ECE">
          <w:t>distriubution</w:t>
        </w:r>
        <w:r w:rsidR="5C6D6ECE">
          <w:t xml:space="preserve"> of IC. To th</w:t>
        </w:r>
      </w:ins>
      <w:ins w:author="Doris Folini" w:date="2021-03-09T14:06:01Z" w:id="1404466831">
        <w:r w:rsidR="5C6D6ECE">
          <w:t xml:space="preserve">is end, </w:t>
        </w:r>
      </w:ins>
      <w:proofErr w:type="gramStart"/>
      <w:r w:rsidR="5C6D6ECE">
        <w:rPr/>
        <w:t>We</w:t>
      </w:r>
      <w:proofErr w:type="gramEnd"/>
      <w:r w:rsidR="5C6D6ECE">
        <w:rPr/>
        <w:t xml:space="preserve"> hereafter present the results of t</w:t>
      </w:r>
      <w:commentRangeStart w:id="984223352"/>
      <w:r w:rsidR="5C6D6ECE">
        <w:rPr/>
        <w:t>he various scenarios</w:t>
      </w:r>
      <w:commentRangeEnd w:id="984223352"/>
      <w:r>
        <w:rPr>
          <w:rStyle w:val="CommentReference"/>
        </w:rPr>
        <w:commentReference w:id="984223352"/>
      </w:r>
      <w:r w:rsidR="5C6D6ECE">
        <w:rPr/>
        <w:t xml:space="preserve"> with their IC distributions and PV power output variability. To put the results in context, they are always shown together with the IC distributions and variability of the year 2019 (</w:t>
      </w:r>
      <w:r>
        <w:fldChar w:fldCharType="begin"/>
      </w:r>
      <w:r>
        <w:instrText xml:space="preserve"> REF _Ref64978084 \h </w:instrText>
      </w:r>
      <w:r>
        <w:fldChar w:fldCharType="separate"/>
      </w:r>
      <w:r w:rsidR="5C6D6ECE">
        <w:rPr/>
        <w:t>Figure 5</w:t>
      </w:r>
      <w:r>
        <w:fldChar w:fldCharType="end"/>
      </w:r>
      <w:r w:rsidR="5C6D6ECE">
        <w:rPr/>
        <w:t>, first plot) and/or the IC distribution and variability which we estimate for the year 2030 if the plans from NECPs are fulfilled (</w:t>
      </w:r>
      <w:r>
        <w:fldChar w:fldCharType="begin"/>
      </w:r>
      <w:r>
        <w:instrText xml:space="preserve"> REF _Ref64978084 \h </w:instrText>
      </w:r>
      <w:r>
        <w:fldChar w:fldCharType="separate"/>
      </w:r>
      <w:r w:rsidR="5C6D6ECE">
        <w:rPr/>
        <w:t>Figure 5</w:t>
      </w:r>
      <w:r>
        <w:fldChar w:fldCharType="end"/>
      </w:r>
      <w:r w:rsidR="5C6D6ECE">
        <w:rPr/>
        <w:t xml:space="preserve">, second plot). </w:t>
      </w:r>
    </w:p>
    <w:p xmlns:wp14="http://schemas.microsoft.com/office/word/2010/wordml" w14:paraId="108EA220" wp14:textId="74E8F26E">
      <w:pPr>
        <w:pStyle w:val="Normal"/>
      </w:pPr>
      <w:r w:rsidR="5C6D6ECE">
        <w:rPr/>
        <w:t xml:space="preserve">The total IC in Europe in the year 2019 was 131.2 GW </w:t>
      </w:r>
      <w:r>
        <w:fldChar w:fldCharType="begin"/>
      </w:r>
      <w:r>
        <w:rPr/>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Pr/>
        <w:fldChar w:fldCharType="separate"/>
      </w:r>
      <w:bookmarkStart w:name="__Fieldmark__1513_3434669275" w:id="156"/>
      <w:r w:rsidR="5C6D6ECE">
        <w:rPr/>
        <w:t>(</w:t>
      </w:r>
      <w:bookmarkStart w:name="__Fieldmark__5026_3287146748" w:id="157"/>
      <w:r w:rsidR="5C6D6ECE">
        <w:rPr/>
        <w:t>IRENA, 2020b)</w:t>
      </w:r>
      <w:r>
        <w:rPr/>
      </w:r>
      <w:r>
        <w:rPr/>
        <w:fldChar w:fldCharType="end"/>
      </w:r>
      <w:bookmarkEnd w:id="156"/>
      <w:bookmarkEnd w:id="157"/>
      <w:r w:rsidR="5C6D6ECE">
        <w:rPr/>
        <w:t xml:space="preserve">. Its distribution is presented in the first plot of </w:t>
      </w:r>
      <w:r>
        <w:rPr/>
        <w:fldChar w:fldCharType="begin"/>
      </w:r>
      <w:r>
        <w:rPr/>
        <w:instrText> REF _Ref64978084 \h </w:instrText>
      </w:r>
      <w:r>
        <w:rPr/>
        <w:fldChar w:fldCharType="separate"/>
      </w:r>
      <w:r w:rsidR="5C6D6ECE">
        <w:rPr/>
        <w:t>Figure 5</w:t>
      </w:r>
      <w:r>
        <w:rPr/>
        <w:fldChar w:fldCharType="end"/>
      </w:r>
      <w:r w:rsidR="5C6D6ECE">
        <w:rPr/>
        <w:t>. Most of the capacity is installed in Western Europe with Germany as leading country. The mean PV power production, estimated with the IC and the capacity factors per country, amounts to 17.5 GW (153</w:t>
      </w:r>
      <w:del w:author="Wohland  Jan" w:date="2021-03-11T09:36:01.643Z" w:id="1624808137">
        <w:r w:rsidDel="5C6D6ECE">
          <w:delText>’300 G</w:delText>
        </w:r>
      </w:del>
      <w:ins w:author="Wohland  Jan" w:date="2021-03-11T09:36:02.566Z" w:id="1369132029">
        <w:r w:rsidR="5C6D6ECE">
          <w:rPr/>
          <w:t xml:space="preserve"> </w:t>
        </w:r>
      </w:ins>
      <w:proofErr w:type="spellStart"/>
      <w:ins w:author="Wohland  Jan" w:date="2021-03-11T09:36:02.566Z" w:id="1642536159">
        <w:r w:rsidR="5C6D6ECE">
          <w:rPr/>
          <w:t>T</w:t>
        </w:r>
      </w:ins>
      <w:r w:rsidR="5C6D6ECE">
        <w:rPr/>
        <w:t>Wh</w:t>
      </w:r>
      <w:proofErr w:type="spellEnd"/>
      <w:r w:rsidR="5C6D6ECE">
        <w:rPr/>
        <w:t xml:space="preserve"> for the whole year 2019). The mean variability, which is the average change of PV power production when the weather regime shifts from one to another, amounts to 0.9 GW (1 GW is roughly the </w:t>
      </w:r>
      <w:ins w:author="Wohland  Jan" w:date="2021-03-11T09:36:47.455Z" w:id="983891480">
        <w:r w:rsidR="5C6D6ECE">
          <w:rPr/>
          <w:t xml:space="preserve">rated capacity of one </w:t>
        </w:r>
      </w:ins>
      <w:del w:author="Wohland  Jan" w:date="2021-03-11T09:36:50.412Z" w:id="1650811246">
        <w:r w:rsidDel="5C6D6ECE">
          <w:delText>amount at which a</w:delText>
        </w:r>
      </w:del>
      <w:r w:rsidR="5C6D6ECE">
        <w:rPr/>
        <w:t xml:space="preserve"> nuclear power plant </w:t>
      </w:r>
      <w:del w:author="Wohland  Jan" w:date="2021-03-11T09:36:54.155Z" w:id="1456554741">
        <w:r w:rsidDel="5C6D6ECE">
          <w:delText>operates</w:delText>
        </w:r>
      </w:del>
      <w:r w:rsidR="5C6D6ECE">
        <w:rPr/>
        <w:t xml:space="preserve">). This is about 5.1% of the total mean production. The maximum variability, which is </w:t>
      </w:r>
      <w:ins w:author="Wohland  Jan" w:date="2021-03-11T09:37:10.376Z" w:id="1099100206">
        <w:r w:rsidR="5C6D6ECE">
          <w:rPr/>
          <w:t xml:space="preserve">defined here as </w:t>
        </w:r>
      </w:ins>
      <w:r w:rsidR="5C6D6ECE">
        <w:rPr/>
        <w:t xml:space="preserve">the difference from the weather regime with the highest PV power production to the weather regime with the lowest PV power production per season, amounts to 3.0 GW. </w:t>
      </w:r>
      <w:del w:author="Wohland  Jan" w:date="2021-03-11T09:37:20.986Z" w:id="1741981502">
        <w:r w:rsidDel="5C6D6ECE">
          <w:delText xml:space="preserve">Which </w:delText>
        </w:r>
      </w:del>
      <w:ins w:author="Wohland  Jan" w:date="2021-03-11T09:37:24.713Z" w:id="541301512">
        <w:r w:rsidR="5C6D6ECE">
          <w:rPr/>
          <w:t xml:space="preserve">This correspods to </w:t>
        </w:r>
      </w:ins>
      <w:del w:author="Wohland  Jan" w:date="2021-03-11T09:37:25.426Z" w:id="1583405854">
        <w:r w:rsidDel="5C6D6ECE">
          <w:delText>is</w:delText>
        </w:r>
      </w:del>
      <w:r w:rsidR="5C6D6ECE">
        <w:rPr/>
        <w:t xml:space="preserve"> a change in PV power production of 17.1%.</w:t>
      </w:r>
    </w:p>
    <w:p xmlns:wp14="http://schemas.microsoft.com/office/word/2010/wordml" w14:paraId="53BB6D5F" wp14:textId="3ECDA646">
      <w:pPr>
        <w:pStyle w:val="Normal"/>
      </w:pPr>
      <w:r w:rsidR="5C6D6ECE">
        <w:rPr/>
        <w:t>The planned total IC of the year 2030 is 386.5 GW (NECPs), which is about three times as much as in 2019. Most of the installed capacity is still located in Western Europe (</w:t>
      </w:r>
      <w:r>
        <w:fldChar w:fldCharType="begin"/>
      </w:r>
      <w:r>
        <w:instrText xml:space="preserve"> REF _Ref64978084 \h </w:instrText>
      </w:r>
      <w:r>
        <w:fldChar w:fldCharType="separate"/>
      </w:r>
      <w:r w:rsidR="5C6D6ECE">
        <w:rPr/>
        <w:t>Figure 5</w:t>
      </w:r>
      <w:r>
        <w:fldChar w:fldCharType="end"/>
      </w:r>
      <w:r w:rsidR="5C6D6ECE">
        <w:rPr/>
        <w:t>, second plot). The mean estimated PV power production increases to 52.3 GW. The mean and maximum variability also roughly triple</w:t>
      </w:r>
      <w:ins w:author="Wohland  Jan" w:date="2021-03-11T09:37:50.568Z" w:id="1081086385">
        <w:r w:rsidR="5C6D6ECE">
          <w:t xml:space="preserve"> </w:t>
        </w:r>
      </w:ins>
      <w:del w:author="Wohland  Jan" w:date="2021-03-11T09:37:49.87Z" w:id="618633864">
        <w:r w:rsidDel="5C6D6ECE">
          <w:delText xml:space="preserve">s </w:delText>
        </w:r>
      </w:del>
      <w:r w:rsidR="5C6D6ECE">
        <w:rPr/>
        <w:t xml:space="preserve">compared to the year 2019 to 2.7 GW and 8.5 GW, respectively. Which is 5.2% and 16.3% of the mean PV power production. A details overview of the variability can be found in </w:t>
      </w:r>
      <w:r>
        <w:fldChar w:fldCharType="begin"/>
      </w:r>
      <w:r>
        <w:instrText xml:space="preserve"> REF _Ref64990033 \h </w:instrText>
      </w:r>
      <w:r>
        <w:fldChar w:fldCharType="separate"/>
      </w:r>
      <w:r w:rsidR="5C6D6ECE">
        <w:rPr/>
        <w:t>Figure 7</w:t>
      </w:r>
      <w:r>
        <w:fldChar w:fldCharType="end"/>
      </w:r>
      <w:r w:rsidR="5C6D6ECE">
        <w:rPr/>
        <w:t xml:space="preserve"> and </w:t>
      </w:r>
      <w:r>
        <w:fldChar w:fldCharType="begin"/>
      </w:r>
      <w:r>
        <w:instrText xml:space="preserve"> REF _Ref64990348 \h </w:instrText>
      </w:r>
      <w:r>
        <w:fldChar w:fldCharType="separate"/>
      </w:r>
      <w:r w:rsidR="5C6D6ECE">
        <w:rPr/>
        <w:t>Error: Reference source not found</w:t>
      </w:r>
      <w:r>
        <w:fldChar w:fldCharType="end"/>
      </w:r>
      <w:r w:rsidR="5C6D6ECE">
        <w:rPr/>
        <w:t xml:space="preserve">. </w:t>
      </w:r>
      <w:commentRangeStart w:id="1318127640"/>
      <w:r w:rsidR="5C6D6ECE">
        <w:rPr/>
        <w:t xml:space="preserve">Where the former shows the deviation (from the season mean) of PV power production per weather regime and season and the latter shows a consolidated (over all weather regimes) view per season. </w:t>
      </w:r>
      <w:commentRangeEnd w:id="1318127640"/>
      <w:r>
        <w:rPr>
          <w:rStyle w:val="CommentReference"/>
        </w:rPr>
        <w:commentReference w:id="1318127640"/>
      </w:r>
    </w:p>
    <w:p xmlns:wp14="http://schemas.microsoft.com/office/word/2010/wordml" w14:paraId="2F075195" wp14:textId="77777777">
      <w:pPr>
        <w:pStyle w:val="Heading3"/>
        <w:numPr>
          <w:ilvl w:val="2"/>
          <w:numId w:val="2"/>
        </w:numPr>
        <w:spacing w:before="4112" w:after="0"/>
        <w:rPr/>
      </w:pPr>
      <w:commentRangeStart w:id="1371086446"/>
      <w:r>
        <mc:AlternateContent>
          <mc:Choice Requires="wps">
            <w:drawing>
              <wp:anchor xmlns:wp14="http://schemas.microsoft.com/office/word/2010/wordprocessingDrawing" distT="0" distB="0" distL="114300" distR="114300" simplePos="0" relativeHeight="14" behindDoc="0" locked="0" layoutInCell="1" allowOverlap="1" wp14:anchorId="3BE35205" wp14:editId="7777777">
                <wp:simplePos x="0" y="0"/>
                <wp:positionH relativeFrom="margin">
                  <wp:posOffset>3810</wp:posOffset>
                </wp:positionH>
                <wp:positionV relativeFrom="paragraph">
                  <wp:posOffset>2487295</wp:posOffset>
                </wp:positionV>
                <wp:extent cx="5970270" cy="586105"/>
                <wp:effectExtent l="0" t="0" r="0" b="0"/>
                <wp:wrapTopAndBottom/>
                <wp:docPr id="14" name="Textfeld 20"/>
                <a:graphic xmlns:a="http://schemas.openxmlformats.org/drawingml/2006/main">
                  <a:graphicData uri="http://schemas.microsoft.com/office/word/2010/wordprocessingShape">
                    <wps:wsp>
                      <wps:cNvSpPr/>
                      <wps:spPr>
                        <a:xfrm>
                          <a:off x="0" y="0"/>
                          <a:ext cx="5969520" cy="585360"/>
                        </a:xfrm>
                        <a:prstGeom prst="rect">
                          <a:avLst/>
                        </a:prstGeom>
                        <a:solidFill>
                          <a:srgbClr val="ffffff"/>
                        </a:solidFill>
                        <a:ln>
                          <a:noFill/>
                        </a:ln>
                      </wps:spPr>
                      <wps:style>
                        <a:lnRef idx="0"/>
                        <a:fillRef idx="0"/>
                        <a:effectRef idx="0"/>
                        <a:fontRef idx="minor"/>
                      </wps:style>
                      <wps:txbx>
                        <w:txbxContent>
                          <w:p xmlns:wp14="http://schemas.microsoft.com/office/word/2010/wordml" w14:paraId="49E35481" wp14:textId="77777777">
                            <w:pPr>
                              <w:pStyle w:val="Caption1"/>
                              <w:spacing w:before="0" w:after="200"/>
                              <w:rPr/>
                            </w:pPr>
                            <w:bookmarkStart w:name="_Ref64978084" w:id="158"/>
                            <w:r>
                              <w:rPr>
                                <w:color w:val="auto"/>
                              </w:rPr>
                              <w:t xml:space="preserve">Figure </w:t>
                            </w:r>
                            <w:r>
                              <w:rPr/>
                              <w:fldChar w:fldCharType="begin"/>
                            </w:r>
                            <w:r>
                              <w:rPr/>
                              <w:instrText> SEQ Figure \* ARABIC </w:instrText>
                            </w:r>
                            <w:r>
                              <w:rPr/>
                              <w:fldChar w:fldCharType="separate"/>
                            </w:r>
                            <w:r>
                              <w:rPr/>
                              <w:t>5</w:t>
                            </w:r>
                            <w:r>
                              <w:rPr/>
                              <w:fldChar w:fldCharType="end"/>
                            </w:r>
                            <w:bookmarkEnd w:id="158"/>
                            <w:r>
                              <w:rPr>
                                <w:color w:val="auto"/>
                              </w:rP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lIns="0" tIns="0" rIns="0" bIns="0">
                        <a:prstTxWarp prst="textNoShape"/>
                        <a:spAutoFit/>
                      </wps:bodyPr>
                    </wps:wsp>
                  </a:graphicData>
                </a:graphic>
              </wp:anchor>
            </w:drawing>
          </mc:Choice>
          <mc:Fallback>
            <w:pict w14:anchorId="29FF2AA7">
              <v:rect xmlns:wp14="http://schemas.microsoft.com/office/word/2010/wordprocessingDrawing" id="shape_0" style="position:absolute;margin-left:0.3pt;margin-top:195.85pt;width:470pt;height:46.05pt;mso-position-horizontal-relative:margin" fillcolor="white" stroked="f" ID="Textfeld 20" wp14:anchorId="3BE35205">
                <w10:wrap type="square"/>
                <v:fill type="solid" color2="black" o:detectmouseclick="t"/>
                <v:stroke color="#3465a4" joinstyle="round" endcap="flat"/>
                <v:textbox>
                  <w:txbxContent>
                    <w:p xmlns:wp14="http://schemas.microsoft.com/office/word/2010/wordml" w14:paraId="77940AB6" wp14:textId="77777777">
                      <w:pPr>
                        <w:pStyle w:val="Caption1"/>
                        <w:spacing w:before="0" w:after="200"/>
                        <w:rPr/>
                      </w:pPr>
                      <w:r>
                        <w:rPr>
                          <w:color w:val="auto"/>
                        </w:rPr>
                        <w:t xml:space="preserve">Figure </w:t>
                      </w:r>
                      <w:r>
                        <w:rPr/>
                        <w:fldChar w:fldCharType="begin"/>
                      </w:r>
                      <w:r>
                        <w:rPr/>
                        <w:instrText> SEQ Figure \* ARABIC </w:instrText>
                      </w:r>
                      <w:r>
                        <w:rPr/>
                        <w:fldChar w:fldCharType="separate"/>
                      </w:r>
                      <w:r>
                        <w:rPr/>
                        <w:t>5</w:t>
                      </w:r>
                      <w:r>
                        <w:rPr/>
                        <w:fldChar w:fldCharType="end"/>
                      </w:r>
                      <w:r>
                        <w:rPr>
                          <w:color w:val="auto"/>
                        </w:rP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rect>
            </w:pict>
          </mc:Fallback>
        </mc:AlternateContent>
      </w:r>
      <w:r>
        <w:drawing>
          <wp:anchor xmlns:wp14="http://schemas.microsoft.com/office/word/2010/wordprocessingDrawing" distT="0" distB="0" distL="114300" distR="114300" simplePos="0" relativeHeight="11" behindDoc="0" locked="0" layoutInCell="1" allowOverlap="1" wp14:anchorId="5E623D89" wp14:editId="7777777">
            <wp:simplePos x="0" y="0"/>
            <wp:positionH relativeFrom="margin">
              <wp:posOffset>3810</wp:posOffset>
            </wp:positionH>
            <wp:positionV relativeFrom="paragraph">
              <wp:posOffset>449580</wp:posOffset>
            </wp:positionV>
            <wp:extent cx="5969000" cy="2025015"/>
            <wp:effectExtent l="0" t="0" r="0" b="0"/>
            <wp:wrapTopAndBottom/>
            <wp:docPr id="16" name="Grafik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5" descr=""/>
                    <pic:cNvPicPr>
                      <a:picLocks noChangeAspect="1" noChangeArrowheads="1"/>
                    </pic:cNvPicPr>
                  </pic:nvPicPr>
                  <pic:blipFill>
                    <a:blip r:embed="rId16"/>
                    <a:srcRect l="12657" t="7343" r="3932" b="7668"/>
                    <a:stretch>
                      <a:fillRect/>
                    </a:stretch>
                  </pic:blipFill>
                  <pic:spPr bwMode="auto">
                    <a:xfrm>
                      <a:off x="0" y="0"/>
                      <a:ext cx="5969000" cy="2025015"/>
                    </a:xfrm>
                    <a:prstGeom prst="rect">
                      <a:avLst/>
                    </a:prstGeom>
                  </pic:spPr>
                </pic:pic>
              </a:graphicData>
            </a:graphic>
          </wp:anchor>
        </w:drawing>
      </w:r>
      <w:r w:rsidR="0E2152ED">
        <w:rPr/>
        <w:t>Scenario</w:t>
      </w:r>
      <w:commentRangeEnd w:id="1371086446"/>
      <w:r>
        <w:rPr>
          <w:rStyle w:val="CommentReference"/>
        </w:rPr>
        <w:commentReference w:id="1371086446"/>
      </w:r>
      <w:r w:rsidR="0E2152ED">
        <w:rPr/>
        <w:t xml:space="preserve"> 1 (S1) – PV power production and installed capacities from NECP 2030</w:t>
      </w:r>
    </w:p>
    <w:p xmlns:wp14="http://schemas.microsoft.com/office/word/2010/wordml" w14:paraId="1F9E2D3C" wp14:textId="77777777">
      <w:pPr>
        <w:pStyle w:val="Normal"/>
        <w:rPr/>
      </w:pPr>
      <w:r>
        <w:rPr/>
        <w:t xml:space="preserve">The IC distribution derived under the conditions of S1 is shown in third plot of </w:t>
      </w:r>
      <w:r>
        <w:rPr/>
        <w:fldChar w:fldCharType="begin"/>
      </w:r>
      <w:r>
        <w:rPr/>
        <w:instrText> REF _Ref64978084 \h </w:instrText>
      </w:r>
      <w:r>
        <w:rPr/>
        <w:fldChar w:fldCharType="separate"/>
      </w:r>
      <w:r>
        <w:rPr/>
        <w:t>Figure 5</w:t>
      </w:r>
      <w:r>
        <w:rPr/>
        <w:fldChar w:fldCharType="end"/>
      </w:r>
      <w:r>
        <w:rPr/>
        <w:t xml:space="preserve">. The total mean PV power production is almost the same as the one estimated with NECPs for 2030 (0.1 GW difference), which was the constraint for this scenario. The mean variability could be reduced from 2.7 GW to 1.5 GW and the maximum variability could be reduced from 8.5 GW to 5.2 GW. This refers to a percentual reduction from 5.2% to 2.9% for the mean variability and from 16.3% to 10.0% for the maximum variability. The reduction of the variabilities, with keeping the PV power production constant, could be achieved with overall less total installed PV capacity of 375.5 GW (compared to 386.5 GW planned for 2030). </w:t>
      </w:r>
    </w:p>
    <w:p xmlns:wp14="http://schemas.microsoft.com/office/word/2010/wordml" w14:paraId="5A5A6D71" wp14:textId="77777777">
      <w:pPr>
        <w:pStyle w:val="Normal"/>
        <w:spacing w:before="5409" w:after="0"/>
        <w:rPr/>
      </w:pPr>
      <w:r>
        <mc:AlternateContent>
          <mc:Choice Requires="wps">
            <w:drawing>
              <wp:anchor xmlns:wp14="http://schemas.microsoft.com/office/word/2010/wordprocessingDrawing" distT="0" distB="0" distL="114300" distR="114300" simplePos="0" relativeHeight="15" behindDoc="0" locked="0" layoutInCell="1" allowOverlap="1" wp14:anchorId="3F294C8C" wp14:editId="7777777">
                <wp:simplePos x="0" y="0"/>
                <wp:positionH relativeFrom="margin">
                  <wp:align>center</wp:align>
                </wp:positionH>
                <wp:positionV relativeFrom="paragraph">
                  <wp:posOffset>2834005</wp:posOffset>
                </wp:positionV>
                <wp:extent cx="5970270" cy="586105"/>
                <wp:effectExtent l="0" t="0" r="0" b="0"/>
                <wp:wrapTopAndBottom/>
                <wp:docPr id="17" name="Textfeld 21"/>
                <a:graphic xmlns:a="http://schemas.openxmlformats.org/drawingml/2006/main">
                  <a:graphicData uri="http://schemas.microsoft.com/office/word/2010/wordprocessingShape">
                    <wps:wsp>
                      <wps:cNvSpPr/>
                      <wps:spPr>
                        <a:xfrm>
                          <a:off x="0" y="0"/>
                          <a:ext cx="5969520" cy="585360"/>
                        </a:xfrm>
                        <a:prstGeom prst="rect">
                          <a:avLst/>
                        </a:prstGeom>
                        <a:solidFill>
                          <a:srgbClr val="ffffff"/>
                        </a:solidFill>
                        <a:ln>
                          <a:noFill/>
                        </a:ln>
                      </wps:spPr>
                      <wps:style>
                        <a:lnRef idx="0"/>
                        <a:fillRef idx="0"/>
                        <a:effectRef idx="0"/>
                        <a:fontRef idx="minor"/>
                      </wps:style>
                      <wps:txbx>
                        <w:txbxContent>
                          <w:p xmlns:wp14="http://schemas.microsoft.com/office/word/2010/wordml" w14:paraId="435181DB" wp14:textId="77777777">
                            <w:pPr>
                              <w:pStyle w:val="Caption1"/>
                              <w:spacing w:before="0" w:after="200"/>
                              <w:rPr/>
                            </w:pPr>
                            <w:bookmarkStart w:name="_Ref64985629" w:id="160"/>
                            <w:r>
                              <w:rPr>
                                <w:color w:val="auto"/>
                              </w:rPr>
                              <w:t xml:space="preserve">Figure </w:t>
                            </w:r>
                            <w:r>
                              <w:rPr/>
                              <w:fldChar w:fldCharType="begin"/>
                            </w:r>
                            <w:r>
                              <w:rPr/>
                              <w:instrText> SEQ Figure \* ARABIC </w:instrText>
                            </w:r>
                            <w:r>
                              <w:rPr/>
                              <w:fldChar w:fldCharType="separate"/>
                            </w:r>
                            <w:r>
                              <w:rPr/>
                              <w:t>6</w:t>
                            </w:r>
                            <w:r>
                              <w:rPr/>
                              <w:fldChar w:fldCharType="end"/>
                            </w:r>
                            <w:bookmarkEnd w:id="160"/>
                            <w:r>
                              <w:rPr>
                                <w:color w:val="auto"/>
                              </w:rPr>
                              <w:t>: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lIns="0" tIns="0" rIns="0" bIns="0">
                        <a:prstTxWarp prst="textNoShape"/>
                        <a:spAutoFit/>
                      </wps:bodyPr>
                    </wps:wsp>
                  </a:graphicData>
                </a:graphic>
              </wp:anchor>
            </w:drawing>
          </mc:Choice>
          <mc:Fallback>
            <w:pict w14:anchorId="0F041EF9">
              <v:rect xmlns:wp14="http://schemas.microsoft.com/office/word/2010/wordprocessingDrawing" id="shape_0" style="position:absolute;margin-left:0.1pt;margin-top:223.15pt;width:470pt;height:46.05pt;mso-position-horizontal:center;mso-position-horizontal-relative:margin" fillcolor="white" stroked="f" ID="Textfeld 21" wp14:anchorId="3F294C8C">
                <w10:wrap type="square"/>
                <v:fill type="solid" color2="black" o:detectmouseclick="t"/>
                <v:stroke color="#3465a4" joinstyle="round" endcap="flat"/>
                <v:textbox>
                  <w:txbxContent>
                    <w:p xmlns:wp14="http://schemas.microsoft.com/office/word/2010/wordml" w14:paraId="1A2FBB53" wp14:textId="77777777">
                      <w:pPr>
                        <w:pStyle w:val="Caption1"/>
                        <w:spacing w:before="0" w:after="200"/>
                        <w:rPr/>
                      </w:pPr>
                      <w:r>
                        <w:rPr>
                          <w:color w:val="auto"/>
                        </w:rPr>
                        <w:t xml:space="preserve">Figure </w:t>
                      </w:r>
                      <w:r>
                        <w:rPr/>
                        <w:fldChar w:fldCharType="begin"/>
                      </w:r>
                      <w:r>
                        <w:rPr/>
                        <w:instrText> SEQ Figure \* ARABIC </w:instrText>
                      </w:r>
                      <w:r>
                        <w:rPr/>
                        <w:fldChar w:fldCharType="separate"/>
                      </w:r>
                      <w:r>
                        <w:rPr/>
                        <w:t>6</w:t>
                      </w:r>
                      <w:r>
                        <w:rPr/>
                        <w:fldChar w:fldCharType="end"/>
                      </w:r>
                      <w:r>
                        <w:rPr>
                          <w:color w:val="auto"/>
                        </w:rPr>
                        <w:t>: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rect>
            </w:pict>
          </mc:Fallback>
        </mc:AlternateContent>
      </w:r>
      <w:r>
        <w:drawing>
          <wp:anchor xmlns:wp14="http://schemas.microsoft.com/office/word/2010/wordprocessingDrawing" distT="0" distB="8890" distL="114300" distR="114300" simplePos="0" relativeHeight="12" behindDoc="0" locked="0" layoutInCell="1" allowOverlap="1" wp14:anchorId="0609FDAE" wp14:editId="7777777">
            <wp:simplePos x="0" y="0"/>
            <wp:positionH relativeFrom="margin">
              <wp:align>center</wp:align>
            </wp:positionH>
            <wp:positionV relativeFrom="paragraph">
              <wp:posOffset>635</wp:posOffset>
            </wp:positionV>
            <wp:extent cx="5969000" cy="2848610"/>
            <wp:effectExtent l="0" t="0" r="0" b="0"/>
            <wp:wrapTopAndBottom/>
            <wp:docPr id="19" name="Grafik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3" descr=""/>
                    <pic:cNvPicPr>
                      <a:picLocks noChangeAspect="1" noChangeArrowheads="1"/>
                    </pic:cNvPicPr>
                  </pic:nvPicPr>
                  <pic:blipFill>
                    <a:blip r:embed="rId17"/>
                    <a:srcRect l="13314" t="8745" r="2128" b="10446"/>
                    <a:stretch>
                      <a:fillRect/>
                    </a:stretch>
                  </pic:blipFill>
                  <pic:spPr bwMode="auto">
                    <a:xfrm>
                      <a:off x="0" y="0"/>
                      <a:ext cx="5969000" cy="2848610"/>
                    </a:xfrm>
                    <a:prstGeom prst="rect">
                      <a:avLst/>
                    </a:prstGeom>
                  </pic:spPr>
                </pic:pic>
              </a:graphicData>
            </a:graphic>
          </wp:anchor>
        </w:drawing>
      </w:r>
      <w:r>
        <w:rPr/>
        <w:fldChar w:fldCharType="begin"/>
      </w:r>
      <w:r>
        <w:rPr/>
        <w:instrText> REF _Ref64985629 \h </w:instrText>
      </w:r>
      <w:r>
        <w:rPr/>
        <w:fldChar w:fldCharType="separate"/>
      </w:r>
      <w:r w:rsidR="0E2152ED">
        <w:rPr/>
        <w:t>Figure 6</w:t>
      </w:r>
      <w:r>
        <w:rPr/>
        <w:fldChar w:fldCharType="end"/>
      </w:r>
      <w:r w:rsidR="0E2152ED">
        <w:rPr/>
        <w:t xml:space="preserve"> </w:t>
      </w:r>
      <w:r w:rsidR="0E2152ED">
        <w:rPr/>
        <w:t xml:space="preserve">gives an overview </w:t>
      </w:r>
      <w:ins w:author="Doris Folini" w:date="2021-03-09T14:18:26Z" w:id="1766620946">
        <w:r w:rsidR="0E2152ED">
          <w:t xml:space="preserve">of </w:t>
        </w:r>
      </w:ins>
      <w:r w:rsidR="0E2152ED">
        <w:rPr/>
        <w:t>where the additional installed PV capacity are distributed to. It shows the difference between the total installed PV capacity estimates for 2030 and the installed PV capacity from 2019 (which is also defined as the lower bound of the linear least-square problem)</w:t>
      </w:r>
      <w:ins w:author="Doris Folini" w:date="2021-03-09T14:18:55Z" w:id="42">
        <w:commentRangeStart w:id="22"/>
        <w:commentRangeEnd w:id="22"/>
        <w:r>
          <w:rPr/>
          <w:commentReference w:id="22"/>
        </w:r>
        <w:r>
          <w:rPr>
            <w:rStyle w:val="CommentReference"/>
          </w:rPr>
        </w:r>
      </w:ins>
      <w:r w:rsidR="0E2152ED">
        <w:rPr/>
        <w:t>. Our method chosen to reduce the variability clearly favours countries in South-eastern and North-western Europe</w:t>
      </w:r>
      <w:ins w:author="Doris Folini" w:date="2021-03-09T14:20:30Z" w:id="43">
        <w:commentRangeStart w:id="23"/>
        <w:commentRangeEnd w:id="23"/>
        <w:r>
          <w:rPr/>
          <w:commentReference w:id="23"/>
        </w:r>
        <w:r>
          <w:rPr>
            <w:rStyle w:val="CommentReference"/>
          </w:rPr>
        </w:r>
      </w:ins>
      <w:r w:rsidR="0E2152ED">
        <w:rPr/>
        <w:t xml:space="preserve">. </w:t>
      </w:r>
      <w:ins w:author="Doris Folini" w:date="2021-03-09T14:17:48Z" w:id="1497556174">
        <w:r w:rsidR="0E2152ED">
          <w:t xml:space="preserve">Hatching indicates (designates) countries where </w:t>
        </w:r>
      </w:ins>
      <w:del w:author="Doris Folini" w:date="2021-03-09T14:18:10Z" w:id="1840515278">
        <w:r w:rsidDel="0E2152ED">
          <w:delText xml:space="preserve">Hatched countries signalize that </w:delText>
        </w:r>
      </w:del>
      <w:r w:rsidR="0E2152ED">
        <w:rPr/>
        <w:t xml:space="preserve">the installed capacity has reached the upper bound of the linear least-square problem, which is defined as the potential for roof-top mounted PV systems. </w:t>
      </w:r>
    </w:p>
    <w:p xmlns:wp14="http://schemas.microsoft.com/office/word/2010/wordml" w14:paraId="163490B5" wp14:textId="77777777">
      <w:pPr>
        <w:pStyle w:val="Normal"/>
      </w:pPr>
      <w:r w:rsidR="5C6D6ECE">
        <w:rPr/>
        <w:t xml:space="preserve">A detailed impression of the over- and underproduction for every weather regime and season compared to their seasonal mean is shown in </w:t>
      </w:r>
      <w:r>
        <w:fldChar w:fldCharType="begin"/>
      </w:r>
      <w:r>
        <w:instrText xml:space="preserve"> REF _Ref64990033 \h </w:instrText>
      </w:r>
      <w:r>
        <w:fldChar w:fldCharType="separate"/>
      </w:r>
      <w:r w:rsidR="5C6D6ECE">
        <w:rPr/>
        <w:t>Figure 7</w:t>
      </w:r>
      <w:r>
        <w:fldChar w:fldCharType="end"/>
      </w:r>
      <w:r w:rsidR="5C6D6ECE">
        <w:rPr/>
        <w:t xml:space="preserve">. The IC distribution for </w:t>
      </w:r>
      <w:commentRangeStart w:id="2137110941"/>
      <w:r w:rsidR="5C6D6ECE">
        <w:rPr/>
        <w:t>scenario one</w:t>
      </w:r>
      <w:commentRangeEnd w:id="2137110941"/>
      <w:r>
        <w:rPr>
          <w:rStyle w:val="CommentReference"/>
        </w:rPr>
        <w:commentReference w:id="2137110941"/>
      </w:r>
      <w:r w:rsidR="5C6D6ECE">
        <w:rPr/>
        <w:t xml:space="preserve"> reduces the deviation of PV power production from the seasonal mean in 25 of 32 cases</w:t>
      </w:r>
      <w:ins w:author="Doris Folini" w:date="2021-03-09T14:23:13Z" w:id="1528475957">
        <w:r w:rsidR="5C6D6ECE">
          <w:t xml:space="preserve"> </w:t>
        </w:r>
        <w:r w:rsidR="5C6D6ECE">
          <w:t>(pairs of four season / eight WRs)</w:t>
        </w:r>
      </w:ins>
      <w:commentRangeStart w:id="24"/>
      <w:commentRangeEnd w:id="24"/>
      <w:r>
        <w:rPr>
          <w:rStyle w:val="CommentReference"/>
        </w:rPr>
        <w:commentReference w:id="24"/>
      </w:r>
      <w:r w:rsidR="5C6D6ECE">
        <w:rPr/>
        <w:t xml:space="preserve">. It also shows that changes from under- to overproduction in weather regimes are possible with different distributions and vice versa. </w:t>
      </w:r>
    </w:p>
    <w:p xmlns:wp14="http://schemas.microsoft.com/office/word/2010/wordml" w14:paraId="2DBA138D" wp14:textId="77777777">
      <w:pPr>
        <w:pStyle w:val="Normal"/>
        <w:rPr/>
      </w:pPr>
      <w:r>
        <w:rPr/>
        <w:t>The consolidate view of the variability (</w:t>
      </w:r>
      <w:r>
        <w:rPr/>
        <w:fldChar w:fldCharType="begin"/>
      </w:r>
      <w:r>
        <w:rPr/>
        <w:instrText> REF _Ref64990348 \h </w:instrText>
      </w:r>
      <w:r>
        <w:rPr/>
        <w:fldChar w:fldCharType="separate"/>
      </w:r>
      <w:r>
        <w:rPr/>
        <w:t>Error: Reference source not found</w:t>
      </w:r>
      <w:r>
        <w:rPr/>
        <w:fldChar w:fldCharType="end"/>
      </w:r>
      <w:r>
        <w:rPr/>
        <w:t xml:space="preserve">) makes clear that the variability tends to be higher in mid-season (spring and autumn). Also, the maximum variability (black markers) is higher in mid-season with the peak in autumn for all three distributions. </w:t>
      </w:r>
      <w:r>
        <w:rPr/>
        <w:fldChar w:fldCharType="begin"/>
      </w:r>
      <w:r>
        <w:rPr/>
        <w:instrText> REF _Ref64990348 \h </w:instrText>
      </w:r>
      <w:r>
        <w:rPr/>
        <w:fldChar w:fldCharType="separate"/>
      </w:r>
      <w:r>
        <w:rPr/>
        <w:t>Error: Reference source not found</w:t>
      </w:r>
      <w:r>
        <w:rPr/>
        <w:fldChar w:fldCharType="end"/>
      </w:r>
      <w:r>
        <w:rPr/>
        <w:t xml:space="preserve"> also shows that the distribution of S1 reduces the mean and maximum variability in in every season and in total.</w:t>
      </w:r>
    </w:p>
    <w:p xmlns:wp14="http://schemas.microsoft.com/office/word/2010/wordml" w14:paraId="0AD9C6F4" wp14:textId="77777777">
      <w:pPr>
        <w:pStyle w:val="Normal"/>
        <w:rPr/>
      </w:pPr>
      <w:r>
        <w:rPr/>
      </w:r>
    </w:p>
    <w:p xmlns:wp14="http://schemas.microsoft.com/office/word/2010/wordml" w14:paraId="2E4ABD0C" wp14:textId="77777777">
      <w:pPr>
        <w:pStyle w:val="Normal"/>
        <w:spacing w:before="6022" w:after="160" w:line="259" w:lineRule="auto"/>
        <w:ind w:hanging="0"/>
        <w:jc w:val="left"/>
        <w:rPr/>
      </w:pPr>
      <w:r>
        <w:rPr/>
        <mc:AlternateContent>
          <mc:Choice Requires="wps">
            <w:drawing>
              <wp:anchor xmlns:wp14="http://schemas.microsoft.com/office/word/2010/wordprocessingDrawing" distT="0" distB="0" distL="114300" distR="114300" simplePos="0" relativeHeight="16" behindDoc="0" locked="0" layoutInCell="1" allowOverlap="1" wp14:anchorId="3018F908" wp14:editId="7777777">
                <wp:simplePos x="0" y="0"/>
                <wp:positionH relativeFrom="margin">
                  <wp:align>right</wp:align>
                </wp:positionH>
                <wp:positionV relativeFrom="paragraph">
                  <wp:posOffset>3588385</wp:posOffset>
                </wp:positionV>
                <wp:extent cx="5963920" cy="586105"/>
                <wp:effectExtent l="0" t="0" r="0" b="0"/>
                <wp:wrapTopAndBottom/>
                <wp:docPr id="20" name="Textfeld 22"/>
                <a:graphic xmlns:a="http://schemas.openxmlformats.org/drawingml/2006/main">
                  <a:graphicData uri="http://schemas.microsoft.com/office/word/2010/wordprocessingShape">
                    <wps:wsp>
                      <wps:cNvSpPr/>
                      <wps:spPr>
                        <a:xfrm>
                          <a:off x="0" y="0"/>
                          <a:ext cx="5963400" cy="585360"/>
                        </a:xfrm>
                        <a:prstGeom prst="rect">
                          <a:avLst/>
                        </a:prstGeom>
                        <a:solidFill>
                          <a:srgbClr val="ffffff"/>
                        </a:solidFill>
                        <a:ln>
                          <a:noFill/>
                        </a:ln>
                      </wps:spPr>
                      <wps:style>
                        <a:lnRef idx="0"/>
                        <a:fillRef idx="0"/>
                        <a:effectRef idx="0"/>
                        <a:fontRef idx="minor"/>
                      </wps:style>
                      <wps:txbx>
                        <w:txbxContent>
                          <w:p xmlns:wp14="http://schemas.microsoft.com/office/word/2010/wordml" w14:paraId="6A81ED9C" wp14:textId="77777777">
                            <w:pPr>
                              <w:pStyle w:val="Caption1"/>
                              <w:spacing w:before="0" w:after="200"/>
                              <w:rPr/>
                            </w:pPr>
                            <w:bookmarkStart w:name="_Ref64990033" w:id="162"/>
                            <w:r>
                              <w:rPr>
                                <w:color w:val="auto"/>
                              </w:rPr>
                              <w:t xml:space="preserve">Figure </w:t>
                            </w:r>
                            <w:r>
                              <w:rPr/>
                              <w:fldChar w:fldCharType="begin"/>
                            </w:r>
                            <w:r>
                              <w:rPr/>
                              <w:instrText> SEQ Figure \* ARABIC </w:instrText>
                            </w:r>
                            <w:r>
                              <w:rPr/>
                              <w:fldChar w:fldCharType="separate"/>
                            </w:r>
                            <w:r>
                              <w:rPr/>
                              <w:t>7</w:t>
                            </w:r>
                            <w:r>
                              <w:rPr/>
                              <w:fldChar w:fldCharType="end"/>
                            </w:r>
                            <w:bookmarkEnd w:id="162"/>
                            <w:r>
                              <w:rPr>
                                <w:color w:val="auto"/>
                              </w:rPr>
                              <w:t xml:space="preserve">: </w:t>
                            </w:r>
                            <w:bookmarkStart w:name="_Hlk65592645" w:id="163"/>
                            <w:bookmarkStart w:name="_Hlk65592646" w:id="164"/>
                            <w:bookmarkStart w:name="_Hlk65592647" w:id="165"/>
                            <w:bookmarkStart w:name="_Hlk65592648" w:id="166"/>
                            <w:r>
                              <w:rPr>
                                <w:color w:val="auto"/>
                              </w:rP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163"/>
                            <w:bookmarkEnd w:id="164"/>
                            <w:bookmarkEnd w:id="165"/>
                            <w:bookmarkEnd w:id="166"/>
                          </w:p>
                        </w:txbxContent>
                      </wps:txbx>
                      <wps:bodyPr lIns="0" tIns="0" rIns="0" bIns="0">
                        <a:prstTxWarp prst="textNoShape"/>
                        <a:spAutoFit/>
                      </wps:bodyPr>
                    </wps:wsp>
                  </a:graphicData>
                </a:graphic>
              </wp:anchor>
            </w:drawing>
          </mc:Choice>
          <mc:Fallback>
            <w:pict w14:anchorId="1AF1E2D4">
              <v:rect xmlns:wp14="http://schemas.microsoft.com/office/word/2010/wordprocessingDrawing" id="shape_0" style="position:absolute;margin-left:-8.3pt;margin-top:282.55pt;width:469.5pt;height:46.05pt;mso-position-horizontal:right;mso-position-horizontal-relative:margin" fillcolor="white" stroked="f" ID="Textfeld 22" wp14:anchorId="3018F908">
                <w10:wrap type="square"/>
                <v:fill type="solid" color2="black" o:detectmouseclick="t"/>
                <v:stroke color="#3465a4" joinstyle="round" endcap="flat"/>
                <v:textbox>
                  <w:txbxContent>
                    <w:p xmlns:wp14="http://schemas.microsoft.com/office/word/2010/wordml" w14:paraId="365E8661" wp14:textId="77777777">
                      <w:pPr>
                        <w:pStyle w:val="Caption1"/>
                        <w:spacing w:before="0" w:after="200"/>
                        <w:rPr/>
                      </w:pPr>
                      <w:r>
                        <w:rPr>
                          <w:color w:val="auto"/>
                        </w:rPr>
                        <w:t xml:space="preserve">Figure </w:t>
                      </w:r>
                      <w:r>
                        <w:rPr/>
                        <w:fldChar w:fldCharType="begin"/>
                      </w:r>
                      <w:r>
                        <w:rPr/>
                        <w:instrText> SEQ Figure \* ARABIC </w:instrText>
                      </w:r>
                      <w:r>
                        <w:rPr/>
                        <w:fldChar w:fldCharType="separate"/>
                      </w:r>
                      <w:r>
                        <w:rPr/>
                        <w:t>7</w:t>
                      </w:r>
                      <w:r>
                        <w:rPr/>
                        <w:fldChar w:fldCharType="end"/>
                      </w:r>
                      <w:r>
                        <w:rPr>
                          <w:color w:val="auto"/>
                        </w:rPr>
                        <w:t xml:space="preserve">: </w:t>
                      </w:r>
                      <w:r>
                        <w:rPr>
                          <w:color w:val="auto"/>
                        </w:rP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p>
                  </w:txbxContent>
                </v:textbox>
              </v:rect>
            </w:pict>
          </mc:Fallback>
        </mc:AlternateContent>
      </w:r>
      <w:r>
        <w:rPr/>
        <w:drawing>
          <wp:anchor xmlns:wp14="http://schemas.microsoft.com/office/word/2010/wordprocessingDrawing" distT="0" distB="635" distL="0" distR="114300" simplePos="0" relativeHeight="13" behindDoc="0" locked="0" layoutInCell="1" allowOverlap="1" wp14:anchorId="066043B9" wp14:editId="7777777">
            <wp:simplePos x="0" y="0"/>
            <wp:positionH relativeFrom="margin">
              <wp:align>left</wp:align>
            </wp:positionH>
            <wp:positionV relativeFrom="paragraph">
              <wp:posOffset>266700</wp:posOffset>
            </wp:positionV>
            <wp:extent cx="5962650" cy="3237865"/>
            <wp:effectExtent l="0" t="0" r="0" b="0"/>
            <wp:wrapTopAndBottom/>
            <wp:docPr id="22" name="Grafik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19" descr=""/>
                    <pic:cNvPicPr>
                      <a:picLocks noChangeAspect="1" noChangeArrowheads="1"/>
                    </pic:cNvPicPr>
                  </pic:nvPicPr>
                  <pic:blipFill>
                    <a:blip r:embed="rId18"/>
                    <a:srcRect l="8410" t="10021" r="8841" b="0"/>
                    <a:stretch>
                      <a:fillRect/>
                    </a:stretch>
                  </pic:blipFill>
                  <pic:spPr bwMode="auto">
                    <a:xfrm>
                      <a:off x="0" y="0"/>
                      <a:ext cx="5962650" cy="3237865"/>
                    </a:xfrm>
                    <a:prstGeom prst="rect">
                      <a:avLst/>
                    </a:prstGeom>
                  </pic:spPr>
                </pic:pic>
              </a:graphicData>
            </a:graphic>
          </wp:anchor>
        </w:drawing>
      </w:r>
    </w:p>
    <w:p xmlns:wp14="http://schemas.microsoft.com/office/word/2010/wordml" w14:paraId="1F1EC0AF" wp14:textId="6B273D0F">
      <w:pPr>
        <w:pStyle w:val="Normal"/>
        <w:spacing w:before="0" w:after="160" w:line="259" w:lineRule="auto"/>
        <w:ind w:hanging="0"/>
        <w:jc w:val="left"/>
      </w:pPr>
      <w:r>
        <w:rPr>
          <w:rFonts w:eastAsia="" w:cs="Times New Roman" w:eastAsiaTheme="majorEastAsia" w:cstheme="majorBidi"/>
          <w:sz w:val="24"/>
          <w:szCs w:val="24"/>
        </w:rPr>
        <mc:AlternateContent>
          <mc:Choice Requires="wpg">
            <w:drawing>
              <wp:anchor xmlns:wp14="http://schemas.microsoft.com/office/word/2010/wordprocessingDrawing" distT="0" distB="0" distL="114300" distR="114300" simplePos="0" relativeHeight="17" behindDoc="0" locked="0" layoutInCell="1" allowOverlap="1" wp14:anchorId="0017C529" wp14:editId="7777777">
                <wp:simplePos x="0" y="0"/>
                <wp:positionH relativeFrom="margin">
                  <wp:align>right</wp:align>
                </wp:positionH>
                <wp:positionV relativeFrom="paragraph">
                  <wp:posOffset>4413885</wp:posOffset>
                </wp:positionV>
                <wp:extent cx="5970270" cy="3756025"/>
                <wp:effectExtent l="0" t="0" r="0" b="635"/>
                <wp:wrapTopAndBottom/>
                <wp:docPr id="23" name="Gruppieren 24"/>
                <a:graphic xmlns:a="http://schemas.openxmlformats.org/drawingml/2006/main">
                  <a:graphicData uri="http://schemas.microsoft.com/office/word/2010/wordprocessingGroup">
                    <wpg:wgp>
                      <wpg:cNvGrpSpPr/>
                      <wpg:grpSpPr>
                        <a:xfrm>
                          <a:off x="0" y="0"/>
                          <a:ext cx="5969520" cy="3755520"/>
                        </a:xfrm>
                      </wpg:grpSpPr>
                      <pic:pic xmlns:pic="http://schemas.openxmlformats.org/drawingml/2006/picture">
                        <pic:nvPicPr>
                          <pic:cNvPr id="1" name="Grafik 17" descr=""/>
                          <pic:cNvPicPr/>
                        </pic:nvPicPr>
                        <pic:blipFill>
                          <a:blip r:embed="rId19"/>
                          <a:srcRect l="9265" t="10234" r="8306" b="7887"/>
                          <a:stretch/>
                        </pic:blipFill>
                        <pic:spPr>
                          <a:xfrm>
                            <a:off x="0" y="0"/>
                            <a:ext cx="5969520" cy="2882160"/>
                          </a:xfrm>
                          <a:prstGeom prst="rect">
                            <a:avLst/>
                          </a:prstGeom>
                          <a:ln>
                            <a:noFill/>
                          </a:ln>
                        </pic:spPr>
                      </pic:pic>
                      <wps:wsp>
                        <wps:cNvSpPr/>
                        <wps:spPr>
                          <a:xfrm>
                            <a:off x="0" y="2943360"/>
                            <a:ext cx="5969520" cy="812160"/>
                          </a:xfrm>
                          <a:prstGeom prst="rect">
                            <a:avLst/>
                          </a:prstGeom>
                          <a:solidFill>
                            <a:srgbClr val="ffffff"/>
                          </a:solidFill>
                          <a:ln>
                            <a:noFill/>
                          </a:ln>
                        </wps:spPr>
                        <wps:style>
                          <a:lnRef idx="0"/>
                          <a:fillRef idx="0"/>
                          <a:effectRef idx="0"/>
                          <a:fontRef idx="minor"/>
                        </wps:style>
                        <wps:txbx>
                          <w:txbxContent>
                            <w:p xmlns:wp14="http://schemas.microsoft.com/office/word/2010/wordml" w14:paraId="0ACFDFA3" wp14:textId="77777777">
                              <w:pPr>
                                <w:overflowPunct w:val="false"/>
                                <w:spacing w:before="0" w:after="0" w:line="240" w:lineRule="auto"/>
                                <w:ind w:hanging="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asciiTheme="minorHAnsi"/>
                                  <w:color w:val="000000"/>
                                </w:rPr>
                                <w:t>Figure :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lIns="0" tIns="0" rIns="0" bIns="0">
                          <a:spAutoFit/>
                        </wps:bodyPr>
                      </wps:wsp>
                    </wpg:wgp>
                  </a:graphicData>
                </a:graphic>
              </wp:anchor>
            </w:drawing>
          </mc:Choice>
          <mc:Fallback>
            <w:pict w14:anchorId="3F3D40CD">
              <v:group id="shape_0" style="position:absolute;margin-left:-8.8pt;margin-top:347.55pt;width:470.05pt;height:295.7pt" alt="Gruppieren 24" coordsize="9401,5914" coordorigin="-176,6951">
                <v:shape id="shape_0" style="position:absolute;left:-176;top:6951;width:9400;height:4538;mso-position-horizontal:right;mso-position-horizontal-relative:margin" stroked="f" type="shapetype_75" ID="Grafik 17">
                  <v:imagedata o:detectmouseclick="t" r:id="rId19"/>
                  <w10:wrap type="none"/>
                  <v:stroke color="#3465a4" joinstyle="round" endcap="flat"/>
                </v:shape>
                <v:rect id="shape_0" style="position:absolute;left:-176;top:11586;width:9400;height:1278;mso-position-horizontal:right;mso-position-horizontal-relative:margin" fillcolor="white" stroked="f">
                  <v:textbox>
                    <w:txbxContent>
                      <w:p w14:paraId="386151AB" wp14:textId="77777777">
                        <w:pPr>
                          <w:overflowPunct w:val="false"/>
                          <w:spacing w:before="0" w:after="0" w:line="240" w:lineRule="auto"/>
                          <w:ind w:hanging="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asciiTheme="minorHAnsi"/>
                            <w:color w:val="000000"/>
                          </w:rPr>
                          <w:t>Figure :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v:textbox>
                  <w10:wrap type="square"/>
                  <v:fill type="solid" color2="black" o:detectmouseclick="t"/>
                  <v:stroke color="#3465a4" joinstyle="round" endcap="flat"/>
                </v:rect>
              </v:group>
            </w:pict>
          </mc:Fallback>
        </mc:AlternateContent>
      </w:r>
      <w:r>
        <w:br w:type="page"/>
      </w:r>
      <w:commentRangeStart w:id="1487689803"/>
      <w:commentRangeEnd w:id="1487689803"/>
      <w:r>
        <w:rPr>
          <w:rStyle w:val="CommentReference"/>
        </w:rPr>
        <w:commentReference w:id="1487689803"/>
      </w:r>
    </w:p>
    <w:p xmlns:wp14="http://schemas.microsoft.com/office/word/2010/wordml" w14:paraId="4F7E8541" wp14:textId="77777777">
      <w:pPr>
        <w:pStyle w:val="Heading3"/>
        <w:numPr>
          <w:ilvl w:val="2"/>
          <w:numId w:val="2"/>
        </w:numPr>
        <w:rPr/>
      </w:pPr>
      <w:r>
        <w:rPr/>
        <w:t>Scenario 2 (S2) – PV IC in 2050</w:t>
      </w:r>
    </w:p>
    <w:p xmlns:wp14="http://schemas.microsoft.com/office/word/2010/wordml" w14:paraId="43E63DF2" wp14:textId="7DEA2E74">
      <w:pPr>
        <w:pStyle w:val="Normal"/>
      </w:pPr>
      <w:r w:rsidR="5C6D6ECE">
        <w:rPr/>
        <w:t xml:space="preserve">The results of the </w:t>
      </w:r>
      <w:commentRangeStart w:id="857007338"/>
      <w:r w:rsidR="5C6D6ECE">
        <w:rPr/>
        <w:t>three folded scenario two</w:t>
      </w:r>
      <w:commentRangeEnd w:id="857007338"/>
      <w:r>
        <w:rPr>
          <w:rStyle w:val="CommentReference"/>
        </w:rPr>
        <w:commentReference w:id="857007338"/>
      </w:r>
      <w:r w:rsidR="5C6D6ECE">
        <w:rPr/>
        <w:t xml:space="preserve"> are shown in </w:t>
      </w:r>
      <w:r>
        <w:fldChar w:fldCharType="begin"/>
      </w:r>
      <w:r>
        <w:instrText xml:space="preserve"> REF _Ref64993375 \h </w:instrText>
      </w:r>
      <w:r>
        <w:fldChar w:fldCharType="separate"/>
      </w:r>
      <w:r w:rsidR="5C6D6ECE">
        <w:rPr/>
        <w:t>Figure 8</w:t>
      </w:r>
      <w:r>
        <w:fldChar w:fldCharType="end"/>
      </w:r>
      <w:r w:rsidR="5C6D6ECE">
        <w:rPr/>
        <w:t xml:space="preserve">. The top panel refers to the scenario calculated with the lowest estimate of 0.891 TW for the year 2050 by IRENA (S2-1), the second panel refers to the scenario calculated with the middle estimate of 1.94 TW for the year 2050 by Energy Watch Group(S2-2) and the third panel refers to the scenario calculated with the highest estimated of 8.8TW for the year 2050 by </w:t>
      </w:r>
      <w:proofErr w:type="spellStart"/>
      <w:r w:rsidR="5C6D6ECE">
        <w:rPr/>
        <w:t>SolarPower</w:t>
      </w:r>
      <w:proofErr w:type="spellEnd"/>
      <w:r w:rsidR="5C6D6ECE">
        <w:rPr/>
        <w:t xml:space="preserve"> Europe (S2-3). Since the latest estimate of 8.8TW is already higher than the sum of the potential IC for roof top mounted PV panels (which is used as upper bound), </w:t>
      </w:r>
      <w:commentRangeStart w:id="1515411304"/>
      <w:r w:rsidR="5C6D6ECE">
        <w:rPr/>
        <w:t>we defined the upper bound for this scenario five times large</w:t>
      </w:r>
      <w:ins w:author="Wohland  Jan" w:date="2021-03-11T09:43:38.279Z" w:id="1527510258">
        <w:r w:rsidR="001ABA94">
          <w:t>r</w:t>
        </w:r>
      </w:ins>
      <w:commentRangeEnd w:id="1515411304"/>
      <w:r>
        <w:rPr>
          <w:rStyle w:val="CommentReference"/>
        </w:rPr>
        <w:commentReference w:id="1515411304"/>
      </w:r>
      <w:r w:rsidR="5C6D6ECE">
        <w:rPr/>
        <w:t xml:space="preserve">. The installed capacities per country are presented as percentage of the total installed capacity, to make comparison between the three results easier. The left side of each panel shows the </w:t>
      </w:r>
      <w:commentRangeStart w:id="437496561"/>
      <w:commentRangeStart w:id="247951063"/>
      <w:r w:rsidR="5C6D6ECE">
        <w:rPr/>
        <w:t>interpolated</w:t>
      </w:r>
      <w:commentRangeEnd w:id="437496561"/>
      <w:r>
        <w:rPr>
          <w:rStyle w:val="CommentReference"/>
        </w:rPr>
        <w:commentReference w:id="437496561"/>
      </w:r>
      <w:commentRangeEnd w:id="247951063"/>
      <w:r>
        <w:rPr>
          <w:rStyle w:val="CommentReference"/>
        </w:rPr>
        <w:commentReference w:id="247951063"/>
      </w:r>
      <w:r w:rsidR="5C6D6ECE">
        <w:rPr/>
        <w:t xml:space="preserve"> installed PV capacity distribution to the year 2050. The interpolation is done so that the percentage of the total IC per country remains the same as in the year 2019. </w:t>
      </w:r>
      <w:commentRangeStart w:id="930259946"/>
      <w:r w:rsidR="5C6D6ECE">
        <w:rPr/>
        <w:t>Which is way all three plots looks identical,</w:t>
      </w:r>
      <w:commentRangeEnd w:id="930259946"/>
      <w:r>
        <w:rPr>
          <w:rStyle w:val="CommentReference"/>
        </w:rPr>
        <w:commentReference w:id="930259946"/>
      </w:r>
      <w:r w:rsidR="5C6D6ECE">
        <w:rPr/>
        <w:t xml:space="preserve"> but the total installed capacity and the variability is different</w:t>
      </w:r>
      <w:commentRangeStart w:id="25"/>
      <w:commentRangeEnd w:id="25"/>
      <w:r>
        <w:rPr>
          <w:rStyle w:val="CommentReference"/>
        </w:rPr>
        <w:commentReference w:id="25"/>
      </w:r>
      <w:r w:rsidR="5C6D6ECE">
        <w:rPr/>
        <w:t xml:space="preserve">. </w:t>
      </w:r>
    </w:p>
    <w:p xmlns:wp14="http://schemas.microsoft.com/office/word/2010/wordml" w14:paraId="5D2178E3" wp14:textId="77777777">
      <w:pPr>
        <w:pStyle w:val="Normal"/>
        <w:rPr/>
      </w:pPr>
      <w:r>
        <w:rPr/>
        <w:t>The mean change in PV power production from one weather regime to another of the interpolation is 5.4% (remains for all interpolation the same because the percentual distribution remains as well). Our method was able to reduce it to 3.3%, 3.6% and 3.5% which refers to a reduction in mean variability of 2.5 GW, 4.7 GW and 22.1 GW, respectively. The maximum changes in PV power production from one weather regime to another of the interpolation is 16.9% (remains for all interpolations the same because the percentual distribution remains as well). This could be reduced to 10.7% (S2-1), 11.9% (S2-2) and 11.6% (S2-3) which refers to a reduction in maximum</w:t>
      </w:r>
      <w:ins w:author="Doris Folini" w:date="2021-03-09T14:44:53Z" w:id="50">
        <w:commentRangeStart w:id="26"/>
        <w:commentRangeEnd w:id="26"/>
        <w:r>
          <w:rPr/>
          <w:commentReference w:id="26"/>
        </w:r>
      </w:ins>
      <w:r>
        <w:rPr/>
        <w:t xml:space="preserve"> variability of 7.4 GW, 13.1 GW and 63.0 GW, respectively. </w:t>
      </w:r>
    </w:p>
    <w:p xmlns:wp14="http://schemas.microsoft.com/office/word/2010/wordml" w14:paraId="2DF5CD8B" wp14:textId="20210C5C">
      <w:pPr>
        <w:pStyle w:val="Normal"/>
      </w:pPr>
      <w:r w:rsidR="5C6D6ECE">
        <w:rPr/>
        <w:t xml:space="preserve">In the distributions of S2, South-eastern and North-western countries are still favoured (as in S1). But Spain and Italy also get a share of the capacities. Since the total installed capacities are much higher than in scenario one, the upper bounds of the countries are more often reached (hatched countries). </w:t>
      </w:r>
      <w:commentRangeStart w:id="83588046"/>
      <w:r w:rsidR="5C6D6ECE">
        <w:rPr/>
        <w:t xml:space="preserve">The method reacts </w:t>
      </w:r>
      <w:del w:author="Wohland  Jan" w:date="2021-03-11T09:48:16.843Z" w:id="1212874486">
        <w:r w:rsidDel="5C6D6ECE">
          <w:delText>on that with</w:delText>
        </w:r>
      </w:del>
      <w:ins w:author="Wohland  Jan" w:date="2021-03-11T09:48:17.274Z" w:id="297809856">
        <w:r w:rsidR="2806CC7B">
          <w:t>by</w:t>
        </w:r>
      </w:ins>
      <w:r w:rsidR="5C6D6ECE">
        <w:rPr/>
        <w:t xml:space="preserve"> placing </w:t>
      </w:r>
      <w:ins w:author="Wohland  Jan" w:date="2021-03-11T09:48:21.702Z" w:id="1573253025">
        <w:r w:rsidR="5B3EEC76">
          <w:t xml:space="preserve">additional </w:t>
        </w:r>
      </w:ins>
      <w:del w:author="Wohland  Jan" w:date="2021-03-11T09:48:19.818Z" w:id="1367970065">
        <w:r w:rsidDel="5C6D6ECE">
          <w:delText>the</w:delText>
        </w:r>
      </w:del>
      <w:r w:rsidR="5C6D6ECE">
        <w:rPr/>
        <w:t xml:space="preserve"> </w:t>
      </w:r>
      <w:proofErr w:type="spellStart"/>
      <w:r w:rsidR="5C6D6ECE">
        <w:rPr/>
        <w:t>capacit</w:t>
      </w:r>
      <w:proofErr w:type="spellEnd"/>
      <w:del w:author="Wohland  Jan" w:date="2021-03-11T09:48:24.972Z" w:id="780994042">
        <w:r w:rsidDel="5C6D6ECE">
          <w:delText>ies</w:delText>
        </w:r>
      </w:del>
      <w:ins w:author="Wohland  Jan" w:date="2021-03-11T09:48:25.041Z" w:id="615999765">
        <w:r w:rsidR="5A16924E">
          <w:t>y</w:t>
        </w:r>
      </w:ins>
      <w:r w:rsidR="5C6D6ECE">
        <w:rPr/>
        <w:t xml:space="preserve"> to neighbouring</w:t>
      </w:r>
      <w:ins w:author="Wohland  Jan" w:date="2021-03-11T09:48:28.326Z" w:id="997412016">
        <w:r w:rsidR="66278C21">
          <w:t xml:space="preserve"> countries</w:t>
        </w:r>
      </w:ins>
      <w:r w:rsidR="5C6D6ECE">
        <w:rPr/>
        <w:t>.</w:t>
      </w:r>
      <w:commentRangeEnd w:id="83588046"/>
      <w:r>
        <w:rPr>
          <w:rStyle w:val="CommentReference"/>
        </w:rPr>
        <w:commentReference w:id="83588046"/>
      </w:r>
      <w:r w:rsidR="5C6D6ECE">
        <w:rPr/>
        <w:t xml:space="preserve"> This can also be seen by a comparison of S2-1 (</w:t>
      </w:r>
      <w:r>
        <w:fldChar w:fldCharType="begin"/>
      </w:r>
      <w:r>
        <w:instrText xml:space="preserve"> REF _Ref64993375 \h </w:instrText>
      </w:r>
      <w:r>
        <w:fldChar w:fldCharType="separate"/>
      </w:r>
      <w:r w:rsidR="5C6D6ECE">
        <w:rPr/>
        <w:t>Figure 8</w:t>
      </w:r>
      <w:r>
        <w:fldChar w:fldCharType="end"/>
      </w:r>
      <w:r w:rsidR="5C6D6ECE">
        <w:rPr/>
        <w:t>, first row) and S2-2 (</w:t>
      </w:r>
      <w:r>
        <w:fldChar w:fldCharType="begin"/>
      </w:r>
      <w:r>
        <w:instrText xml:space="preserve"> REF _Ref64993375 \h </w:instrText>
      </w:r>
      <w:r>
        <w:fldChar w:fldCharType="separate"/>
      </w:r>
      <w:r w:rsidR="5C6D6ECE">
        <w:rPr/>
        <w:t>Figure 8</w:t>
      </w:r>
      <w:r>
        <w:fldChar w:fldCharType="end"/>
      </w:r>
      <w:r w:rsidR="5C6D6ECE">
        <w:rPr/>
        <w:t xml:space="preserve">, second row). With higher total installed capacities, the upper bounds are more often </w:t>
      </w:r>
      <w:proofErr w:type="gramStart"/>
      <w:r w:rsidR="5C6D6ECE">
        <w:rPr/>
        <w:t>reached</w:t>
      </w:r>
      <w:proofErr w:type="gramEnd"/>
      <w:r w:rsidR="5C6D6ECE">
        <w:rPr/>
        <w:t xml:space="preserve"> and mostly neighbouring countries receive the remaining capacities and the distribution gets flatter. </w:t>
      </w:r>
    </w:p>
    <w:p xmlns:wp14="http://schemas.microsoft.com/office/word/2010/wordml" w14:paraId="4AC13527" wp14:textId="77777777">
      <w:pPr>
        <w:pStyle w:val="Normal"/>
      </w:pPr>
      <w:r w:rsidR="5C6D6ECE">
        <w:rPr/>
        <w:t>Since the upper bounds and the total installed capacity are both roughly five times higher in S2-3 (</w:t>
      </w:r>
      <w:r>
        <w:fldChar w:fldCharType="begin"/>
      </w:r>
      <w:r>
        <w:instrText xml:space="preserve"> REF _Ref64993375 \h </w:instrText>
      </w:r>
      <w:r>
        <w:fldChar w:fldCharType="separate"/>
      </w:r>
      <w:r w:rsidR="5C6D6ECE">
        <w:rPr/>
        <w:t>Figure 8</w:t>
      </w:r>
      <w:r>
        <w:fldChar w:fldCharType="end"/>
      </w:r>
      <w:r w:rsidR="5C6D6ECE">
        <w:rPr/>
        <w:t>, third row) than in S2-2 (</w:t>
      </w:r>
      <w:r>
        <w:fldChar w:fldCharType="begin"/>
      </w:r>
      <w:r>
        <w:instrText xml:space="preserve"> REF _Ref64993375 \h </w:instrText>
      </w:r>
      <w:r>
        <w:fldChar w:fldCharType="separate"/>
      </w:r>
      <w:r w:rsidR="5C6D6ECE">
        <w:rPr/>
        <w:t>Figure 8</w:t>
      </w:r>
      <w:r>
        <w:fldChar w:fldCharType="end"/>
      </w:r>
      <w:r w:rsidR="5C6D6ECE">
        <w:rPr/>
        <w:t xml:space="preserve">, second row), </w:t>
      </w:r>
      <w:commentRangeStart w:id="1911956822"/>
      <w:r w:rsidR="5C6D6ECE">
        <w:rPr/>
        <w:t xml:space="preserve">the distributions look very similar. </w:t>
      </w:r>
      <w:commentRangeEnd w:id="1911956822"/>
      <w:r>
        <w:rPr>
          <w:rStyle w:val="CommentReference"/>
        </w:rPr>
        <w:commentReference w:id="1911956822"/>
      </w:r>
    </w:p>
    <w:p xmlns:wp14="http://schemas.microsoft.com/office/word/2010/wordml" w14:paraId="4B1F511A" wp14:textId="77777777">
      <w:pPr>
        <w:pStyle w:val="Normal"/>
        <w:rPr/>
      </w:pPr>
      <w:r>
        <w:rPr/>
      </w:r>
    </w:p>
    <w:p xmlns:wp14="http://schemas.microsoft.com/office/word/2010/wordml" w14:paraId="65F9C3DC" wp14:textId="77777777">
      <w:pPr>
        <w:pStyle w:val="Normal"/>
        <w:spacing w:before="0" w:after="160" w:line="259" w:lineRule="auto"/>
        <w:ind w:hanging="0"/>
        <w:jc w:val="left"/>
        <w:rPr/>
      </w:pPr>
      <w:r>
        <w:rPr/>
      </w:r>
      <w:r>
        <w:br w:type="page"/>
      </w:r>
    </w:p>
    <w:p xmlns:wp14="http://schemas.microsoft.com/office/word/2010/wordml" w14:paraId="0815CB28" wp14:textId="77777777">
      <w:pPr>
        <w:pStyle w:val="Normal"/>
        <w:spacing w:before="0" w:after="160" w:line="259" w:lineRule="auto"/>
        <w:ind w:hanging="0"/>
        <w:jc w:val="left"/>
        <w:rPr>
          <w:rFonts w:eastAsia="" w:cs="Times New Roman" w:eastAsiaTheme="majorEastAsia" w:cstheme="majorBidi"/>
          <w:sz w:val="24"/>
          <w:szCs w:val="24"/>
        </w:rPr>
      </w:pPr>
      <w:r>
        <w:rPr/>
        <w:drawing>
          <wp:inline xmlns:wp14="http://schemas.microsoft.com/office/word/2010/wordprocessingDrawing" distT="0" distB="0" distL="0" distR="0" wp14:anchorId="1BB41D73" wp14:editId="7777777">
            <wp:extent cx="5962650" cy="7950200"/>
            <wp:effectExtent l="0" t="0" r="0" b="0"/>
            <wp:docPr id="26" name="Grafik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33" descr=""/>
                    <pic:cNvPicPr>
                      <a:picLocks noChangeAspect="1" noChangeArrowheads="1"/>
                    </pic:cNvPicPr>
                  </pic:nvPicPr>
                  <pic:blipFill>
                    <a:blip r:embed="rId20"/>
                    <a:stretch>
                      <a:fillRect/>
                    </a:stretch>
                  </pic:blipFill>
                  <pic:spPr bwMode="auto">
                    <a:xfrm>
                      <a:off x="0" y="0"/>
                      <a:ext cx="5962650" cy="7950200"/>
                    </a:xfrm>
                    <a:prstGeom prst="rect">
                      <a:avLst/>
                    </a:prstGeom>
                  </pic:spPr>
                </pic:pic>
              </a:graphicData>
            </a:graphic>
          </wp:inline>
        </w:drawing>
      </w:r>
      <w:r>
        <w:rPr/>
        <mc:AlternateContent>
          <mc:Choice Requires="wps">
            <w:drawing>
              <wp:anchor xmlns:wp14="http://schemas.microsoft.com/office/word/2010/wordprocessingDrawing" distT="0" distB="0" distL="114300" distR="114300" simplePos="0" relativeHeight="18" behindDoc="0" locked="0" layoutInCell="1" allowOverlap="1" wp14:anchorId="6CDDEFBD" wp14:editId="7777777">
                <wp:simplePos x="0" y="0"/>
                <wp:positionH relativeFrom="margin">
                  <wp:align>left</wp:align>
                </wp:positionH>
                <wp:positionV relativeFrom="paragraph">
                  <wp:posOffset>8162290</wp:posOffset>
                </wp:positionV>
                <wp:extent cx="5963920" cy="879475"/>
                <wp:effectExtent l="0" t="0" r="0" b="0"/>
                <wp:wrapTopAndBottom/>
                <wp:docPr id="24" name="Textfeld 32"/>
                <a:graphic xmlns:a="http://schemas.openxmlformats.org/drawingml/2006/main">
                  <a:graphicData uri="http://schemas.microsoft.com/office/word/2010/wordprocessingShape">
                    <wps:wsp>
                      <wps:cNvSpPr/>
                      <wps:spPr>
                        <a:xfrm>
                          <a:off x="0" y="0"/>
                          <a:ext cx="5963400" cy="878760"/>
                        </a:xfrm>
                        <a:prstGeom prst="rect">
                          <a:avLst/>
                        </a:prstGeom>
                        <a:solidFill>
                          <a:srgbClr val="ffffff"/>
                        </a:solidFill>
                        <a:ln>
                          <a:noFill/>
                        </a:ln>
                      </wps:spPr>
                      <wps:style>
                        <a:lnRef idx="0"/>
                        <a:fillRef idx="0"/>
                        <a:effectRef idx="0"/>
                        <a:fontRef idx="minor"/>
                      </wps:style>
                      <wps:txbx>
                        <w:txbxContent>
                          <w:p xmlns:wp14="http://schemas.microsoft.com/office/word/2010/wordml" w14:paraId="46A4C268" wp14:textId="77777777">
                            <w:pPr>
                              <w:pStyle w:val="Caption1"/>
                              <w:spacing w:before="0" w:after="200"/>
                              <w:rPr/>
                            </w:pPr>
                            <w:bookmarkStart w:name="_Hlk65592584" w:id="172"/>
                            <w:bookmarkStart w:name="_Ref64993375" w:id="173"/>
                            <w:bookmarkStart w:name="_Hlk65592594" w:id="174"/>
                            <w:bookmarkStart w:name="_Hlk65592583" w:id="175"/>
                            <w:bookmarkStart w:name="_Hlk65592595" w:id="176"/>
                            <w:r>
                              <w:rPr>
                                <w:color w:val="auto"/>
                              </w:rPr>
                              <w:t xml:space="preserve">Figure </w:t>
                            </w:r>
                            <w:r>
                              <w:rPr/>
                              <w:fldChar w:fldCharType="begin"/>
                            </w:r>
                            <w:r>
                              <w:rPr/>
                              <w:instrText> SEQ Figure \* ARABIC </w:instrText>
                            </w:r>
                            <w:r>
                              <w:rPr/>
                              <w:fldChar w:fldCharType="separate"/>
                            </w:r>
                            <w:r>
                              <w:rPr/>
                              <w:t>8</w:t>
                            </w:r>
                            <w:r>
                              <w:rPr/>
                              <w:fldChar w:fldCharType="end"/>
                            </w:r>
                            <w:bookmarkEnd w:id="173"/>
                            <w:r>
                              <w:rPr>
                                <w:color w:val="auto"/>
                              </w:rPr>
                              <w:t xml:space="preserve">: </w:t>
                            </w:r>
                            <w:bookmarkEnd w:id="172"/>
                            <w:bookmarkEnd w:id="174"/>
                            <w:bookmarkEnd w:id="175"/>
                            <w:bookmarkEnd w:id="176"/>
                            <w:r>
                              <w:rPr>
                                <w:color w:val="auto"/>
                              </w:rPr>
                              <w:t>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SolarPower Europe. Their estimated needed total installed PV capacity are 0.891 TW, 1.94TW and 8.8 TW for the year 2050. Hatched countries indicate that the upper bound (potential for roof-top mounted PV systems) is reached.</w:t>
                            </w:r>
                          </w:p>
                        </w:txbxContent>
                      </wps:txbx>
                      <wps:bodyPr lIns="0" tIns="0" rIns="0" bIns="0">
                        <a:prstTxWarp prst="textNoShape"/>
                        <a:spAutoFit/>
                      </wps:bodyPr>
                    </wps:wsp>
                  </a:graphicData>
                </a:graphic>
              </wp:anchor>
            </w:drawing>
          </mc:Choice>
          <mc:Fallback>
            <w:pict w14:anchorId="5C866075">
              <v:rect xmlns:wp14="http://schemas.microsoft.com/office/word/2010/wordprocessingDrawing" id="shape_0" style="position:absolute;margin-left:9pt;margin-top:642.7pt;width:469.5pt;height:69.15pt;mso-position-horizontal:left;mso-position-horizontal-relative:margin" fillcolor="white" stroked="f" ID="Textfeld 32" wp14:anchorId="6CDDEFBD">
                <w10:wrap type="square"/>
                <v:fill type="solid" color2="black" o:detectmouseclick="t"/>
                <v:stroke color="#3465a4" joinstyle="round" endcap="flat"/>
                <v:textbox>
                  <w:txbxContent>
                    <w:p xmlns:wp14="http://schemas.microsoft.com/office/word/2010/wordml" w14:paraId="6262B707" wp14:textId="77777777">
                      <w:pPr>
                        <w:pStyle w:val="Caption1"/>
                        <w:spacing w:before="0" w:after="200"/>
                        <w:rPr/>
                      </w:pPr>
                      <w:r>
                        <w:rPr>
                          <w:color w:val="auto"/>
                        </w:rPr>
                        <w:t xml:space="preserve">Figure </w:t>
                      </w:r>
                      <w:r>
                        <w:rPr/>
                        <w:fldChar w:fldCharType="begin"/>
                      </w:r>
                      <w:r>
                        <w:rPr/>
                        <w:instrText> SEQ Figure \* ARABIC </w:instrText>
                      </w:r>
                      <w:r>
                        <w:rPr/>
                        <w:fldChar w:fldCharType="separate"/>
                      </w:r>
                      <w:r>
                        <w:rPr/>
                        <w:t>8</w:t>
                      </w:r>
                      <w:r>
                        <w:rPr/>
                        <w:fldChar w:fldCharType="end"/>
                      </w:r>
                      <w:r>
                        <w:rPr>
                          <w:color w:val="auto"/>
                        </w:rPr>
                        <w:t xml:space="preserve">: </w:t>
                      </w:r>
                      <w:r>
                        <w:rPr>
                          <w:color w:val="auto"/>
                        </w:rPr>
                        <w:t>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SolarPower Europe. Their estimated needed total installed PV capacity are 0.891 TW, 1.94TW and 8.8 TW for the year 2050. Hatched countries indicate that the upper bound (potential for roof-top mounted PV systems) is reached.</w:t>
                      </w:r>
                    </w:p>
                  </w:txbxContent>
                </v:textbox>
              </v:rect>
            </w:pict>
          </mc:Fallback>
        </mc:AlternateContent>
      </w:r>
      <w:r>
        <w:br w:type="page"/>
      </w:r>
    </w:p>
    <w:p xmlns:wp14="http://schemas.microsoft.com/office/word/2010/wordml" w14:paraId="3FFAA615" wp14:textId="77777777">
      <w:pPr>
        <w:pStyle w:val="Heading3"/>
        <w:numPr>
          <w:ilvl w:val="2"/>
          <w:numId w:val="2"/>
        </w:numPr>
        <w:spacing w:before="5299" w:after="0"/>
        <w:rPr/>
      </w:pPr>
      <w:r>
        <mc:AlternateContent>
          <mc:Choice Requires="wps">
            <w:drawing>
              <wp:anchor xmlns:wp14="http://schemas.microsoft.com/office/word/2010/wordprocessingDrawing" distT="0" distB="0" distL="114300" distR="114300" simplePos="0" relativeHeight="20" behindDoc="0" locked="0" layoutInCell="1" allowOverlap="1" wp14:anchorId="12369E08" wp14:editId="7777777">
                <wp:simplePos x="0" y="0"/>
                <wp:positionH relativeFrom="column">
                  <wp:posOffset>163830</wp:posOffset>
                </wp:positionH>
                <wp:positionV relativeFrom="paragraph">
                  <wp:posOffset>3157220</wp:posOffset>
                </wp:positionV>
                <wp:extent cx="5646420" cy="586105"/>
                <wp:effectExtent l="0" t="0" r="0" b="0"/>
                <wp:wrapTopAndBottom/>
                <wp:docPr id="27" name="Textfeld 35"/>
                <a:graphic xmlns:a="http://schemas.openxmlformats.org/drawingml/2006/main">
                  <a:graphicData uri="http://schemas.microsoft.com/office/word/2010/wordprocessingShape">
                    <wps:wsp>
                      <wps:cNvSpPr/>
                      <wps:spPr>
                        <a:xfrm>
                          <a:off x="0" y="0"/>
                          <a:ext cx="5645880" cy="585360"/>
                        </a:xfrm>
                        <a:prstGeom prst="rect">
                          <a:avLst/>
                        </a:prstGeom>
                        <a:solidFill>
                          <a:srgbClr val="ffffff"/>
                        </a:solidFill>
                        <a:ln>
                          <a:noFill/>
                        </a:ln>
                      </wps:spPr>
                      <wps:style>
                        <a:lnRef idx="0"/>
                        <a:fillRef idx="0"/>
                        <a:effectRef idx="0"/>
                        <a:fontRef idx="minor"/>
                      </wps:style>
                      <wps:txbx>
                        <w:txbxContent>
                          <w:p xmlns:wp14="http://schemas.microsoft.com/office/word/2010/wordml" w14:paraId="55FB3D1A" wp14:textId="77777777">
                            <w:pPr>
                              <w:pStyle w:val="Caption1"/>
                              <w:spacing w:before="0" w:after="200"/>
                              <w:rPr/>
                            </w:pPr>
                            <w:bookmarkStart w:name="_Ref65319133" w:id="182"/>
                            <w:r>
                              <w:rPr>
                                <w:color w:val="auto"/>
                              </w:rPr>
                              <w:t xml:space="preserve">Figure </w:t>
                            </w:r>
                            <w:r>
                              <w:rPr/>
                              <w:fldChar w:fldCharType="begin"/>
                            </w:r>
                            <w:r>
                              <w:rPr/>
                              <w:instrText> SEQ Figure \* ARABIC </w:instrText>
                            </w:r>
                            <w:r>
                              <w:rPr/>
                              <w:fldChar w:fldCharType="separate"/>
                            </w:r>
                            <w:r>
                              <w:rPr/>
                              <w:t>9</w:t>
                            </w:r>
                            <w:r>
                              <w:rPr/>
                              <w:fldChar w:fldCharType="end"/>
                            </w:r>
                            <w:bookmarkEnd w:id="182"/>
                            <w:r>
                              <w:rPr>
                                <w:color w:val="auto"/>
                              </w:rPr>
                              <w:t>: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wps:txbx>
                      <wps:bodyPr lIns="0" tIns="0" rIns="0" bIns="0">
                        <a:prstTxWarp prst="textNoShape"/>
                        <a:spAutoFit/>
                      </wps:bodyPr>
                    </wps:wsp>
                  </a:graphicData>
                </a:graphic>
              </wp:anchor>
            </w:drawing>
          </mc:Choice>
          <mc:Fallback>
            <w:pict w14:anchorId="685AD9DC">
              <v:rect xmlns:wp14="http://schemas.microsoft.com/office/word/2010/wordprocessingDrawing" id="shape_0" style="position:absolute;margin-left:12.9pt;margin-top:248.6pt;width:444.5pt;height:46.05pt" fillcolor="white" stroked="f" ID="Textfeld 35" wp14:anchorId="12369E08">
                <w10:wrap type="square"/>
                <v:fill type="solid" color2="black" o:detectmouseclick="t"/>
                <v:stroke color="#3465a4" joinstyle="round" endcap="flat"/>
                <v:textbox>
                  <w:txbxContent>
                    <w:p xmlns:wp14="http://schemas.microsoft.com/office/word/2010/wordml" w14:paraId="5E8C72B9" wp14:textId="77777777">
                      <w:pPr>
                        <w:pStyle w:val="Caption1"/>
                        <w:spacing w:before="0" w:after="200"/>
                        <w:rPr/>
                      </w:pPr>
                      <w:r>
                        <w:rPr>
                          <w:color w:val="auto"/>
                        </w:rPr>
                        <w:t xml:space="preserve">Figure </w:t>
                      </w:r>
                      <w:r>
                        <w:rPr/>
                        <w:fldChar w:fldCharType="begin"/>
                      </w:r>
                      <w:r>
                        <w:rPr/>
                        <w:instrText> SEQ Figure \* ARABIC </w:instrText>
                      </w:r>
                      <w:r>
                        <w:rPr/>
                        <w:fldChar w:fldCharType="separate"/>
                      </w:r>
                      <w:r>
                        <w:rPr/>
                        <w:t>9</w:t>
                      </w:r>
                      <w:r>
                        <w:rPr/>
                        <w:fldChar w:fldCharType="end"/>
                      </w:r>
                      <w:r>
                        <w:rPr>
                          <w:color w:val="auto"/>
                        </w:rPr>
                        <w:t>: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v:textbox>
              </v:rect>
            </w:pict>
          </mc:Fallback>
        </mc:AlternateContent>
      </w:r>
      <w:r>
        <w:drawing>
          <wp:anchor xmlns:wp14="http://schemas.microsoft.com/office/word/2010/wordprocessingDrawing" distT="0" distB="2540" distL="114300" distR="114300" simplePos="0" relativeHeight="19" behindDoc="0" locked="0" layoutInCell="1" allowOverlap="1" wp14:anchorId="3051B13A" wp14:editId="7777777">
            <wp:simplePos x="0" y="0"/>
            <wp:positionH relativeFrom="margin">
              <wp:posOffset>163830</wp:posOffset>
            </wp:positionH>
            <wp:positionV relativeFrom="paragraph">
              <wp:posOffset>321310</wp:posOffset>
            </wp:positionV>
            <wp:extent cx="5645150" cy="2778760"/>
            <wp:effectExtent l="0" t="0" r="0" b="0"/>
            <wp:wrapTopAndBottom/>
            <wp:docPr id="29" name="Grafik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34" descr=""/>
                    <pic:cNvPicPr>
                      <a:picLocks noChangeAspect="1" noChangeArrowheads="1"/>
                    </pic:cNvPicPr>
                  </pic:nvPicPr>
                  <pic:blipFill>
                    <a:blip r:embed="rId21"/>
                    <a:srcRect l="13314" t="9166" r="4260" b="9599"/>
                    <a:stretch>
                      <a:fillRect/>
                    </a:stretch>
                  </pic:blipFill>
                  <pic:spPr bwMode="auto">
                    <a:xfrm>
                      <a:off x="0" y="0"/>
                      <a:ext cx="5645150" cy="2778760"/>
                    </a:xfrm>
                    <a:prstGeom prst="rect">
                      <a:avLst/>
                    </a:prstGeom>
                  </pic:spPr>
                </pic:pic>
              </a:graphicData>
            </a:graphic>
          </wp:anchor>
        </w:drawing>
      </w:r>
      <w:r w:rsidR="0E2152ED">
        <w:rPr/>
        <w:t>Scenario 3 (S3) – Cost minimization</w:t>
      </w:r>
    </w:p>
    <w:p xmlns:wp14="http://schemas.microsoft.com/office/word/2010/wordml" w14:paraId="7CDA7FD6" wp14:textId="77777777">
      <w:pPr>
        <w:pStyle w:val="Normal"/>
        <w:rPr/>
      </w:pPr>
      <w:r>
        <w:rPr/>
        <w:t>With the focus on cost and variability minimization, we see a shift from the South-Eastern / North-western distribution (S1) to a South-eastern / South-western distribution (</w:t>
      </w:r>
      <w:r>
        <w:rPr/>
        <w:fldChar w:fldCharType="begin"/>
      </w:r>
      <w:r>
        <w:rPr/>
        <w:instrText> REF _Ref65319133 \h </w:instrText>
      </w:r>
      <w:r>
        <w:rPr/>
        <w:fldChar w:fldCharType="separate"/>
      </w:r>
      <w:r>
        <w:rPr/>
        <w:t>Figure 9</w:t>
      </w:r>
      <w:r>
        <w:rPr/>
        <w:fldChar w:fldCharType="end"/>
      </w:r>
      <w:r>
        <w:rPr/>
        <w:t>, second plot). The mean variability could still be reduced from 2.7 GW to 1.8 GW (1.5 GW in S1). Which means that the mean variability reduction potential</w:t>
      </w:r>
      <w:ins w:author="Doris Folini" w:date="2021-03-09T14:50:29Z" w:id="51">
        <w:commentRangeStart w:id="27"/>
        <w:commentRangeEnd w:id="27"/>
        <w:r>
          <w:rPr/>
          <w:commentReference w:id="27"/>
        </w:r>
      </w:ins>
      <w:r>
        <w:rPr/>
        <w:t xml:space="preserve"> gets reduced from 44.4% (S1) to 33.3% (S3). The maximum variability could be reduced from 8.5 GW to 6.2 GW (5.2 GW in S1). Which decreases the reduction potential from 38.8% (S1) to 27.1%. The benefit of S3 is that it takes 35.9 GW less installed PV capacity to produce the same amount of electricity compared to S1.</w:t>
      </w:r>
    </w:p>
    <w:p xmlns:wp14="http://schemas.microsoft.com/office/word/2010/wordml" w14:paraId="4996E5F8" wp14:textId="77777777">
      <w:pPr>
        <w:pStyle w:val="Normal"/>
        <w:rPr>
          <w:rFonts w:eastAsia="" w:cs="Times New Roman" w:eastAsiaTheme="majorEastAsia" w:cstheme="majorBidi"/>
          <w:sz w:val="24"/>
          <w:szCs w:val="24"/>
        </w:rPr>
      </w:pPr>
      <w:r w:rsidR="5C6D6ECE">
        <w:rPr/>
        <w:t xml:space="preserve">By doing the same analysis with the estimate of 1.94TW for the year 2050 (Europe Watch Group, S2-2), we get the distribution shown in </w:t>
      </w:r>
      <w:r>
        <w:fldChar w:fldCharType="begin"/>
      </w:r>
      <w:r>
        <w:instrText xml:space="preserve"> REF _Ref65335783 \h </w:instrText>
      </w:r>
      <w:r>
        <w:fldChar w:fldCharType="separate"/>
      </w:r>
      <w:r w:rsidR="5C6D6ECE">
        <w:rPr/>
        <w:t>Figure 10</w:t>
      </w:r>
      <w:r>
        <w:fldChar w:fldCharType="end"/>
      </w:r>
      <w:r w:rsidR="5C6D6ECE">
        <w:rPr/>
        <w:t xml:space="preserve">. </w:t>
      </w:r>
      <w:commentRangeStart w:id="1645369587"/>
      <w:r w:rsidR="5C6D6ECE">
        <w:rPr/>
        <w:t>The method now places all the installed capacities to Southern countries</w:t>
      </w:r>
      <w:commentRangeEnd w:id="1645369587"/>
      <w:r>
        <w:rPr>
          <w:rStyle w:val="CommentReference"/>
        </w:rPr>
        <w:commentReference w:id="1645369587"/>
      </w:r>
      <w:r w:rsidR="5C6D6ECE">
        <w:rPr/>
        <w:t>. The mean variability gets reduced from 13.9 GW to 11.9 GW (9.2 GW in S2-2) and the maximum variability gets reduced from 43.8 GW to 35.0 GW (30.7 GW in S2-2). Which is a decrease of the mean variability reduction potential from 33.8% (S2-2) to 14.4% and a decrease of the maximum variability reduction potential from 29.9% to 20.1%. S3-2 needs 166.8 GW less installed capacity to produce on average 4.4 GW more electricity than S2-2</w:t>
      </w:r>
      <w:commentRangeStart w:id="28"/>
      <w:commentRangeEnd w:id="28"/>
      <w:r>
        <w:rPr>
          <w:rStyle w:val="CommentReference"/>
        </w:rPr>
        <w:commentReference w:id="28"/>
      </w:r>
      <w:r w:rsidR="5C6D6ECE">
        <w:rPr/>
        <w:t>.</w:t>
      </w:r>
    </w:p>
    <w:p xmlns:wp14="http://schemas.microsoft.com/office/word/2010/wordml" w14:paraId="438C80E6" wp14:textId="77777777">
      <w:pPr>
        <w:pStyle w:val="Normal"/>
        <w:spacing w:before="5780" w:after="160" w:line="259" w:lineRule="auto"/>
        <w:ind w:hanging="0"/>
        <w:jc w:val="left"/>
        <w:rPr>
          <w:rFonts w:eastAsia="" w:cs="Times New Roman" w:eastAsiaTheme="majorEastAsia" w:cstheme="majorBidi"/>
          <w:sz w:val="24"/>
          <w:szCs w:val="24"/>
        </w:rPr>
      </w:pPr>
      <w:r>
        <w:rPr>
          <w:rFonts w:eastAsia="" w:cs="Times New Roman" w:eastAsiaTheme="majorEastAsia" w:cstheme="majorBidi"/>
          <w:sz w:val="24"/>
          <w:szCs w:val="24"/>
        </w:rPr>
        <mc:AlternateContent>
          <mc:Choice Requires="wps">
            <w:drawing>
              <wp:anchor xmlns:wp14="http://schemas.microsoft.com/office/word/2010/wordprocessingDrawing" distT="0" distB="0" distL="114300" distR="114300" simplePos="0" relativeHeight="22" behindDoc="0" locked="0" layoutInCell="1" allowOverlap="1" wp14:anchorId="34F5CAE3" wp14:editId="7777777">
                <wp:simplePos x="0" y="0"/>
                <wp:positionH relativeFrom="margin">
                  <wp:posOffset>0</wp:posOffset>
                </wp:positionH>
                <wp:positionV relativeFrom="paragraph">
                  <wp:posOffset>3061970</wp:posOffset>
                </wp:positionV>
                <wp:extent cx="5790565" cy="780415"/>
                <wp:effectExtent l="0" t="0" r="1905" b="1905"/>
                <wp:wrapTopAndBottom/>
                <wp:docPr id="30" name="Textfeld 7"/>
                <a:graphic xmlns:a="http://schemas.openxmlformats.org/drawingml/2006/main">
                  <a:graphicData uri="http://schemas.microsoft.com/office/word/2010/wordprocessingShape">
                    <wps:wsp>
                      <wps:cNvSpPr/>
                      <wps:spPr>
                        <a:xfrm>
                          <a:off x="0" y="0"/>
                          <a:ext cx="5789880" cy="779760"/>
                        </a:xfrm>
                        <a:prstGeom prst="rect">
                          <a:avLst/>
                        </a:prstGeom>
                        <a:solidFill>
                          <a:srgbClr val="ffffff"/>
                        </a:solidFill>
                        <a:ln>
                          <a:noFill/>
                        </a:ln>
                      </wps:spPr>
                      <wps:style>
                        <a:lnRef idx="0"/>
                        <a:fillRef idx="0"/>
                        <a:effectRef idx="0"/>
                        <a:fontRef idx="minor"/>
                      </wps:style>
                      <wps:txbx>
                        <w:txbxContent>
                          <w:p xmlns:wp14="http://schemas.microsoft.com/office/word/2010/wordml" w14:paraId="0598CAD1" wp14:textId="77777777">
                            <w:pPr>
                              <w:pStyle w:val="Caption1"/>
                              <w:spacing w:before="0" w:after="200"/>
                              <w:rPr/>
                            </w:pPr>
                            <w:bookmarkStart w:name="_Ref65335783" w:id="184"/>
                            <w:r>
                              <w:rPr>
                                <w:color w:val="auto"/>
                              </w:rPr>
                              <w:t xml:space="preserve">Figure </w:t>
                            </w:r>
                            <w:r>
                              <w:rPr/>
                              <w:fldChar w:fldCharType="begin"/>
                            </w:r>
                            <w:r>
                              <w:rPr/>
                              <w:instrText> SEQ Figure \* ARABIC </w:instrText>
                            </w:r>
                            <w:r>
                              <w:rPr/>
                              <w:fldChar w:fldCharType="separate"/>
                            </w:r>
                            <w:r>
                              <w:rPr/>
                              <w:t>10</w:t>
                            </w:r>
                            <w:r>
                              <w:rPr/>
                              <w:fldChar w:fldCharType="end"/>
                            </w:r>
                            <w:bookmarkEnd w:id="184"/>
                            <w:r>
                              <w:rPr>
                                <w:color w:val="auto"/>
                              </w:rPr>
                              <w:t>: Additional installed PV capacities of 2050 (</w:t>
                            </w:r>
                            <w:ins w:author="Doris Folini" w:date="2021-03-09T14:53:27Z" w:id="53">
                              <w:r>
                                <w:rPr>
                                  <w:color w:val="auto"/>
                                </w:rPr>
                                <w:t xml:space="preserve">left panel; </w:t>
                              </w:r>
                            </w:ins>
                            <w:r>
                              <w:rPr>
                                <w:color w:val="auto"/>
                              </w:rPr>
                              <w:t>interpolated from the distribution of 2019 with the estimate of 1.94 TW installed PV capacity by the Energy Watch Group) and of scenario 3 (S3</w:t>
                            </w:r>
                            <w:ins w:author="Doris Folini" w:date="2021-03-09T14:53:41Z" w:id="54">
                              <w:r>
                                <w:rPr>
                                  <w:color w:val="auto"/>
                                </w:rPr>
                                <w:t xml:space="preserve">; </w:t>
                              </w:r>
                            </w:ins>
                            <w:ins w:author="Doris Folini" w:date="2021-03-09T14:53:41Z" w:id="55">
                              <w:r>
                                <w:rPr>
                                  <w:color w:val="auto"/>
                                </w:rPr>
                                <w:t>right panel</w:t>
                              </w:r>
                            </w:ins>
                            <w:r>
                              <w:rPr>
                                <w:color w:val="auto"/>
                              </w:rPr>
                              <w:t>).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wps:txbx>
                      <wps:bodyPr lIns="0" tIns="0" rIns="0" bIns="0">
                        <a:prstTxWarp prst="textNoShape"/>
                        <a:noAutofit/>
                      </wps:bodyPr>
                    </wps:wsp>
                  </a:graphicData>
                </a:graphic>
              </wp:anchor>
            </w:drawing>
          </mc:Choice>
          <mc:Fallback>
            <w:pict w14:anchorId="131EF3FF">
              <v:rect xmlns:wp14="http://schemas.microsoft.com/office/word/2010/wordprocessingDrawing" id="shape_0" style="position:absolute;margin-left:0pt;margin-top:241.1pt;width:455.85pt;height:61.35pt;mso-position-horizontal-relative:margin" fillcolor="white" stroked="f" ID="Textfeld 7" wp14:anchorId="34F5CAE3">
                <w10:wrap type="square"/>
                <v:fill type="solid" color2="black" o:detectmouseclick="t"/>
                <v:stroke color="#3465a4" joinstyle="round" endcap="flat"/>
                <v:textbox>
                  <w:txbxContent>
                    <w:p xmlns:wp14="http://schemas.microsoft.com/office/word/2010/wordml" w14:paraId="71F55D49" wp14:textId="77777777">
                      <w:pPr>
                        <w:pStyle w:val="Caption1"/>
                        <w:spacing w:before="0" w:after="200"/>
                        <w:rPr/>
                      </w:pPr>
                      <w:r>
                        <w:rPr>
                          <w:color w:val="auto"/>
                        </w:rPr>
                        <w:t xml:space="preserve">Figure </w:t>
                      </w:r>
                      <w:r>
                        <w:rPr/>
                        <w:fldChar w:fldCharType="begin"/>
                      </w:r>
                      <w:r>
                        <w:rPr/>
                        <w:instrText> SEQ Figure \* ARABIC </w:instrText>
                      </w:r>
                      <w:r>
                        <w:rPr/>
                        <w:fldChar w:fldCharType="separate"/>
                      </w:r>
                      <w:r>
                        <w:rPr/>
                        <w:t>10</w:t>
                      </w:r>
                      <w:r>
                        <w:rPr/>
                        <w:fldChar w:fldCharType="end"/>
                      </w:r>
                      <w:r>
                        <w:rPr>
                          <w:color w:val="auto"/>
                        </w:rPr>
                        <w:t>: Additional installed PV capacities of 2050 (</w:t>
                      </w:r>
                      <w:ins w:author="Doris Folini" w:date="2021-03-09T14:53:27Z" w:id="56">
                        <w:r>
                          <w:rPr>
                            <w:color w:val="auto"/>
                          </w:rPr>
                          <w:t xml:space="preserve">left panel; </w:t>
                        </w:r>
                      </w:ins>
                      <w:r>
                        <w:rPr>
                          <w:color w:val="auto"/>
                        </w:rPr>
                        <w:t>interpolated from the distribution of 2019 with the estimate of 1.94 TW installed PV capacity by the Energy Watch Group) and of scenario 3 (S3</w:t>
                      </w:r>
                      <w:ins w:author="Doris Folini" w:date="2021-03-09T14:53:41Z" w:id="57">
                        <w:r>
                          <w:rPr>
                            <w:color w:val="auto"/>
                          </w:rPr>
                          <w:t xml:space="preserve">; </w:t>
                        </w:r>
                      </w:ins>
                      <w:ins w:author="Doris Folini" w:date="2021-03-09T14:53:41Z" w:id="58">
                        <w:r>
                          <w:rPr>
                            <w:color w:val="auto"/>
                          </w:rPr>
                          <w:t>right panel</w:t>
                        </w:r>
                      </w:ins>
                      <w:r>
                        <w:rPr>
                          <w:color w:val="auto"/>
                        </w:rPr>
                        <w:t>).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v:textbox>
              </v:rect>
            </w:pict>
          </mc:Fallback>
        </mc:AlternateContent>
      </w:r>
      <w:r>
        <w:rPr>
          <w:rFonts w:eastAsia="" w:cs="Times New Roman" w:eastAsiaTheme="majorEastAsia" w:cstheme="majorBidi"/>
          <w:sz w:val="24"/>
          <w:szCs w:val="24"/>
        </w:rPr>
        <w:drawing>
          <wp:anchor xmlns:wp14="http://schemas.microsoft.com/office/word/2010/wordprocessingDrawing" distT="0" distB="5080" distL="114300" distR="121920" simplePos="0" relativeHeight="21" behindDoc="0" locked="0" layoutInCell="1" allowOverlap="1" wp14:anchorId="361A5129" wp14:editId="7777777">
            <wp:simplePos x="0" y="0"/>
            <wp:positionH relativeFrom="margin">
              <wp:posOffset>0</wp:posOffset>
            </wp:positionH>
            <wp:positionV relativeFrom="paragraph">
              <wp:posOffset>125730</wp:posOffset>
            </wp:positionV>
            <wp:extent cx="5974080" cy="2890520"/>
            <wp:effectExtent l="0" t="0" r="0" b="0"/>
            <wp:wrapTopAndBottom/>
            <wp:docPr id="32" name="Grafik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4" descr=""/>
                    <pic:cNvPicPr>
                      <a:picLocks noChangeAspect="1" noChangeArrowheads="1"/>
                    </pic:cNvPicPr>
                  </pic:nvPicPr>
                  <pic:blipFill>
                    <a:blip r:embed="rId22"/>
                    <a:srcRect l="13547" t="10730" r="5173" b="10521"/>
                    <a:stretch>
                      <a:fillRect/>
                    </a:stretch>
                  </pic:blipFill>
                  <pic:spPr bwMode="auto">
                    <a:xfrm>
                      <a:off x="0" y="0"/>
                      <a:ext cx="5974080" cy="2890520"/>
                    </a:xfrm>
                    <a:prstGeom prst="rect">
                      <a:avLst/>
                    </a:prstGeom>
                  </pic:spPr>
                </pic:pic>
              </a:graphicData>
            </a:graphic>
          </wp:anchor>
        </w:drawing>
      </w:r>
    </w:p>
    <w:p xmlns:wp14="http://schemas.microsoft.com/office/word/2010/wordml" w14:paraId="6DFE7639" wp14:textId="77777777">
      <w:pPr>
        <w:pStyle w:val="Heading3"/>
        <w:numPr>
          <w:ilvl w:val="2"/>
          <w:numId w:val="2"/>
        </w:numPr>
        <w:rPr/>
      </w:pPr>
      <w:r>
        <w:rPr/>
        <w:t>Scenario 4 (S4) –Coverage of country specific electricity consumption with PV systems</w:t>
      </w:r>
    </w:p>
    <w:p xmlns:wp14="http://schemas.microsoft.com/office/word/2010/wordml" w14:paraId="2E265858" wp14:textId="5C140D1B">
      <w:pPr>
        <w:pStyle w:val="Normal"/>
      </w:pPr>
      <w:ins w:author="Doris Folini" w:date="2021-03-09T14:54:49Z" w:id="1469898826">
        <w:r w:rsidR="5C6D6ECE">
          <w:t xml:space="preserve">The scenarios examined so far, scenario S1 to S3, </w:t>
        </w:r>
      </w:ins>
      <w:ins w:author="Doris Folini" w:date="2021-03-09T14:55:01Z" w:id="49580921">
        <w:r w:rsidR="5C6D6ECE">
          <w:t xml:space="preserve">ended up with putting more IC to geographically somewhat extreme regions of Europe, like </w:t>
        </w:r>
        <w:r w:rsidR="5C6D6ECE">
          <w:t>Greec</w:t>
        </w:r>
        <w:r w:rsidR="5C6D6ECE">
          <w:t xml:space="preserve"> or Scandinavia. In practi</w:t>
        </w:r>
      </w:ins>
      <w:ins w:author="Doris Folini" w:date="2021-03-09T14:56:00Z" w:id="230737841">
        <w:r w:rsidR="5C6D6ECE">
          <w:t xml:space="preserve">ce, such a distribution of power production would necessitate substantial capacities for power transfer from the production regions to the consumers in other parts of Europe. This motivates </w:t>
        </w:r>
      </w:ins>
      <w:ins w:author="Doris Folini" w:date="2021-03-09T14:57:23Z" w:id="847439645">
        <w:r w:rsidR="5C6D6ECE">
          <w:t>investigating yet another scenario</w:t>
        </w:r>
      </w:ins>
      <w:ins w:author="Wohland  Jan" w:date="2021-03-11T09:52:47.883Z" w:id="673264203">
        <w:r w:rsidR="7D4C5076">
          <w:t xml:space="preserve"> where countries want to be self-sufficient to a certain extent</w:t>
        </w:r>
      </w:ins>
      <w:ins w:author="Doris Folini" w:date="2021-03-09T14:57:23Z" w:id="1258391337">
        <w:r w:rsidR="5C6D6ECE">
          <w:t xml:space="preserve">. </w:t>
        </w:r>
      </w:ins>
      <w:r w:rsidR="5C6D6ECE">
        <w:rPr/>
        <w:t>S4-1 enforces a flatter distribution because of the constraint that 10% of the country specific consumption must be produced with PV systems in the year 2030.</w:t>
      </w:r>
      <w:commentRangeStart w:id="1545972873"/>
      <w:r w:rsidR="5C6D6ECE">
        <w:rPr/>
        <w:t xml:space="preserve"> </w:t>
      </w:r>
      <w:ins w:author="Doris Folini" w:date="2021-03-09T14:58:42Z" w:id="986271934">
        <w:r w:rsidR="5C6D6ECE">
          <w:t xml:space="preserve">The </w:t>
        </w:r>
      </w:ins>
      <w:r w:rsidR="5C6D6ECE">
        <w:rPr/>
        <w:t xml:space="preserve">10% are </w:t>
      </w:r>
      <w:ins w:author="Doris Folini" w:date="2021-03-09T14:58:45Z" w:id="1623208593">
        <w:r w:rsidR="5C6D6ECE">
          <w:t xml:space="preserve">motivated by the fact </w:t>
        </w:r>
        <w:r w:rsidR="5C6D6ECE">
          <w:t>that</w:t>
        </w:r>
        <w:r w:rsidR="5C6D6ECE">
          <w:t xml:space="preserve"> </w:t>
        </w:r>
      </w:ins>
      <w:del w:author="Doris Folini" w:date="2021-03-09T14:58:56Z" w:id="1009297465">
        <w:r w:rsidDel="5C6D6ECE">
          <w:delText xml:space="preserve">chosen because </w:delText>
        </w:r>
      </w:del>
      <w:r w:rsidR="5C6D6ECE">
        <w:rPr/>
        <w:t>already 13.5% of the sum of the latest available consumption data for each country equals the PV power production estimated for the year 2030 with the NECPs</w:t>
      </w:r>
      <w:commentRangeStart w:id="29"/>
      <w:commentRangeEnd w:id="29"/>
      <w:r>
        <w:rPr>
          <w:rStyle w:val="CommentReference"/>
        </w:rPr>
        <w:commentReference w:id="29"/>
      </w:r>
      <w:commentRangeEnd w:id="1545972873"/>
      <w:r>
        <w:rPr>
          <w:rStyle w:val="CommentReference"/>
        </w:rPr>
        <w:commentReference w:id="1545972873"/>
      </w:r>
      <w:r w:rsidR="5C6D6ECE">
        <w:rPr/>
        <w:t>.</w:t>
      </w:r>
      <w:commentRangeStart w:id="792395711"/>
      <w:r w:rsidR="5C6D6ECE">
        <w:rPr/>
        <w:t xml:space="preserve"> And if we overshoot the total installed capacity from the NECPs a comparison would not be feasible. </w:t>
      </w:r>
      <w:commentRangeEnd w:id="792395711"/>
      <w:r>
        <w:rPr>
          <w:rStyle w:val="CommentReference"/>
        </w:rPr>
        <w:commentReference w:id="792395711"/>
      </w:r>
    </w:p>
    <w:p xmlns:wp14="http://schemas.microsoft.com/office/word/2010/wordml" w14:paraId="2B7F257E" wp14:textId="77777777">
      <w:pPr>
        <w:pStyle w:val="Normal"/>
      </w:pPr>
      <w:r w:rsidR="5C6D6ECE">
        <w:rPr/>
        <w:t xml:space="preserve">The results are shown in </w:t>
      </w:r>
      <w:r>
        <w:fldChar w:fldCharType="begin"/>
      </w:r>
      <w:r>
        <w:instrText xml:space="preserve"> REF _Ref65399700 \h </w:instrText>
      </w:r>
      <w:r>
        <w:fldChar w:fldCharType="separate"/>
      </w:r>
      <w:r w:rsidR="5C6D6ECE">
        <w:rPr/>
        <w:t>Figure 11</w:t>
      </w:r>
      <w:r>
        <w:fldChar w:fldCharType="end"/>
      </w:r>
      <w:r w:rsidR="5C6D6ECE">
        <w:rPr/>
        <w:t xml:space="preserve">. All countries get their needed installed capacities to cover 10% of their consumption and the rest is again distributed to South-eastern and North-western Europe. </w:t>
      </w:r>
      <w:commentRangeStart w:id="1440478299"/>
      <w:r w:rsidR="5C6D6ECE">
        <w:rPr/>
        <w:t>The flatter distribution is at the expense of the variability reduction potential.</w:t>
      </w:r>
      <w:commentRangeEnd w:id="1440478299"/>
      <w:r>
        <w:rPr>
          <w:rStyle w:val="CommentReference"/>
        </w:rPr>
        <w:commentReference w:id="1440478299"/>
      </w:r>
      <w:r w:rsidR="5C6D6ECE">
        <w:rPr/>
        <w:t xml:space="preserve"> It reduces from 44.4% (S1) to 29.6% for the mean variability and reduces from 38.8% to 29.4% for the maximum variability. Which means that we are reducing the total mean variability from 2.7 GW to 1.9 GW (1.5 GW in S1) and the total maximum variability from 8.5 GW to 6.0 GW (5.2GW in S1).</w:t>
      </w:r>
    </w:p>
    <w:p xmlns:wp14="http://schemas.microsoft.com/office/word/2010/wordml" w14:paraId="4E8AB8AE" wp14:textId="77777777">
      <w:pPr>
        <w:pStyle w:val="Normal"/>
        <w:rPr/>
      </w:pPr>
      <w:commentRangeStart w:id="30"/>
      <w:r>
        <w:rPr/>
        <w:t xml:space="preserve">Interesting remark </w:t>
      </w:r>
      <w:r>
        <w:rPr>
          <w:rFonts w:ascii="Wingdings" w:hAnsi="Wingdings" w:eastAsia="Wingdings" w:cs="Wingdings"/>
        </w:rPr>
        <w:t></w:t>
      </w:r>
      <w:r>
        <w:rPr/>
        <w:t xml:space="preserve"> with 13.5%  </w:t>
      </w:r>
      <w:r>
        <w:rPr>
          <w:rFonts w:ascii="Wingdings" w:hAnsi="Wingdings" w:eastAsia="Wingdings" w:cs="Wingdings"/>
        </w:rPr>
        <w:t></w:t>
      </w:r>
      <w:r>
        <w:rPr/>
        <w:t xml:space="preserve"> nearly same variability with bit more IC and same production</w:t>
      </w:r>
      <w:commentRangeEnd w:id="30"/>
      <w:r>
        <w:commentReference w:id="30"/>
      </w:r>
      <w:r>
        <w:rPr/>
      </w:r>
    </w:p>
    <w:p xmlns:wp14="http://schemas.microsoft.com/office/word/2010/wordml" w14:paraId="6491E1D4" wp14:textId="77777777">
      <w:pPr>
        <w:pStyle w:val="Normal"/>
        <w:spacing w:before="5345" w:after="0"/>
        <w:ind w:hanging="0"/>
        <w:rPr/>
      </w:pPr>
      <w:r>
        <w:rPr/>
        <mc:AlternateContent>
          <mc:Choice Requires="wps">
            <w:drawing>
              <wp:anchor xmlns:wp14="http://schemas.microsoft.com/office/word/2010/wordprocessingDrawing" distT="0" distB="0" distL="114300" distR="114300" simplePos="0" relativeHeight="24" behindDoc="0" locked="0" layoutInCell="1" allowOverlap="1" wp14:anchorId="47073701" wp14:editId="7777777">
                <wp:simplePos x="0" y="0"/>
                <wp:positionH relativeFrom="column">
                  <wp:posOffset>3175</wp:posOffset>
                </wp:positionH>
                <wp:positionV relativeFrom="paragraph">
                  <wp:posOffset>3068320</wp:posOffset>
                </wp:positionV>
                <wp:extent cx="5970905" cy="586105"/>
                <wp:effectExtent l="0" t="0" r="0" b="0"/>
                <wp:wrapTopAndBottom/>
                <wp:docPr id="33" name="Textfeld 16"/>
                <a:graphic xmlns:a="http://schemas.openxmlformats.org/drawingml/2006/main">
                  <a:graphicData uri="http://schemas.microsoft.com/office/word/2010/wordprocessingShape">
                    <wps:wsp>
                      <wps:cNvSpPr/>
                      <wps:spPr>
                        <a:xfrm>
                          <a:off x="0" y="0"/>
                          <a:ext cx="5970240" cy="585360"/>
                        </a:xfrm>
                        <a:prstGeom prst="rect">
                          <a:avLst/>
                        </a:prstGeom>
                        <a:solidFill>
                          <a:srgbClr val="ffffff"/>
                        </a:solidFill>
                        <a:ln>
                          <a:noFill/>
                        </a:ln>
                      </wps:spPr>
                      <wps:style>
                        <a:lnRef idx="0"/>
                        <a:fillRef idx="0"/>
                        <a:effectRef idx="0"/>
                        <a:fontRef idx="minor"/>
                      </wps:style>
                      <wps:txbx>
                        <w:txbxContent>
                          <w:p xmlns:wp14="http://schemas.microsoft.com/office/word/2010/wordml" w14:paraId="44B8D58E" wp14:textId="77777777">
                            <w:pPr>
                              <w:pStyle w:val="Caption1"/>
                              <w:spacing w:before="0" w:after="200"/>
                              <w:rPr/>
                            </w:pPr>
                            <w:bookmarkStart w:name="_Ref65399700" w:id="186"/>
                            <w:r>
                              <w:rPr>
                                <w:color w:val="auto"/>
                              </w:rPr>
                              <w:t xml:space="preserve">Figure </w:t>
                            </w:r>
                            <w:r>
                              <w:rPr/>
                              <w:fldChar w:fldCharType="begin"/>
                            </w:r>
                            <w:r>
                              <w:rPr/>
                              <w:instrText> SEQ Figure \* ARABIC </w:instrText>
                            </w:r>
                            <w:r>
                              <w:rPr/>
                              <w:fldChar w:fldCharType="separate"/>
                            </w:r>
                            <w:r>
                              <w:rPr/>
                              <w:t>11</w:t>
                            </w:r>
                            <w:r>
                              <w:rPr/>
                              <w:fldChar w:fldCharType="end"/>
                            </w:r>
                            <w:bookmarkEnd w:id="186"/>
                            <w:r>
                              <w:rPr>
                                <w:color w:val="auto"/>
                              </w:rPr>
                              <w:t xml:space="preserve"> </w:t>
                            </w:r>
                            <w:bookmarkStart w:name="_Hlk65586292" w:id="187"/>
                            <w:r>
                              <w:rPr>
                                <w:color w:val="auto"/>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87"/>
                          </w:p>
                        </w:txbxContent>
                      </wps:txbx>
                      <wps:bodyPr lIns="0" tIns="0" rIns="0" bIns="0">
                        <a:prstTxWarp prst="textNoShape"/>
                        <a:spAutoFit/>
                      </wps:bodyPr>
                    </wps:wsp>
                  </a:graphicData>
                </a:graphic>
              </wp:anchor>
            </w:drawing>
          </mc:Choice>
          <mc:Fallback>
            <w:pict w14:anchorId="003E520B">
              <v:rect xmlns:wp14="http://schemas.microsoft.com/office/word/2010/wordprocessingDrawing" id="shape_0" style="position:absolute;margin-left:0.25pt;margin-top:241.6pt;width:470.05pt;height:46.05pt" fillcolor="white" stroked="f" ID="Textfeld 16" wp14:anchorId="47073701">
                <w10:wrap type="square"/>
                <v:fill type="solid" color2="black" o:detectmouseclick="t"/>
                <v:stroke color="#3465a4" joinstyle="round" endcap="flat"/>
                <v:textbox>
                  <w:txbxContent>
                    <w:p xmlns:wp14="http://schemas.microsoft.com/office/word/2010/wordml" w14:paraId="1037D17F" wp14:textId="77777777">
                      <w:pPr>
                        <w:pStyle w:val="Caption1"/>
                        <w:spacing w:before="0" w:after="200"/>
                        <w:rPr/>
                      </w:pPr>
                      <w:r>
                        <w:rPr>
                          <w:color w:val="auto"/>
                        </w:rPr>
                        <w:t xml:space="preserve">Figure </w:t>
                      </w:r>
                      <w:r>
                        <w:rPr/>
                        <w:fldChar w:fldCharType="begin"/>
                      </w:r>
                      <w:r>
                        <w:rPr/>
                        <w:instrText> SEQ Figure \* ARABIC </w:instrText>
                      </w:r>
                      <w:r>
                        <w:rPr/>
                        <w:fldChar w:fldCharType="separate"/>
                      </w:r>
                      <w:r>
                        <w:rPr/>
                        <w:t>11</w:t>
                      </w:r>
                      <w:r>
                        <w:rPr/>
                        <w:fldChar w:fldCharType="end"/>
                      </w:r>
                      <w:r>
                        <w:rPr>
                          <w:color w:val="auto"/>
                        </w:rPr>
                        <w:t xml:space="preserve"> </w:t>
                      </w:r>
                      <w:r>
                        <w:rPr>
                          <w:color w:val="auto"/>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p>
                  </w:txbxContent>
                </v:textbox>
              </v:rect>
            </w:pict>
          </mc:Fallback>
        </mc:AlternateContent>
      </w:r>
      <w:r>
        <w:rPr/>
        <w:drawing>
          <wp:anchor xmlns:wp14="http://schemas.microsoft.com/office/word/2010/wordprocessingDrawing" distT="0" distB="0" distL="114300" distR="0" simplePos="0" relativeHeight="23" behindDoc="0" locked="0" layoutInCell="1" allowOverlap="1" wp14:anchorId="06305BD9" wp14:editId="7777777">
            <wp:simplePos x="0" y="0"/>
            <wp:positionH relativeFrom="margin">
              <wp:align>right</wp:align>
            </wp:positionH>
            <wp:positionV relativeFrom="paragraph">
              <wp:posOffset>203200</wp:posOffset>
            </wp:positionV>
            <wp:extent cx="5969635" cy="2807970"/>
            <wp:effectExtent l="0" t="0" r="0" b="0"/>
            <wp:wrapTopAndBottom/>
            <wp:docPr id="35" name="Grafik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7" descr=""/>
                    <pic:cNvPicPr>
                      <a:picLocks noChangeAspect="1" noChangeArrowheads="1"/>
                    </pic:cNvPicPr>
                  </pic:nvPicPr>
                  <pic:blipFill>
                    <a:blip r:embed="rId23"/>
                    <a:srcRect l="14096" t="10119" r="1687" b="10548"/>
                    <a:stretch>
                      <a:fillRect/>
                    </a:stretch>
                  </pic:blipFill>
                  <pic:spPr bwMode="auto">
                    <a:xfrm>
                      <a:off x="0" y="0"/>
                      <a:ext cx="5969635" cy="2807970"/>
                    </a:xfrm>
                    <a:prstGeom prst="rect">
                      <a:avLst/>
                    </a:prstGeom>
                  </pic:spPr>
                </pic:pic>
              </a:graphicData>
            </a:graphic>
          </wp:anchor>
        </w:drawing>
      </w:r>
    </w:p>
    <w:p xmlns:wp14="http://schemas.microsoft.com/office/word/2010/wordml" w14:paraId="645211EA" wp14:textId="26269D2D">
      <w:pPr>
        <w:pStyle w:val="Normal"/>
        <w:ind w:hanging="0"/>
      </w:pPr>
      <w:r w:rsidR="5C6D6ECE">
        <w:rPr/>
        <w:t>The same analys</w:t>
      </w:r>
      <w:del w:author="Wohland  Jan" w:date="2021-03-11T09:55:14.473Z" w:id="1247129978">
        <w:r w:rsidDel="5C6D6ECE">
          <w:delText>e</w:delText>
        </w:r>
      </w:del>
      <w:ins w:author="Wohland  Jan" w:date="2021-03-11T09:55:14.563Z" w:id="1989949037">
        <w:r w:rsidR="4916B235">
          <w:t>i</w:t>
        </w:r>
      </w:ins>
      <w:r w:rsidR="5C6D6ECE">
        <w:rPr/>
        <w:t xml:space="preserve">s but with the estimate of 1.94 TW installed capacity for the year 2050 by the Energy Watch Group and the constraint that 30% of the consumption per country must be covered with PV power production, yields to the results presented in </w:t>
      </w:r>
      <w:r>
        <w:fldChar w:fldCharType="begin"/>
      </w:r>
      <w:r>
        <w:instrText xml:space="preserve"> REF _Ref65402092 \h </w:instrText>
      </w:r>
      <w:r>
        <w:fldChar w:fldCharType="separate"/>
      </w:r>
      <w:r w:rsidR="5C6D6ECE">
        <w:rPr/>
        <w:t>Figure 12</w:t>
      </w:r>
      <w:r>
        <w:fldChar w:fldCharType="end"/>
      </w:r>
      <w:r w:rsidR="5C6D6ECE">
        <w:rPr/>
        <w:t>. The flatter distribution is again at the expense of the mean variability reduction potential. It decreases from 33.8% (S2-2) to 28.1%. Which is a reduction from 13.9 GW to 10.0 GW (9.2 GW in S2-2). Interestingly the maximum variability reduction potential increases within this scenario from 29.9% (S2-2) to 30.1%. Which is a reduction from 43.8 GW to 30.5 GW (30.7 GW in S2-2)</w:t>
      </w:r>
      <w:commentRangeStart w:id="31"/>
      <w:commentRangeEnd w:id="31"/>
      <w:r>
        <w:rPr>
          <w:rStyle w:val="CommentReference"/>
        </w:rPr>
        <w:commentReference w:id="31"/>
      </w:r>
      <w:r w:rsidR="5C6D6ECE">
        <w:rPr/>
        <w:t>.</w:t>
      </w:r>
    </w:p>
    <w:p xmlns:wp14="http://schemas.microsoft.com/office/word/2010/wordml" w14:paraId="5023141B" wp14:textId="77777777">
      <w:pPr>
        <w:pStyle w:val="Normal"/>
        <w:rPr/>
      </w:pPr>
      <w:r>
        <w:rPr/>
      </w:r>
    </w:p>
    <w:p xmlns:wp14="http://schemas.microsoft.com/office/word/2010/wordml" w14:paraId="0D732347" wp14:textId="77777777">
      <w:pPr>
        <w:pStyle w:val="Normal"/>
        <w:spacing w:before="5938" w:after="160" w:line="259" w:lineRule="auto"/>
        <w:ind w:hanging="0"/>
        <w:jc w:val="left"/>
        <w:rPr/>
      </w:pPr>
      <w:r>
        <w:rPr/>
        <mc:AlternateContent>
          <mc:Choice Requires="wps">
            <w:drawing>
              <wp:anchor xmlns:wp14="http://schemas.microsoft.com/office/word/2010/wordprocessingDrawing" distT="0" distB="0" distL="114300" distR="114300" simplePos="0" relativeHeight="27" behindDoc="0" locked="0" layoutInCell="1" allowOverlap="1" wp14:anchorId="42F47E85" wp14:editId="7777777">
                <wp:simplePos x="0" y="0"/>
                <wp:positionH relativeFrom="margin">
                  <wp:posOffset>635</wp:posOffset>
                </wp:positionH>
                <wp:positionV relativeFrom="paragraph">
                  <wp:posOffset>3062605</wp:posOffset>
                </wp:positionV>
                <wp:extent cx="5972175" cy="986790"/>
                <wp:effectExtent l="0" t="0" r="0" b="5080"/>
                <wp:wrapTopAndBottom/>
                <wp:docPr id="36" name="Textfeld 26"/>
                <a:graphic xmlns:a="http://schemas.openxmlformats.org/drawingml/2006/main">
                  <a:graphicData uri="http://schemas.microsoft.com/office/word/2010/wordprocessingShape">
                    <wps:wsp>
                      <wps:cNvSpPr/>
                      <wps:spPr>
                        <a:xfrm>
                          <a:off x="0" y="0"/>
                          <a:ext cx="5971680" cy="986040"/>
                        </a:xfrm>
                        <a:prstGeom prst="rect">
                          <a:avLst/>
                        </a:prstGeom>
                        <a:solidFill>
                          <a:srgbClr val="ffffff"/>
                        </a:solidFill>
                        <a:ln>
                          <a:noFill/>
                        </a:ln>
                      </wps:spPr>
                      <wps:style>
                        <a:lnRef idx="0"/>
                        <a:fillRef idx="0"/>
                        <a:effectRef idx="0"/>
                        <a:fontRef idx="minor"/>
                      </wps:style>
                      <wps:txbx>
                        <w:txbxContent>
                          <w:p xmlns:wp14="http://schemas.microsoft.com/office/word/2010/wordml" w14:paraId="7878D2D2" wp14:textId="77777777">
                            <w:pPr>
                              <w:pStyle w:val="Caption1"/>
                              <w:spacing w:before="0" w:after="200"/>
                              <w:rPr/>
                            </w:pPr>
                            <w:bookmarkStart w:name="_Ref65402092" w:id="190"/>
                            <w:r>
                              <w:rPr>
                                <w:color w:val="auto"/>
                              </w:rPr>
                              <w:t xml:space="preserve">Figure </w:t>
                            </w:r>
                            <w:r>
                              <w:rPr/>
                              <w:fldChar w:fldCharType="begin"/>
                            </w:r>
                            <w:r>
                              <w:rPr/>
                              <w:instrText> SEQ Figure \* ARABIC </w:instrText>
                            </w:r>
                            <w:r>
                              <w:rPr/>
                              <w:fldChar w:fldCharType="separate"/>
                            </w:r>
                            <w:r>
                              <w:rPr/>
                              <w:t>12</w:t>
                            </w:r>
                            <w:r>
                              <w:rPr/>
                              <w:fldChar w:fldCharType="end"/>
                            </w:r>
                            <w:bookmarkEnd w:id="190"/>
                            <w:r>
                              <w:rPr>
                                <w:color w:val="auto"/>
                              </w:rPr>
                              <w:t>: Additional installed PV capacities of 2050 (interpolated from the distribution of 2019 with the estimate of 1.94 TW installed PV capacity by the Energy Watch Group) and of scenario 4-1 (S4-1). S4-1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wps:txbx>
                      <wps:bodyPr lIns="0" tIns="0" rIns="0" bIns="0">
                        <a:prstTxWarp prst="textNoShape"/>
                        <a:noAutofit/>
                      </wps:bodyPr>
                    </wps:wsp>
                  </a:graphicData>
                </a:graphic>
              </wp:anchor>
            </w:drawing>
          </mc:Choice>
          <mc:Fallback>
            <w:pict w14:anchorId="7D32F362">
              <v:rect xmlns:wp14="http://schemas.microsoft.com/office/word/2010/wordprocessingDrawing" id="shape_0" style="position:absolute;margin-left:0.05pt;margin-top:241.15pt;width:470.15pt;height:77.6pt;mso-position-horizontal-relative:margin" fillcolor="white" stroked="f" ID="Textfeld 26" wp14:anchorId="42F47E85">
                <w10:wrap type="square"/>
                <v:fill type="solid" color2="black" o:detectmouseclick="t"/>
                <v:stroke color="#3465a4" joinstyle="round" endcap="flat"/>
                <v:textbox>
                  <w:txbxContent>
                    <w:p xmlns:wp14="http://schemas.microsoft.com/office/word/2010/wordml" w14:paraId="53E44572" wp14:textId="77777777">
                      <w:pPr>
                        <w:pStyle w:val="Caption1"/>
                        <w:spacing w:before="0" w:after="200"/>
                        <w:rPr/>
                      </w:pPr>
                      <w:r>
                        <w:rPr>
                          <w:color w:val="auto"/>
                        </w:rPr>
                        <w:t xml:space="preserve">Figure </w:t>
                      </w:r>
                      <w:r>
                        <w:rPr/>
                        <w:fldChar w:fldCharType="begin"/>
                      </w:r>
                      <w:r>
                        <w:rPr/>
                        <w:instrText> SEQ Figure \* ARABIC </w:instrText>
                      </w:r>
                      <w:r>
                        <w:rPr/>
                        <w:fldChar w:fldCharType="separate"/>
                      </w:r>
                      <w:r>
                        <w:rPr/>
                        <w:t>12</w:t>
                      </w:r>
                      <w:r>
                        <w:rPr/>
                        <w:fldChar w:fldCharType="end"/>
                      </w:r>
                      <w:r>
                        <w:rPr>
                          <w:color w:val="auto"/>
                        </w:rPr>
                        <w:t>: Additional installed PV capacities of 2050 (interpolated from the distribution of 2019 with the estimate of 1.94 TW installed PV capacity by the Energy Watch Group) and of scenario 4-1 (S4-1). S4-1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v:textbox>
              </v:rect>
            </w:pict>
          </mc:Fallback>
        </mc:AlternateContent>
      </w:r>
      <w:r>
        <w:rPr/>
        <w:drawing>
          <wp:anchor xmlns:wp14="http://schemas.microsoft.com/office/word/2010/wordprocessingDrawing" distT="0" distB="0" distL="114300" distR="114300" simplePos="0" relativeHeight="26" behindDoc="0" locked="0" layoutInCell="1" allowOverlap="1" wp14:anchorId="65F4049C" wp14:editId="7777777">
            <wp:simplePos x="0" y="0"/>
            <wp:positionH relativeFrom="margin">
              <wp:posOffset>0</wp:posOffset>
            </wp:positionH>
            <wp:positionV relativeFrom="paragraph">
              <wp:posOffset>272415</wp:posOffset>
            </wp:positionV>
            <wp:extent cx="5970905" cy="2784475"/>
            <wp:effectExtent l="0" t="0" r="0" b="0"/>
            <wp:wrapTopAndBottom/>
            <wp:docPr id="38" name="Grafik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25" descr=""/>
                    <pic:cNvPicPr>
                      <a:picLocks noChangeAspect="1" noChangeArrowheads="1"/>
                    </pic:cNvPicPr>
                  </pic:nvPicPr>
                  <pic:blipFill>
                    <a:blip r:embed="rId24"/>
                    <a:srcRect l="13744" t="10458" r="1840" b="10785"/>
                    <a:stretch>
                      <a:fillRect/>
                    </a:stretch>
                  </pic:blipFill>
                  <pic:spPr bwMode="auto">
                    <a:xfrm>
                      <a:off x="0" y="0"/>
                      <a:ext cx="5970905" cy="2784475"/>
                    </a:xfrm>
                    <a:prstGeom prst="rect">
                      <a:avLst/>
                    </a:prstGeom>
                  </pic:spPr>
                </pic:pic>
              </a:graphicData>
            </a:graphic>
          </wp:anchor>
        </w:drawing>
      </w:r>
    </w:p>
    <w:p xmlns:wp14="http://schemas.microsoft.com/office/word/2010/wordml" w14:paraId="1F3B1409" wp14:textId="77777777">
      <w:pPr>
        <w:pStyle w:val="Normal"/>
        <w:spacing w:before="0" w:after="160" w:line="259" w:lineRule="auto"/>
        <w:ind w:hanging="0"/>
        <w:jc w:val="left"/>
        <w:rPr/>
      </w:pPr>
      <w:r>
        <w:rPr/>
      </w:r>
    </w:p>
    <w:p xmlns:wp14="http://schemas.microsoft.com/office/word/2010/wordml" w14:paraId="7087DA42" wp14:textId="77777777">
      <w:pPr>
        <w:pStyle w:val="Normal"/>
        <w:rPr/>
      </w:pPr>
      <w:r>
        <w:rPr/>
        <w:t xml:space="preserve">An overview of all the important results of the various scenarios can be found in </w:t>
      </w:r>
      <w:r>
        <w:rPr/>
        <w:fldChar w:fldCharType="begin"/>
      </w:r>
      <w:r>
        <w:rPr/>
        <w:instrText> REF _Ref65410725 \h </w:instrText>
      </w:r>
      <w:r>
        <w:rPr/>
        <w:fldChar w:fldCharType="separate"/>
      </w:r>
      <w:r>
        <w:rPr/>
        <w:t>Error: Reference source not found</w:t>
      </w:r>
      <w:r>
        <w:rPr/>
        <w:fldChar w:fldCharType="end"/>
      </w:r>
      <w:r>
        <w:rPr/>
        <w:t xml:space="preserve">. A detailed analysis of the over- and underproductions for every weather regime and season compared to their seasonal mean for all scenarios is shown in the appendix FIXXY – FIX XY. And the consolidate view of the variabilities for every scenario can also be found in the appendix FIXXY – FIXXY.  </w:t>
      </w:r>
    </w:p>
    <w:p xmlns:wp14="http://schemas.microsoft.com/office/word/2010/wordml" w14:paraId="562C75D1" wp14:textId="77777777">
      <w:pPr>
        <w:pStyle w:val="Normal"/>
        <w:spacing w:before="0" w:after="160" w:line="259" w:lineRule="auto"/>
        <w:ind w:hanging="0"/>
        <w:jc w:val="left"/>
        <w:rPr/>
      </w:pPr>
      <w:r>
        <w:rPr/>
      </w:r>
    </w:p>
    <w:p xmlns:wp14="http://schemas.microsoft.com/office/word/2010/wordml" w14:paraId="664355AD" wp14:textId="77777777">
      <w:pPr>
        <w:sectPr>
          <w:headerReference w:type="default" r:id="rId25"/>
          <w:headerReference w:type="first" r:id="rId26"/>
          <w:type w:val="nextPage"/>
          <w:pgSz w:w="12240" w:h="15840" w:orient="portrait"/>
          <w:pgMar w:top="1134" w:right="1417" w:bottom="1417" w:left="1417" w:header="708" w:footer="0" w:gutter="0"/>
          <w:pgNumType w:fmt="decimal"/>
          <w:formProt w:val="false"/>
          <w:titlePg/>
          <w:textDirection w:val="lrTb"/>
          <w:docGrid w:type="default" w:linePitch="360" w:charSpace="4096"/>
        </w:sectPr>
        <w:pStyle w:val="Normal"/>
        <w:spacing w:before="0" w:after="160" w:line="259" w:lineRule="auto"/>
        <w:ind w:hanging="0"/>
        <w:jc w:val="left"/>
        <w:rPr/>
      </w:pPr>
      <w:r>
        <w:rPr/>
      </w:r>
    </w:p>
    <w:p xmlns:wp14="http://schemas.microsoft.com/office/word/2010/wordml" w14:paraId="1A965116" wp14:textId="77777777">
      <w:pPr>
        <w:pStyle w:val="Caption1"/>
        <w:keepNext w:val="true"/>
        <w:rPr/>
      </w:pPr>
      <w:r>
        <w:rPr/>
      </w:r>
    </w:p>
    <w:p xmlns:wp14="http://schemas.microsoft.com/office/word/2010/wordml" w14:paraId="7DF4E37C" wp14:textId="77777777">
      <w:pPr>
        <w:pStyle w:val="Normal"/>
        <w:rPr/>
      </w:pPr>
      <w:r>
        <w:rPr/>
      </w:r>
    </w:p>
    <w:tbl>
      <w:tblPr>
        <w:tblStyle w:val="Gitternetztabelle5dunkelAkzent3"/>
        <w:tblpPr w:leftFromText="142" w:rightFromText="142" w:topFromText="0" w:bottomFromText="0" w:vertAnchor="margin" w:horzAnchor="margin" w:tblpXSpec="center" w:tblpX="0" w:tblpYSpec="center" w:tblpY="0"/>
        <w:tblW w:w="13561" w:type="dxa"/>
        <w:jc w:val="center"/>
        <w:tblInd w:w="0" w:type="dxa"/>
        <w:tblCellMar>
          <w:top w:w="0" w:type="dxa"/>
          <w:left w:w="98" w:type="dxa"/>
          <w:bottom w:w="0" w:type="dxa"/>
          <w:right w:w="108" w:type="dxa"/>
        </w:tblCellMar>
        <w:tblLook w:val="04a0" w:firstRow="1" w:lastRow="0" w:firstColumn="1" w:lastColumn="0" w:noHBand="0" w:noVBand="1"/>
      </w:tblPr>
      <w:tblGrid>
        <w:gridCol w:w="3373"/>
        <w:gridCol w:w="845"/>
        <w:gridCol w:w="876"/>
        <w:gridCol w:w="1042"/>
        <w:gridCol w:w="845"/>
        <w:gridCol w:w="1159"/>
        <w:gridCol w:w="1042"/>
        <w:gridCol w:w="923"/>
        <w:gridCol w:w="845"/>
        <w:gridCol w:w="883"/>
        <w:gridCol w:w="845"/>
        <w:gridCol w:w="882"/>
      </w:tblGrid>
      <w:tr xmlns:wp14="http://schemas.microsoft.com/office/word/2010/wordml" w:rsidTr="5C6D6ECE" w14:paraId="003DDFA9" wp14:textId="77777777">
        <w:trPr>
          <w:trHeight w:val="656" w:hRule="atLeast"/>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3" w:type="dxa"/>
            <w:cnfStyle w:val="001000000000" w:firstRow="0" w:lastRow="0" w:firstColumn="1" w:lastColumn="0" w:oddVBand="0" w:evenVBand="0" w:oddHBand="0" w:evenHBand="0" w:firstRowFirstColumn="0" w:firstRowLastColumn="0" w:lastRowFirstColumn="0" w:lastRowLastColumn="0"/>
            <w:tcBorders/>
            <w:shd w:val="clear" w:color="auto" w:fill="A5A5A5" w:themeFill="accent3"/>
            <w:tcMar/>
          </w:tcPr>
          <w:p w14:paraId="44FB30F8" wp14:textId="77777777">
            <w:pPr>
              <w:pStyle w:val="Normal"/>
              <w:spacing w:before="0" w:after="0" w:line="240" w:lineRule="auto"/>
              <w:ind w:hanging="0"/>
              <w:jc w:val="left"/>
              <w:rPr>
                <w:b/>
                <w:b/>
                <w:bCs/>
                <w:color w:val="FFFFFF" w:themeColor="background1"/>
                <w:sz w:val="24"/>
                <w:szCs w:val="24"/>
                <w:lang w:eastAsia="de-CH"/>
              </w:rPr>
            </w:pPr>
            <w:r>
              <w:rPr>
                <w:b/>
                <w:bCs/>
                <w:color w:val="FFFFFF" w:themeColor="background1"/>
                <w:sz w:val="24"/>
                <w:szCs w:val="24"/>
                <w:lang w:eastAsia="de-CH"/>
              </w:rPr>
            </w:r>
          </w:p>
        </w:tc>
        <w:tc>
          <w:tcPr>
            <w:cnfStyle w:val="000000000000" w:firstRow="0" w:lastRow="0" w:firstColumn="0" w:lastColumn="0" w:oddVBand="0" w:evenVBand="0" w:oddHBand="0" w:evenHBand="0" w:firstRowFirstColumn="0" w:firstRowLastColumn="0" w:lastRowFirstColumn="0" w:lastRowLastColumn="0"/>
            <w:tcW w:w="845" w:type="dxa"/>
            <w:tcBorders>
              <w:bottom w:val="nil"/>
              <w:insideH w:val="nil"/>
            </w:tcBorders>
            <w:shd w:val="clear" w:color="auto" w:fill="A5A5A5" w:themeFill="accent3"/>
            <w:tcMar/>
          </w:tcPr>
          <w:p w14:paraId="650B5A13" wp14:textId="77777777">
            <w:pPr>
              <w:pStyle w:val="Normal"/>
              <w:spacing w:before="0" w:after="0" w:line="240" w:lineRule="auto"/>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commentRangeStart w:id="1333194100"/>
            <w:commentRangeStart w:id="1891023264"/>
            <w:r w:rsidRPr="5C6D6ECE" w:rsidR="5C6D6ECE">
              <w:rPr>
                <w:b w:val="1"/>
                <w:bCs w:val="1"/>
                <w:color w:val="000000" w:themeColor="text1" w:themeTint="FF" w:themeShade="FF"/>
                <w:lang w:eastAsia="de-CH"/>
              </w:rPr>
              <w:t>2019</w:t>
            </w:r>
          </w:p>
        </w:tc>
        <w:tc>
          <w:tcPr>
            <w:cnfStyle w:val="000000000000" w:firstRow="0" w:lastRow="0" w:firstColumn="0" w:lastColumn="0" w:oddVBand="0" w:evenVBand="0" w:oddHBand="0" w:evenHBand="0" w:firstRowFirstColumn="0" w:firstRowLastColumn="0" w:lastRowFirstColumn="0" w:lastRowLastColumn="0"/>
            <w:tcW w:w="876" w:type="dxa"/>
            <w:tcBorders>
              <w:bottom w:val="nil"/>
              <w:insideH w:val="nil"/>
            </w:tcBorders>
            <w:shd w:val="clear" w:color="auto" w:fill="A5A5A5" w:themeFill="accent3"/>
            <w:tcMar/>
          </w:tcPr>
          <w:p w14:paraId="37A24FBC" wp14:textId="77777777">
            <w:pPr>
              <w:pStyle w:val="Normal"/>
              <w:spacing w:before="0" w:after="0" w:line="240" w:lineRule="auto"/>
              <w:ind w:hanging="0"/>
              <w:jc w:val="center"/>
              <w:cnfStyle w:val="100000000000" w:firstRow="1" w:lastRow="0" w:firstColumn="0" w:lastColumn="0" w:oddVBand="0" w:evenVBand="0" w:oddHBand="0" w:evenHBand="0" w:firstRowFirstColumn="0" w:firstRowLastColumn="0" w:lastRowFirstColumn="0" w:lastRowLastColumn="0"/>
              <w:rPr>
                <w:b w:val="false"/>
                <w:b w:val="false"/>
                <w:bCs w:val="false"/>
                <w:color w:val="000000"/>
                <w:lang w:eastAsia="de-CH"/>
              </w:rPr>
            </w:pPr>
            <w:r>
              <w:rPr>
                <w:b/>
                <w:bCs/>
                <w:color w:val="000000"/>
                <w:lang w:eastAsia="de-CH"/>
              </w:rPr>
              <w:t>2030</w:t>
            </w:r>
          </w:p>
          <w:p w14:paraId="1ACAFF94" wp14:textId="77777777">
            <w:pPr>
              <w:pStyle w:val="Normal"/>
              <w:spacing w:before="0" w:after="0" w:line="240" w:lineRule="auto"/>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NECP</w:t>
            </w:r>
          </w:p>
        </w:tc>
        <w:tc>
          <w:tcPr>
            <w:cnfStyle w:val="000000000000" w:firstRow="0" w:lastRow="0" w:firstColumn="0" w:lastColumn="0" w:oddVBand="0" w:evenVBand="0" w:oddHBand="0" w:evenHBand="0" w:firstRowFirstColumn="0" w:firstRowLastColumn="0" w:lastRowFirstColumn="0" w:lastRowLastColumn="0"/>
            <w:tcW w:w="1042" w:type="dxa"/>
            <w:tcBorders>
              <w:bottom w:val="nil"/>
              <w:insideH w:val="nil"/>
            </w:tcBorders>
            <w:shd w:val="clear" w:color="auto" w:fill="A5A5A5" w:themeFill="accent3"/>
            <w:tcMar/>
          </w:tcPr>
          <w:p w14:paraId="3E7F1BFC" wp14:textId="77777777">
            <w:pPr>
              <w:pStyle w:val="Normal"/>
              <w:spacing w:before="0" w:after="0" w:line="240" w:lineRule="auto"/>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2050</w:t>
            </w:r>
            <w:r>
              <w:rPr>
                <w:b/>
                <w:bCs/>
                <w:color w:val="000000"/>
                <w:lang w:eastAsia="de-CH"/>
              </w:rPr>
              <w:br/>
            </w:r>
            <w:r>
              <w:rPr>
                <w:b/>
                <w:bCs/>
                <w:color w:val="000000"/>
                <w:lang w:eastAsia="de-CH"/>
              </w:rPr>
              <w:t>1.94TW</w:t>
            </w:r>
          </w:p>
        </w:tc>
        <w:tc>
          <w:tcPr>
            <w:cnfStyle w:val="000000000000" w:firstRow="0" w:lastRow="0" w:firstColumn="0" w:lastColumn="0" w:oddVBand="0" w:evenVBand="0" w:oddHBand="0" w:evenHBand="0" w:firstRowFirstColumn="0" w:firstRowLastColumn="0" w:lastRowFirstColumn="0" w:lastRowLastColumn="0"/>
            <w:tcW w:w="845" w:type="dxa"/>
            <w:tcBorders>
              <w:bottom w:val="nil"/>
              <w:insideH w:val="nil"/>
            </w:tcBorders>
            <w:shd w:val="clear" w:color="auto" w:fill="A5A5A5" w:themeFill="accent3"/>
            <w:tcMar/>
          </w:tcPr>
          <w:p w14:paraId="28DDA07A" wp14:textId="77777777">
            <w:pPr>
              <w:pStyle w:val="Normal"/>
              <w:spacing w:before="0" w:after="0" w:line="240" w:lineRule="auto"/>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S1</w:t>
            </w:r>
          </w:p>
        </w:tc>
        <w:tc>
          <w:tcPr>
            <w:cnfStyle w:val="000000000000" w:firstRow="0" w:lastRow="0" w:firstColumn="0" w:lastColumn="0" w:oddVBand="0" w:evenVBand="0" w:oddHBand="0" w:evenHBand="0" w:firstRowFirstColumn="0" w:firstRowLastColumn="0" w:lastRowFirstColumn="0" w:lastRowLastColumn="0"/>
            <w:tcW w:w="1159" w:type="dxa"/>
            <w:tcBorders>
              <w:bottom w:val="nil"/>
              <w:insideH w:val="nil"/>
            </w:tcBorders>
            <w:shd w:val="clear" w:color="auto" w:fill="A5A5A5" w:themeFill="accent3"/>
            <w:tcMar/>
          </w:tcPr>
          <w:p w14:paraId="7D1CB987" wp14:textId="77777777">
            <w:pPr>
              <w:pStyle w:val="Normal"/>
              <w:spacing w:before="0" w:after="0" w:line="240" w:lineRule="auto"/>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S2-1</w:t>
            </w:r>
            <w:r>
              <w:rPr>
                <w:b/>
                <w:bCs/>
                <w:color w:val="000000"/>
                <w:lang w:eastAsia="de-CH"/>
              </w:rPr>
              <w:br/>
            </w:r>
            <w:r>
              <w:rPr>
                <w:b/>
                <w:bCs/>
                <w:color w:val="000000"/>
                <w:lang w:eastAsia="de-CH"/>
              </w:rPr>
              <w:t>0.891TW</w:t>
            </w:r>
          </w:p>
        </w:tc>
        <w:tc>
          <w:tcPr>
            <w:cnfStyle w:val="000000000000" w:firstRow="0" w:lastRow="0" w:firstColumn="0" w:lastColumn="0" w:oddVBand="0" w:evenVBand="0" w:oddHBand="0" w:evenHBand="0" w:firstRowFirstColumn="0" w:firstRowLastColumn="0" w:lastRowFirstColumn="0" w:lastRowLastColumn="0"/>
            <w:tcW w:w="1042" w:type="dxa"/>
            <w:tcBorders>
              <w:bottom w:val="nil"/>
              <w:insideH w:val="nil"/>
            </w:tcBorders>
            <w:shd w:val="clear" w:color="auto" w:fill="A5A5A5" w:themeFill="accent3"/>
            <w:tcMar/>
          </w:tcPr>
          <w:p w14:paraId="5A75C197" wp14:textId="77777777">
            <w:pPr>
              <w:pStyle w:val="Normal"/>
              <w:spacing w:before="0" w:after="0" w:line="240" w:lineRule="auto"/>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S2-2</w:t>
            </w:r>
            <w:r>
              <w:rPr>
                <w:b/>
                <w:bCs/>
                <w:color w:val="000000"/>
                <w:lang w:eastAsia="de-CH"/>
              </w:rPr>
              <w:br/>
            </w:r>
            <w:r>
              <w:rPr>
                <w:b/>
                <w:bCs/>
                <w:color w:val="000000"/>
                <w:lang w:eastAsia="de-CH"/>
              </w:rPr>
              <w:t>1.94TW</w:t>
            </w:r>
          </w:p>
        </w:tc>
        <w:tc>
          <w:tcPr>
            <w:cnfStyle w:val="000000000000" w:firstRow="0" w:lastRow="0" w:firstColumn="0" w:lastColumn="0" w:oddVBand="0" w:evenVBand="0" w:oddHBand="0" w:evenHBand="0" w:firstRowFirstColumn="0" w:firstRowLastColumn="0" w:lastRowFirstColumn="0" w:lastRowLastColumn="0"/>
            <w:tcW w:w="923" w:type="dxa"/>
            <w:tcBorders>
              <w:bottom w:val="nil"/>
              <w:insideH w:val="nil"/>
            </w:tcBorders>
            <w:shd w:val="clear" w:color="auto" w:fill="A5A5A5" w:themeFill="accent3"/>
            <w:tcMar/>
          </w:tcPr>
          <w:p w14:paraId="76EED503" wp14:textId="77777777">
            <w:pPr>
              <w:pStyle w:val="Normal"/>
              <w:spacing w:before="0" w:after="0" w:line="240" w:lineRule="auto"/>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S2-3</w:t>
            </w:r>
            <w:r>
              <w:rPr>
                <w:b/>
                <w:bCs/>
                <w:color w:val="000000"/>
                <w:lang w:eastAsia="de-CH"/>
              </w:rPr>
              <w:br/>
            </w:r>
            <w:r>
              <w:rPr>
                <w:b/>
                <w:bCs/>
                <w:color w:val="000000"/>
                <w:lang w:eastAsia="de-CH"/>
              </w:rPr>
              <w:t>8.8TW</w:t>
            </w:r>
          </w:p>
        </w:tc>
        <w:tc>
          <w:tcPr>
            <w:cnfStyle w:val="000000000000" w:firstRow="0" w:lastRow="0" w:firstColumn="0" w:lastColumn="0" w:oddVBand="0" w:evenVBand="0" w:oddHBand="0" w:evenHBand="0" w:firstRowFirstColumn="0" w:firstRowLastColumn="0" w:lastRowFirstColumn="0" w:lastRowLastColumn="0"/>
            <w:tcW w:w="845" w:type="dxa"/>
            <w:tcBorders>
              <w:bottom w:val="nil"/>
              <w:insideH w:val="nil"/>
            </w:tcBorders>
            <w:shd w:val="clear" w:color="auto" w:fill="A5A5A5" w:themeFill="accent3"/>
            <w:tcMar/>
          </w:tcPr>
          <w:p w14:paraId="67C8ED81" wp14:textId="77777777">
            <w:pPr>
              <w:pStyle w:val="Normal"/>
              <w:spacing w:before="0" w:after="0" w:line="240" w:lineRule="auto"/>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S3-1</w:t>
            </w:r>
            <w:r>
              <w:rPr>
                <w:b/>
                <w:bCs/>
                <w:color w:val="000000"/>
                <w:lang w:eastAsia="de-CH"/>
              </w:rPr>
              <w:br/>
            </w:r>
            <w:r>
              <w:rPr>
                <w:b/>
                <w:bCs/>
                <w:color w:val="000000"/>
                <w:lang w:eastAsia="de-CH"/>
              </w:rPr>
              <w:t>2030</w:t>
            </w:r>
          </w:p>
        </w:tc>
        <w:tc>
          <w:tcPr>
            <w:cnfStyle w:val="000000000000" w:firstRow="0" w:lastRow="0" w:firstColumn="0" w:lastColumn="0" w:oddVBand="0" w:evenVBand="0" w:oddHBand="0" w:evenHBand="0" w:firstRowFirstColumn="0" w:firstRowLastColumn="0" w:lastRowFirstColumn="0" w:lastRowLastColumn="0"/>
            <w:tcW w:w="883" w:type="dxa"/>
            <w:tcBorders>
              <w:bottom w:val="nil"/>
              <w:insideH w:val="nil"/>
            </w:tcBorders>
            <w:shd w:val="clear" w:color="auto" w:fill="A5A5A5" w:themeFill="accent3"/>
            <w:tcMar/>
          </w:tcPr>
          <w:p w14:paraId="01C2FAA9" wp14:textId="77777777">
            <w:pPr>
              <w:pStyle w:val="Normal"/>
              <w:spacing w:before="0" w:after="0" w:line="240" w:lineRule="auto"/>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S3-2</w:t>
            </w:r>
            <w:r>
              <w:rPr>
                <w:b/>
                <w:bCs/>
                <w:color w:val="000000"/>
                <w:lang w:eastAsia="de-CH"/>
              </w:rPr>
              <w:br/>
            </w:r>
            <w:r>
              <w:rPr>
                <w:b/>
                <w:bCs/>
                <w:color w:val="000000"/>
                <w:lang w:eastAsia="de-CH"/>
              </w:rPr>
              <w:t>2050</w:t>
            </w:r>
          </w:p>
        </w:tc>
        <w:tc>
          <w:tcPr>
            <w:cnfStyle w:val="000000000000" w:firstRow="0" w:lastRow="0" w:firstColumn="0" w:lastColumn="0" w:oddVBand="0" w:evenVBand="0" w:oddHBand="0" w:evenHBand="0" w:firstRowFirstColumn="0" w:firstRowLastColumn="0" w:lastRowFirstColumn="0" w:lastRowLastColumn="0"/>
            <w:tcW w:w="845" w:type="dxa"/>
            <w:tcBorders>
              <w:bottom w:val="nil"/>
              <w:insideH w:val="nil"/>
            </w:tcBorders>
            <w:shd w:val="clear" w:color="auto" w:fill="A5A5A5" w:themeFill="accent3"/>
            <w:tcMar/>
          </w:tcPr>
          <w:p w14:paraId="3E416CDB" wp14:textId="77777777">
            <w:pPr>
              <w:pStyle w:val="Normal"/>
              <w:spacing w:before="0" w:after="0" w:line="240" w:lineRule="auto"/>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S4-1</w:t>
            </w:r>
            <w:r>
              <w:rPr>
                <w:b/>
                <w:bCs/>
                <w:color w:val="000000"/>
                <w:lang w:eastAsia="de-CH"/>
              </w:rPr>
              <w:br/>
            </w:r>
            <w:r>
              <w:rPr>
                <w:b/>
                <w:bCs/>
                <w:color w:val="000000"/>
                <w:lang w:eastAsia="de-CH"/>
              </w:rPr>
              <w:t>2030</w:t>
            </w:r>
          </w:p>
        </w:tc>
        <w:tc>
          <w:tcPr>
            <w:cnfStyle w:val="000000000000" w:firstRow="0" w:lastRow="0" w:firstColumn="0" w:lastColumn="0" w:oddVBand="0" w:evenVBand="0" w:oddHBand="0" w:evenHBand="0" w:firstRowFirstColumn="0" w:firstRowLastColumn="0" w:lastRowFirstColumn="0" w:lastRowLastColumn="0"/>
            <w:tcW w:w="882" w:type="dxa"/>
            <w:tcBorders>
              <w:bottom w:val="nil"/>
              <w:insideH w:val="nil"/>
            </w:tcBorders>
            <w:shd w:val="clear" w:color="auto" w:fill="A5A5A5" w:themeFill="accent3"/>
            <w:tcMar/>
          </w:tcPr>
          <w:p w14:paraId="353727F1" wp14:textId="77777777">
            <w:pPr>
              <w:pStyle w:val="Normal"/>
              <w:spacing w:before="0" w:after="0" w:line="240" w:lineRule="auto"/>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5C6D6ECE" w:rsidR="5C6D6ECE">
              <w:rPr>
                <w:b w:val="1"/>
                <w:bCs w:val="1"/>
                <w:color w:val="000000" w:themeColor="text1" w:themeTint="FF" w:themeShade="FF"/>
                <w:lang w:eastAsia="de-CH"/>
              </w:rPr>
              <w:t>S4-2</w:t>
            </w:r>
            <w:r>
              <w:br/>
            </w:r>
            <w:r w:rsidRPr="5C6D6ECE" w:rsidR="5C6D6ECE">
              <w:rPr>
                <w:b w:val="1"/>
                <w:bCs w:val="1"/>
                <w:color w:val="000000" w:themeColor="text1" w:themeTint="FF" w:themeShade="FF"/>
                <w:lang w:eastAsia="de-CH"/>
              </w:rPr>
              <w:t>2050</w:t>
            </w:r>
            <w:commentRangeEnd w:id="1333194100"/>
            <w:r>
              <w:rPr>
                <w:rStyle w:val="CommentReference"/>
              </w:rPr>
              <w:commentReference w:id="1333194100"/>
            </w:r>
            <w:commentRangeEnd w:id="1891023264"/>
            <w:r>
              <w:rPr>
                <w:rStyle w:val="CommentReference"/>
              </w:rPr>
              <w:commentReference w:id="1891023264"/>
            </w:r>
          </w:p>
        </w:tc>
      </w:tr>
      <w:tr xmlns:wp14="http://schemas.microsoft.com/office/word/2010/wordml" w:rsidTr="5C6D6ECE" w14:paraId="36A34124" wp14:textId="77777777">
        <w:trPr>
          <w:trHeight w:val="634" w:hRule="atLeast"/>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val="clear" w:color="auto" w:fill="A5A5A5" w:themeFill="accent3"/>
            <w:tcMar/>
          </w:tcPr>
          <w:p w14:paraId="1A3FC813" wp14:textId="77777777">
            <w:pPr>
              <w:pStyle w:val="Normal"/>
              <w:spacing w:before="0" w:after="0" w:line="240" w:lineRule="auto"/>
              <w:ind w:hanging="0"/>
              <w:jc w:val="left"/>
              <w:rPr>
                <w:i/>
                <w:i/>
                <w:iCs/>
                <w:color w:val="000000"/>
                <w:lang w:eastAsia="de-CH"/>
              </w:rPr>
            </w:pPr>
            <w:r>
              <w:rPr>
                <w:b/>
                <w:bCs/>
                <w:color w:val="000000"/>
                <w:lang w:eastAsia="de-CH"/>
              </w:rPr>
              <w:t xml:space="preserve">Total Installed PV capacity </w:t>
            </w:r>
          </w:p>
          <w:p w14:paraId="6A36FC54" wp14:textId="77777777">
            <w:pPr>
              <w:pStyle w:val="Normal"/>
              <w:spacing w:before="0" w:after="0" w:line="240" w:lineRule="auto"/>
              <w:ind w:hanging="0"/>
              <w:jc w:val="left"/>
              <w:rPr>
                <w:color w:val="000000"/>
                <w:lang w:eastAsia="de-CH"/>
              </w:rPr>
            </w:pPr>
            <w:r>
              <w:rPr>
                <w:b/>
                <w:bCs/>
                <w:color w:val="000000"/>
                <w:lang w:eastAsia="de-CH"/>
              </w:rPr>
              <w:t>[GW]</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DBDBDB" w:themeFill="accent3" w:themeFillTint="66"/>
            <w:tcMar/>
            <w:vAlign w:val="center"/>
          </w:tcPr>
          <w:p w14:paraId="065BF7E1"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131.2</w:t>
            </w:r>
          </w:p>
        </w:tc>
        <w:tc>
          <w:tcPr>
            <w:cnfStyle w:val="000000000000" w:firstRow="0" w:lastRow="0" w:firstColumn="0" w:lastColumn="0" w:oddVBand="0" w:evenVBand="0" w:oddHBand="0" w:evenHBand="0" w:firstRowFirstColumn="0" w:firstRowLastColumn="0" w:lastRowFirstColumn="0" w:lastRowLastColumn="0"/>
            <w:tcW w:w="876" w:type="dxa"/>
            <w:tcBorders/>
            <w:shd w:val="clear" w:color="auto" w:fill="DBDBDB" w:themeFill="accent3" w:themeFillTint="66"/>
            <w:tcMar/>
            <w:vAlign w:val="center"/>
          </w:tcPr>
          <w:p w14:paraId="1F737BAD"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386.5</w:t>
            </w:r>
          </w:p>
        </w:tc>
        <w:tc>
          <w:tcPr>
            <w:cnfStyle w:val="000000000000" w:firstRow="0" w:lastRow="0" w:firstColumn="0" w:lastColumn="0" w:oddVBand="0" w:evenVBand="0" w:oddHBand="0" w:evenHBand="0" w:firstRowFirstColumn="0" w:firstRowLastColumn="0" w:lastRowFirstColumn="0" w:lastRowLastColumn="0"/>
            <w:tcW w:w="1042" w:type="dxa"/>
            <w:tcBorders/>
            <w:shd w:val="clear" w:color="auto" w:fill="DBDBDB" w:themeFill="accent3" w:themeFillTint="66"/>
            <w:tcMar/>
            <w:vAlign w:val="center"/>
          </w:tcPr>
          <w:p w14:paraId="4211A224"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1940.0</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DBDBDB" w:themeFill="accent3" w:themeFillTint="66"/>
            <w:tcMar/>
            <w:vAlign w:val="center"/>
          </w:tcPr>
          <w:p w14:paraId="346B6727"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375.5</w:t>
            </w:r>
          </w:p>
        </w:tc>
        <w:tc>
          <w:tcPr>
            <w:cnfStyle w:val="000000000000" w:firstRow="0" w:lastRow="0" w:firstColumn="0" w:lastColumn="0" w:oddVBand="0" w:evenVBand="0" w:oddHBand="0" w:evenHBand="0" w:firstRowFirstColumn="0" w:firstRowLastColumn="0" w:lastRowFirstColumn="0" w:lastRowLastColumn="0"/>
            <w:tcW w:w="1159" w:type="dxa"/>
            <w:tcBorders/>
            <w:shd w:val="clear" w:color="auto" w:fill="DBDBDB" w:themeFill="accent3" w:themeFillTint="66"/>
            <w:tcMar/>
            <w:vAlign w:val="center"/>
          </w:tcPr>
          <w:p w14:paraId="4FA3FA52"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885.6</w:t>
            </w:r>
          </w:p>
        </w:tc>
        <w:tc>
          <w:tcPr>
            <w:cnfStyle w:val="000000000000" w:firstRow="0" w:lastRow="0" w:firstColumn="0" w:lastColumn="0" w:oddVBand="0" w:evenVBand="0" w:oddHBand="0" w:evenHBand="0" w:firstRowFirstColumn="0" w:firstRowLastColumn="0" w:lastRowFirstColumn="0" w:lastRowLastColumn="0"/>
            <w:tcW w:w="1042" w:type="dxa"/>
            <w:tcBorders/>
            <w:shd w:val="clear" w:color="auto" w:fill="DBDBDB" w:themeFill="accent3" w:themeFillTint="66"/>
            <w:tcMar/>
            <w:vAlign w:val="center"/>
          </w:tcPr>
          <w:p w14:paraId="06F6D303"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1900.2</w:t>
            </w:r>
          </w:p>
        </w:tc>
        <w:tc>
          <w:tcPr>
            <w:cnfStyle w:val="000000000000" w:firstRow="0" w:lastRow="0" w:firstColumn="0" w:lastColumn="0" w:oddVBand="0" w:evenVBand="0" w:oddHBand="0" w:evenHBand="0" w:firstRowFirstColumn="0" w:firstRowLastColumn="0" w:lastRowFirstColumn="0" w:lastRowLastColumn="0"/>
            <w:tcW w:w="923" w:type="dxa"/>
            <w:tcBorders/>
            <w:shd w:val="clear" w:color="auto" w:fill="DBDBDB" w:themeFill="accent3" w:themeFillTint="66"/>
            <w:tcMar/>
            <w:vAlign w:val="center"/>
          </w:tcPr>
          <w:p w14:paraId="0711FEC3"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8697.8</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DBDBDB" w:themeFill="accent3" w:themeFillTint="66"/>
            <w:tcMar/>
            <w:vAlign w:val="center"/>
          </w:tcPr>
          <w:p w14:paraId="033CB0AF"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339.6</w:t>
            </w:r>
          </w:p>
        </w:tc>
        <w:tc>
          <w:tcPr>
            <w:cnfStyle w:val="000000000000" w:firstRow="0" w:lastRow="0" w:firstColumn="0" w:lastColumn="0" w:oddVBand="0" w:evenVBand="0" w:oddHBand="0" w:evenHBand="0" w:firstRowFirstColumn="0" w:firstRowLastColumn="0" w:lastRowFirstColumn="0" w:lastRowLastColumn="0"/>
            <w:tcW w:w="883" w:type="dxa"/>
            <w:tcBorders/>
            <w:shd w:val="clear" w:color="auto" w:fill="DBDBDB" w:themeFill="accent3" w:themeFillTint="66"/>
            <w:tcMar/>
            <w:vAlign w:val="center"/>
          </w:tcPr>
          <w:p w14:paraId="7B8A49B3"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1733.4</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DBDBDB" w:themeFill="accent3" w:themeFillTint="66"/>
            <w:tcMar/>
            <w:vAlign w:val="center"/>
          </w:tcPr>
          <w:p w14:paraId="189674AE"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380.4</w:t>
            </w:r>
          </w:p>
        </w:tc>
        <w:tc>
          <w:tcPr>
            <w:cnfStyle w:val="000000000000" w:firstRow="0" w:lastRow="0" w:firstColumn="0" w:lastColumn="0" w:oddVBand="0" w:evenVBand="0" w:oddHBand="0" w:evenHBand="0" w:firstRowFirstColumn="0" w:firstRowLastColumn="0" w:lastRowFirstColumn="0" w:lastRowLastColumn="0"/>
            <w:tcW w:w="882" w:type="dxa"/>
            <w:tcBorders/>
            <w:shd w:val="clear" w:color="auto" w:fill="DBDBDB" w:themeFill="accent3" w:themeFillTint="66"/>
            <w:tcMar/>
            <w:vAlign w:val="center"/>
          </w:tcPr>
          <w:p w14:paraId="30431BDF"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1915.6</w:t>
            </w:r>
          </w:p>
        </w:tc>
      </w:tr>
      <w:tr xmlns:wp14="http://schemas.microsoft.com/office/word/2010/wordml" w:rsidTr="5C6D6ECE" w14:paraId="26ED8A82" wp14:textId="77777777">
        <w:trPr>
          <w:trHeight w:val="634" w:hRule="atLeast"/>
        </w:trPr>
        <w:tc>
          <w:tcPr>
            <w:cnfStyle w:val="001000000000" w:firstRow="0" w:lastRow="0" w:firstColumn="1" w:lastColumn="0" w:oddVBand="0" w:evenVBand="0" w:oddHBand="0" w:evenHBand="0" w:firstRowFirstColumn="0" w:firstRowLastColumn="0" w:lastRowFirstColumn="0" w:lastRowLastColumn="0"/>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val="clear" w:color="auto" w:fill="A5A5A5" w:themeFill="accent3"/>
            <w:tcMar/>
          </w:tcPr>
          <w:p w14:paraId="35E35473" wp14:textId="77777777">
            <w:pPr>
              <w:pStyle w:val="Normal"/>
              <w:spacing w:before="0" w:after="0" w:line="240" w:lineRule="auto"/>
              <w:ind w:hanging="0"/>
              <w:jc w:val="left"/>
              <w:rPr>
                <w:color w:val="000000"/>
                <w:lang w:eastAsia="de-CH"/>
              </w:rPr>
            </w:pPr>
            <w:r>
              <w:rPr>
                <w:b/>
                <w:bCs/>
                <w:color w:val="000000"/>
                <w:lang w:eastAsia="de-CH"/>
              </w:rPr>
              <w:t xml:space="preserve">Total mean PV production </w:t>
            </w:r>
            <w:r>
              <w:rPr>
                <w:b/>
                <w:bCs/>
                <w:color w:val="000000"/>
                <w:lang w:eastAsia="de-CH"/>
              </w:rPr>
              <w:br/>
            </w:r>
            <w:r>
              <w:rPr>
                <w:b/>
                <w:bCs/>
                <w:color w:val="000000"/>
                <w:lang w:eastAsia="de-CH"/>
              </w:rPr>
              <w:t>[GW]</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EDEDED" w:themeFill="accent3" w:themeFillTint="33"/>
            <w:tcMar/>
            <w:vAlign w:val="center"/>
          </w:tcPr>
          <w:p w14:paraId="585B9B78"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17.5</w:t>
            </w:r>
          </w:p>
        </w:tc>
        <w:tc>
          <w:tcPr>
            <w:cnfStyle w:val="000000000000" w:firstRow="0" w:lastRow="0" w:firstColumn="0" w:lastColumn="0" w:oddVBand="0" w:evenVBand="0" w:oddHBand="0" w:evenHBand="0" w:firstRowFirstColumn="0" w:firstRowLastColumn="0" w:lastRowFirstColumn="0" w:lastRowLastColumn="0"/>
            <w:tcW w:w="876" w:type="dxa"/>
            <w:tcBorders/>
            <w:shd w:val="clear" w:color="auto" w:fill="EDEDED" w:themeFill="accent3" w:themeFillTint="33"/>
            <w:tcMar/>
            <w:vAlign w:val="center"/>
          </w:tcPr>
          <w:p w14:paraId="61CF2CE6"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cnfStyle w:val="000000000000" w:firstRow="0" w:lastRow="0" w:firstColumn="0" w:lastColumn="0" w:oddVBand="0" w:evenVBand="0" w:oddHBand="0" w:evenHBand="0" w:firstRowFirstColumn="0" w:firstRowLastColumn="0" w:lastRowFirstColumn="0" w:lastRowLastColumn="0"/>
            <w:tcW w:w="1042" w:type="dxa"/>
            <w:tcBorders/>
            <w:shd w:val="clear" w:color="auto" w:fill="EDEDED" w:themeFill="accent3" w:themeFillTint="33"/>
            <w:tcMar/>
            <w:vAlign w:val="center"/>
          </w:tcPr>
          <w:p w14:paraId="55A27877"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258.9</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EDEDED" w:themeFill="accent3" w:themeFillTint="33"/>
            <w:tcMar/>
            <w:vAlign w:val="center"/>
          </w:tcPr>
          <w:p w14:paraId="6E2C8837"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52.2</w:t>
            </w:r>
          </w:p>
        </w:tc>
        <w:tc>
          <w:tcPr>
            <w:cnfStyle w:val="000000000000" w:firstRow="0" w:lastRow="0" w:firstColumn="0" w:lastColumn="0" w:oddVBand="0" w:evenVBand="0" w:oddHBand="0" w:evenHBand="0" w:firstRowFirstColumn="0" w:firstRowLastColumn="0" w:lastRowFirstColumn="0" w:lastRowLastColumn="0"/>
            <w:tcW w:w="1159" w:type="dxa"/>
            <w:tcBorders/>
            <w:shd w:val="clear" w:color="auto" w:fill="EDEDED" w:themeFill="accent3" w:themeFillTint="33"/>
            <w:tcMar/>
            <w:vAlign w:val="center"/>
          </w:tcPr>
          <w:p w14:paraId="02D40980"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118.6</w:t>
            </w:r>
          </w:p>
        </w:tc>
        <w:tc>
          <w:tcPr>
            <w:cnfStyle w:val="000000000000" w:firstRow="0" w:lastRow="0" w:firstColumn="0" w:lastColumn="0" w:oddVBand="0" w:evenVBand="0" w:oddHBand="0" w:evenHBand="0" w:firstRowFirstColumn="0" w:firstRowLastColumn="0" w:lastRowFirstColumn="0" w:lastRowLastColumn="0"/>
            <w:tcW w:w="1042" w:type="dxa"/>
            <w:tcBorders/>
            <w:shd w:val="clear" w:color="auto" w:fill="EDEDED" w:themeFill="accent3" w:themeFillTint="33"/>
            <w:tcMar/>
            <w:vAlign w:val="center"/>
          </w:tcPr>
          <w:p w14:paraId="68237321"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258.0</w:t>
            </w:r>
          </w:p>
        </w:tc>
        <w:tc>
          <w:tcPr>
            <w:cnfStyle w:val="000000000000" w:firstRow="0" w:lastRow="0" w:firstColumn="0" w:lastColumn="0" w:oddVBand="0" w:evenVBand="0" w:oddHBand="0" w:evenHBand="0" w:firstRowFirstColumn="0" w:firstRowLastColumn="0" w:lastRowFirstColumn="0" w:lastRowLastColumn="0"/>
            <w:tcW w:w="923" w:type="dxa"/>
            <w:tcBorders/>
            <w:shd w:val="clear" w:color="auto" w:fill="EDEDED" w:themeFill="accent3" w:themeFillTint="33"/>
            <w:tcMar/>
            <w:vAlign w:val="center"/>
          </w:tcPr>
          <w:p w14:paraId="070FEF34"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1173.7</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EDEDED" w:themeFill="accent3" w:themeFillTint="33"/>
            <w:tcMar/>
            <w:vAlign w:val="center"/>
          </w:tcPr>
          <w:p w14:paraId="0121ED12"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cnfStyle w:val="000000000000" w:firstRow="0" w:lastRow="0" w:firstColumn="0" w:lastColumn="0" w:oddVBand="0" w:evenVBand="0" w:oddHBand="0" w:evenHBand="0" w:firstRowFirstColumn="0" w:firstRowLastColumn="0" w:lastRowFirstColumn="0" w:lastRowLastColumn="0"/>
            <w:tcW w:w="883" w:type="dxa"/>
            <w:tcBorders/>
            <w:shd w:val="clear" w:color="auto" w:fill="EDEDED" w:themeFill="accent3" w:themeFillTint="33"/>
            <w:tcMar/>
            <w:vAlign w:val="center"/>
          </w:tcPr>
          <w:p w14:paraId="6C033099"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262.4</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EDEDED" w:themeFill="accent3" w:themeFillTint="33"/>
            <w:tcMar/>
            <w:vAlign w:val="center"/>
          </w:tcPr>
          <w:p w14:paraId="7215867A"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cnfStyle w:val="000000000000" w:firstRow="0" w:lastRow="0" w:firstColumn="0" w:lastColumn="0" w:oddVBand="0" w:evenVBand="0" w:oddHBand="0" w:evenHBand="0" w:firstRowFirstColumn="0" w:firstRowLastColumn="0" w:lastRowFirstColumn="0" w:lastRowLastColumn="0"/>
            <w:tcW w:w="882" w:type="dxa"/>
            <w:tcBorders/>
            <w:shd w:val="clear" w:color="auto" w:fill="EDEDED" w:themeFill="accent3" w:themeFillTint="33"/>
            <w:tcMar/>
            <w:vAlign w:val="center"/>
          </w:tcPr>
          <w:p w14:paraId="2C1904E1"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258.1</w:t>
            </w:r>
          </w:p>
        </w:tc>
      </w:tr>
      <w:tr xmlns:wp14="http://schemas.microsoft.com/office/word/2010/wordml" w:rsidTr="5C6D6ECE" w14:paraId="23377300" wp14:textId="77777777">
        <w:trPr>
          <w:trHeight w:val="634" w:hRule="atLeast"/>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val="clear" w:color="auto" w:fill="A5A5A5" w:themeFill="accent3"/>
            <w:tcMar/>
          </w:tcPr>
          <w:p w14:paraId="1B86D929" wp14:textId="77777777">
            <w:pPr>
              <w:pStyle w:val="Normal"/>
              <w:spacing w:before="0" w:after="0" w:line="240" w:lineRule="auto"/>
              <w:ind w:hanging="0"/>
              <w:jc w:val="left"/>
              <w:rPr>
                <w:i/>
                <w:i/>
                <w:iCs/>
                <w:color w:val="000000"/>
                <w:lang w:eastAsia="de-CH"/>
              </w:rPr>
            </w:pPr>
            <w:r>
              <w:rPr>
                <w:b/>
                <w:bCs/>
                <w:color w:val="000000"/>
                <w:lang w:eastAsia="de-CH"/>
              </w:rPr>
              <w:t>Total mean variability</w:t>
            </w:r>
          </w:p>
          <w:p w14:paraId="2F33F2C1" wp14:textId="77777777">
            <w:pPr>
              <w:pStyle w:val="Normal"/>
              <w:spacing w:before="0" w:after="0" w:line="240" w:lineRule="auto"/>
              <w:ind w:hanging="0"/>
              <w:jc w:val="left"/>
              <w:rPr>
                <w:color w:val="000000"/>
                <w:lang w:eastAsia="de-CH"/>
              </w:rPr>
            </w:pPr>
            <w:r>
              <w:rPr>
                <w:b/>
                <w:bCs/>
                <w:color w:val="000000"/>
                <w:lang w:eastAsia="de-CH"/>
              </w:rPr>
              <w:t>[GW]</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DBDBDB" w:themeFill="accent3" w:themeFillTint="66"/>
            <w:tcMar/>
            <w:vAlign w:val="center"/>
          </w:tcPr>
          <w:p w14:paraId="11F9B574"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cnfStyle w:val="000000000000" w:firstRow="0" w:lastRow="0" w:firstColumn="0" w:lastColumn="0" w:oddVBand="0" w:evenVBand="0" w:oddHBand="0" w:evenHBand="0" w:firstRowFirstColumn="0" w:firstRowLastColumn="0" w:lastRowFirstColumn="0" w:lastRowLastColumn="0"/>
            <w:tcW w:w="876" w:type="dxa"/>
            <w:tcBorders/>
            <w:shd w:val="clear" w:color="auto" w:fill="DBDBDB" w:themeFill="accent3" w:themeFillTint="66"/>
            <w:tcMar/>
            <w:vAlign w:val="center"/>
          </w:tcPr>
          <w:p w14:paraId="69F27350"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2.7</w:t>
            </w:r>
          </w:p>
        </w:tc>
        <w:tc>
          <w:tcPr>
            <w:cnfStyle w:val="000000000000" w:firstRow="0" w:lastRow="0" w:firstColumn="0" w:lastColumn="0" w:oddVBand="0" w:evenVBand="0" w:oddHBand="0" w:evenHBand="0" w:firstRowFirstColumn="0" w:firstRowLastColumn="0" w:lastRowFirstColumn="0" w:lastRowLastColumn="0"/>
            <w:tcW w:w="1042" w:type="dxa"/>
            <w:tcBorders/>
            <w:shd w:val="clear" w:color="auto" w:fill="DBDBDB" w:themeFill="accent3" w:themeFillTint="66"/>
            <w:tcMar/>
            <w:vAlign w:val="center"/>
          </w:tcPr>
          <w:p w14:paraId="06886C84"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13.9</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DBDBDB" w:themeFill="accent3" w:themeFillTint="66"/>
            <w:tcMar/>
            <w:vAlign w:val="center"/>
          </w:tcPr>
          <w:p w14:paraId="6C964F70"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1.5</w:t>
            </w:r>
          </w:p>
        </w:tc>
        <w:tc>
          <w:tcPr>
            <w:cnfStyle w:val="000000000000" w:firstRow="0" w:lastRow="0" w:firstColumn="0" w:lastColumn="0" w:oddVBand="0" w:evenVBand="0" w:oddHBand="0" w:evenHBand="0" w:firstRowFirstColumn="0" w:firstRowLastColumn="0" w:lastRowFirstColumn="0" w:lastRowLastColumn="0"/>
            <w:tcW w:w="1159" w:type="dxa"/>
            <w:tcBorders/>
            <w:shd w:val="clear" w:color="auto" w:fill="DBDBDB" w:themeFill="accent3" w:themeFillTint="66"/>
            <w:tcMar/>
            <w:vAlign w:val="center"/>
          </w:tcPr>
          <w:p w14:paraId="0E03A3D7"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c>
          <w:tcPr>
            <w:cnfStyle w:val="000000000000" w:firstRow="0" w:lastRow="0" w:firstColumn="0" w:lastColumn="0" w:oddVBand="0" w:evenVBand="0" w:oddHBand="0" w:evenHBand="0" w:firstRowFirstColumn="0" w:firstRowLastColumn="0" w:lastRowFirstColumn="0" w:lastRowLastColumn="0"/>
            <w:tcW w:w="1042" w:type="dxa"/>
            <w:tcBorders/>
            <w:shd w:val="clear" w:color="auto" w:fill="DBDBDB" w:themeFill="accent3" w:themeFillTint="66"/>
            <w:tcMar/>
            <w:vAlign w:val="center"/>
          </w:tcPr>
          <w:p w14:paraId="29A4AA1C"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9.2</w:t>
            </w:r>
          </w:p>
        </w:tc>
        <w:tc>
          <w:tcPr>
            <w:cnfStyle w:val="000000000000" w:firstRow="0" w:lastRow="0" w:firstColumn="0" w:lastColumn="0" w:oddVBand="0" w:evenVBand="0" w:oddHBand="0" w:evenHBand="0" w:firstRowFirstColumn="0" w:firstRowLastColumn="0" w:lastRowFirstColumn="0" w:lastRowLastColumn="0"/>
            <w:tcW w:w="923" w:type="dxa"/>
            <w:tcBorders/>
            <w:shd w:val="clear" w:color="auto" w:fill="DBDBDB" w:themeFill="accent3" w:themeFillTint="66"/>
            <w:tcMar/>
            <w:vAlign w:val="center"/>
          </w:tcPr>
          <w:p w14:paraId="498AC057"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41.1</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DBDBDB" w:themeFill="accent3" w:themeFillTint="66"/>
            <w:tcMar/>
            <w:vAlign w:val="center"/>
          </w:tcPr>
          <w:p w14:paraId="451AB481"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1.8</w:t>
            </w:r>
          </w:p>
        </w:tc>
        <w:tc>
          <w:tcPr>
            <w:cnfStyle w:val="000000000000" w:firstRow="0" w:lastRow="0" w:firstColumn="0" w:lastColumn="0" w:oddVBand="0" w:evenVBand="0" w:oddHBand="0" w:evenHBand="0" w:firstRowFirstColumn="0" w:firstRowLastColumn="0" w:lastRowFirstColumn="0" w:lastRowLastColumn="0"/>
            <w:tcW w:w="883" w:type="dxa"/>
            <w:tcBorders/>
            <w:shd w:val="clear" w:color="auto" w:fill="DBDBDB" w:themeFill="accent3" w:themeFillTint="66"/>
            <w:tcMar/>
            <w:vAlign w:val="center"/>
          </w:tcPr>
          <w:p w14:paraId="741D271E"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11.9</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DBDBDB" w:themeFill="accent3" w:themeFillTint="66"/>
            <w:tcMar/>
            <w:vAlign w:val="center"/>
          </w:tcPr>
          <w:p w14:paraId="658371F6"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w:t>
            </w:r>
          </w:p>
        </w:tc>
        <w:tc>
          <w:tcPr>
            <w:cnfStyle w:val="000000000000" w:firstRow="0" w:lastRow="0" w:firstColumn="0" w:lastColumn="0" w:oddVBand="0" w:evenVBand="0" w:oddHBand="0" w:evenHBand="0" w:firstRowFirstColumn="0" w:firstRowLastColumn="0" w:lastRowFirstColumn="0" w:lastRowLastColumn="0"/>
            <w:tcW w:w="882" w:type="dxa"/>
            <w:tcBorders/>
            <w:shd w:val="clear" w:color="auto" w:fill="DBDBDB" w:themeFill="accent3" w:themeFillTint="66"/>
            <w:tcMar/>
            <w:vAlign w:val="center"/>
          </w:tcPr>
          <w:p w14:paraId="49F1F1D6"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10.0</w:t>
            </w:r>
          </w:p>
        </w:tc>
      </w:tr>
      <w:tr xmlns:wp14="http://schemas.microsoft.com/office/word/2010/wordml" w:rsidTr="5C6D6ECE" w14:paraId="5C211DC4" wp14:textId="77777777">
        <w:trPr>
          <w:trHeight w:val="634" w:hRule="atLeast"/>
        </w:trPr>
        <w:tc>
          <w:tcPr>
            <w:cnfStyle w:val="001000000000" w:firstRow="0" w:lastRow="0" w:firstColumn="1" w:lastColumn="0" w:oddVBand="0" w:evenVBand="0" w:oddHBand="0" w:evenHBand="0" w:firstRowFirstColumn="0" w:firstRowLastColumn="0" w:lastRowFirstColumn="0" w:lastRowLastColumn="0"/>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val="clear" w:color="auto" w:fill="A5A5A5" w:themeFill="accent3"/>
            <w:tcMar/>
          </w:tcPr>
          <w:p w14:paraId="0D57090C" wp14:textId="77777777">
            <w:pPr>
              <w:pStyle w:val="Normal"/>
              <w:spacing w:before="0" w:after="0" w:line="240" w:lineRule="auto"/>
              <w:ind w:hanging="0"/>
              <w:jc w:val="left"/>
              <w:rPr>
                <w:i/>
                <w:i/>
                <w:iCs/>
                <w:color w:val="000000"/>
                <w:lang w:eastAsia="de-CH"/>
              </w:rPr>
            </w:pPr>
            <w:r>
              <w:rPr>
                <w:b/>
                <w:bCs/>
                <w:color w:val="000000"/>
                <w:lang w:eastAsia="de-CH"/>
              </w:rPr>
              <w:t>Total max variability</w:t>
            </w:r>
          </w:p>
          <w:p w14:paraId="3E1BB7EF" wp14:textId="357B1715">
            <w:pPr>
              <w:pStyle w:val="Normal"/>
              <w:spacing w:before="0" w:after="0" w:line="240" w:lineRule="auto"/>
              <w:ind w:hanging="0"/>
              <w:jc w:val="left"/>
              <w:rPr>
                <w:color w:val="000000"/>
                <w:lang w:eastAsia="de-CH"/>
              </w:rPr>
            </w:pPr>
            <w:r w:rsidRPr="5C6D6ECE" w:rsidR="5C6D6ECE">
              <w:rPr>
                <w:b w:val="1"/>
                <w:bCs w:val="1"/>
                <w:color w:val="000000" w:themeColor="text1" w:themeTint="FF" w:themeShade="FF"/>
                <w:lang w:eastAsia="de-CH"/>
              </w:rPr>
              <w:t>[GW</w:t>
            </w:r>
            <w:ins w:author="Wohland  Jan" w:date="2021-03-11T09:56:03.535Z" w:id="1068140928">
              <w:r w:rsidRPr="5C6D6ECE" w:rsidR="4D4414C0">
                <w:rPr>
                  <w:b w:val="1"/>
                  <w:bCs w:val="1"/>
                  <w:color w:val="000000" w:themeColor="text1" w:themeTint="FF" w:themeShade="FF"/>
                  <w:lang w:eastAsia="de-CH"/>
                </w:rPr>
                <w:t>]</w:t>
              </w:r>
            </w:ins>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EDEDED" w:themeFill="accent3" w:themeFillTint="33"/>
            <w:tcMar/>
            <w:vAlign w:val="center"/>
          </w:tcPr>
          <w:p w14:paraId="286B0249"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w:t>
            </w:r>
          </w:p>
        </w:tc>
        <w:tc>
          <w:tcPr>
            <w:cnfStyle w:val="000000000000" w:firstRow="0" w:lastRow="0" w:firstColumn="0" w:lastColumn="0" w:oddVBand="0" w:evenVBand="0" w:oddHBand="0" w:evenHBand="0" w:firstRowFirstColumn="0" w:firstRowLastColumn="0" w:lastRowFirstColumn="0" w:lastRowLastColumn="0"/>
            <w:tcW w:w="876" w:type="dxa"/>
            <w:tcBorders/>
            <w:shd w:val="clear" w:color="auto" w:fill="EDEDED" w:themeFill="accent3" w:themeFillTint="33"/>
            <w:tcMar/>
            <w:vAlign w:val="center"/>
          </w:tcPr>
          <w:p w14:paraId="59331F5A"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8.5</w:t>
            </w:r>
          </w:p>
        </w:tc>
        <w:tc>
          <w:tcPr>
            <w:cnfStyle w:val="000000000000" w:firstRow="0" w:lastRow="0" w:firstColumn="0" w:lastColumn="0" w:oddVBand="0" w:evenVBand="0" w:oddHBand="0" w:evenHBand="0" w:firstRowFirstColumn="0" w:firstRowLastColumn="0" w:lastRowFirstColumn="0" w:lastRowLastColumn="0"/>
            <w:tcW w:w="1042" w:type="dxa"/>
            <w:tcBorders/>
            <w:shd w:val="clear" w:color="auto" w:fill="EDEDED" w:themeFill="accent3" w:themeFillTint="33"/>
            <w:tcMar/>
            <w:vAlign w:val="center"/>
          </w:tcPr>
          <w:p w14:paraId="29EA33B5"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43.8</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EDEDED" w:themeFill="accent3" w:themeFillTint="33"/>
            <w:tcMar/>
            <w:vAlign w:val="center"/>
          </w:tcPr>
          <w:p w14:paraId="48DA2E20"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w:t>
            </w:r>
          </w:p>
        </w:tc>
        <w:tc>
          <w:tcPr>
            <w:cnfStyle w:val="000000000000" w:firstRow="0" w:lastRow="0" w:firstColumn="0" w:lastColumn="0" w:oddVBand="0" w:evenVBand="0" w:oddHBand="0" w:evenHBand="0" w:firstRowFirstColumn="0" w:firstRowLastColumn="0" w:lastRowFirstColumn="0" w:lastRowLastColumn="0"/>
            <w:tcW w:w="1159" w:type="dxa"/>
            <w:tcBorders/>
            <w:shd w:val="clear" w:color="auto" w:fill="EDEDED" w:themeFill="accent3" w:themeFillTint="33"/>
            <w:tcMar/>
            <w:vAlign w:val="center"/>
          </w:tcPr>
          <w:p w14:paraId="1515AE45"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12.7</w:t>
            </w:r>
          </w:p>
        </w:tc>
        <w:tc>
          <w:tcPr>
            <w:cnfStyle w:val="000000000000" w:firstRow="0" w:lastRow="0" w:firstColumn="0" w:lastColumn="0" w:oddVBand="0" w:evenVBand="0" w:oddHBand="0" w:evenHBand="0" w:firstRowFirstColumn="0" w:firstRowLastColumn="0" w:lastRowFirstColumn="0" w:lastRowLastColumn="0"/>
            <w:tcW w:w="1042" w:type="dxa"/>
            <w:tcBorders/>
            <w:shd w:val="clear" w:color="auto" w:fill="EDEDED" w:themeFill="accent3" w:themeFillTint="33"/>
            <w:tcMar/>
            <w:vAlign w:val="center"/>
          </w:tcPr>
          <w:p w14:paraId="2B496BA3"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30.7</w:t>
            </w:r>
          </w:p>
        </w:tc>
        <w:tc>
          <w:tcPr>
            <w:cnfStyle w:val="000000000000" w:firstRow="0" w:lastRow="0" w:firstColumn="0" w:lastColumn="0" w:oddVBand="0" w:evenVBand="0" w:oddHBand="0" w:evenHBand="0" w:firstRowFirstColumn="0" w:firstRowLastColumn="0" w:lastRowFirstColumn="0" w:lastRowLastColumn="0"/>
            <w:tcW w:w="923" w:type="dxa"/>
            <w:tcBorders/>
            <w:shd w:val="clear" w:color="auto" w:fill="EDEDED" w:themeFill="accent3" w:themeFillTint="33"/>
            <w:tcMar/>
            <w:vAlign w:val="center"/>
          </w:tcPr>
          <w:p w14:paraId="7D3B241E"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135.6</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EDEDED" w:themeFill="accent3" w:themeFillTint="33"/>
            <w:tcMar/>
            <w:vAlign w:val="center"/>
          </w:tcPr>
          <w:p w14:paraId="1744821B"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6.2</w:t>
            </w:r>
          </w:p>
        </w:tc>
        <w:tc>
          <w:tcPr>
            <w:cnfStyle w:val="000000000000" w:firstRow="0" w:lastRow="0" w:firstColumn="0" w:lastColumn="0" w:oddVBand="0" w:evenVBand="0" w:oddHBand="0" w:evenHBand="0" w:firstRowFirstColumn="0" w:firstRowLastColumn="0" w:lastRowFirstColumn="0" w:lastRowLastColumn="0"/>
            <w:tcW w:w="883" w:type="dxa"/>
            <w:tcBorders/>
            <w:shd w:val="clear" w:color="auto" w:fill="EDEDED" w:themeFill="accent3" w:themeFillTint="33"/>
            <w:tcMar/>
            <w:vAlign w:val="center"/>
          </w:tcPr>
          <w:p w14:paraId="5FFADA28"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35.0</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EDEDED" w:themeFill="accent3" w:themeFillTint="33"/>
            <w:tcMar/>
            <w:vAlign w:val="center"/>
          </w:tcPr>
          <w:p w14:paraId="7FCFF2D4"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6.0</w:t>
            </w:r>
          </w:p>
        </w:tc>
        <w:tc>
          <w:tcPr>
            <w:cnfStyle w:val="000000000000" w:firstRow="0" w:lastRow="0" w:firstColumn="0" w:lastColumn="0" w:oddVBand="0" w:evenVBand="0" w:oddHBand="0" w:evenHBand="0" w:firstRowFirstColumn="0" w:firstRowLastColumn="0" w:lastRowFirstColumn="0" w:lastRowLastColumn="0"/>
            <w:tcW w:w="882" w:type="dxa"/>
            <w:tcBorders/>
            <w:shd w:val="clear" w:color="auto" w:fill="EDEDED" w:themeFill="accent3" w:themeFillTint="33"/>
            <w:tcMar/>
            <w:vAlign w:val="center"/>
          </w:tcPr>
          <w:p w14:paraId="0C094F24"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30.5</w:t>
            </w:r>
          </w:p>
        </w:tc>
      </w:tr>
      <w:tr xmlns:wp14="http://schemas.microsoft.com/office/word/2010/wordml" w:rsidTr="5C6D6ECE" w14:paraId="7E5A4B87" wp14:textId="77777777">
        <w:trPr>
          <w:trHeight w:val="634" w:hRule="atLeast"/>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val="clear" w:color="auto" w:fill="A5A5A5" w:themeFill="accent3"/>
            <w:tcMar/>
          </w:tcPr>
          <w:p w:rsidP="5C6D6ECE" w14:paraId="5D611417" wp14:textId="77777777">
            <w:pPr>
              <w:pStyle w:val="Normal"/>
              <w:spacing w:before="0" w:after="0" w:line="240" w:lineRule="auto"/>
              <w:ind w:hanging="0"/>
              <w:jc w:val="left"/>
              <w:rPr>
                <w:i w:val="1"/>
                <w:i/>
                <w:iCs w:val="1"/>
                <w:color w:val="000000"/>
                <w:lang w:eastAsia="de-CH"/>
              </w:rPr>
            </w:pPr>
            <w:r w:rsidRPr="5C6D6ECE" w:rsidR="5C6D6ECE">
              <w:rPr>
                <w:b w:val="1"/>
                <w:bCs w:val="1"/>
                <w:color w:val="000000" w:themeColor="text1" w:themeTint="FF" w:themeShade="FF"/>
                <w:lang w:eastAsia="de-CH"/>
              </w:rPr>
              <w:t xml:space="preserve">Mean variability / </w:t>
            </w:r>
            <w:commentRangeStart w:id="439382188"/>
            <w:r w:rsidRPr="5C6D6ECE" w:rsidR="5C6D6ECE">
              <w:rPr>
                <w:b w:val="1"/>
                <w:bCs w:val="1"/>
                <w:color w:val="000000" w:themeColor="text1" w:themeTint="FF" w:themeShade="FF"/>
                <w:lang w:eastAsia="de-CH"/>
              </w:rPr>
              <w:t xml:space="preserve">PV </w:t>
            </w:r>
            <w:proofErr w:type="gramStart"/>
            <w:r w:rsidRPr="5C6D6ECE" w:rsidR="5C6D6ECE">
              <w:rPr>
                <w:b w:val="1"/>
                <w:bCs w:val="1"/>
                <w:color w:val="000000" w:themeColor="text1" w:themeTint="FF" w:themeShade="FF"/>
                <w:lang w:eastAsia="de-CH"/>
              </w:rPr>
              <w:t>production</w:t>
            </w:r>
            <w:proofErr w:type="gramEnd"/>
            <w:commentRangeEnd w:id="439382188"/>
            <w:r>
              <w:rPr>
                <w:rStyle w:val="CommentReference"/>
              </w:rPr>
              <w:commentReference w:id="439382188"/>
            </w:r>
          </w:p>
          <w:p w14:paraId="48C3CA29" wp14:textId="77777777">
            <w:pPr>
              <w:pStyle w:val="Normal"/>
              <w:spacing w:before="0" w:after="0" w:line="240" w:lineRule="auto"/>
              <w:ind w:hanging="0"/>
              <w:jc w:val="left"/>
              <w:rPr>
                <w:color w:val="000000"/>
                <w:lang w:eastAsia="de-CH"/>
              </w:rPr>
            </w:pPr>
            <w:r>
              <w:rPr>
                <w:b/>
                <w:bCs/>
                <w:color w:val="000000"/>
                <w:lang w:eastAsia="de-CH"/>
              </w:rPr>
              <w:t>[%]</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DBDBDB" w:themeFill="accent3" w:themeFillTint="66"/>
            <w:tcMar/>
            <w:vAlign w:val="center"/>
          </w:tcPr>
          <w:p w14:paraId="4F6AD145"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5.1%</w:t>
            </w:r>
          </w:p>
        </w:tc>
        <w:tc>
          <w:tcPr>
            <w:cnfStyle w:val="000000000000" w:firstRow="0" w:lastRow="0" w:firstColumn="0" w:lastColumn="0" w:oddVBand="0" w:evenVBand="0" w:oddHBand="0" w:evenHBand="0" w:firstRowFirstColumn="0" w:firstRowLastColumn="0" w:lastRowFirstColumn="0" w:lastRowLastColumn="0"/>
            <w:tcW w:w="876" w:type="dxa"/>
            <w:tcBorders/>
            <w:shd w:val="clear" w:color="auto" w:fill="DBDBDB" w:themeFill="accent3" w:themeFillTint="66"/>
            <w:tcMar/>
            <w:vAlign w:val="center"/>
          </w:tcPr>
          <w:p w14:paraId="5AD75DCA"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5.2%</w:t>
            </w:r>
          </w:p>
        </w:tc>
        <w:tc>
          <w:tcPr>
            <w:cnfStyle w:val="000000000000" w:firstRow="0" w:lastRow="0" w:firstColumn="0" w:lastColumn="0" w:oddVBand="0" w:evenVBand="0" w:oddHBand="0" w:evenHBand="0" w:firstRowFirstColumn="0" w:firstRowLastColumn="0" w:lastRowFirstColumn="0" w:lastRowLastColumn="0"/>
            <w:tcW w:w="1042" w:type="dxa"/>
            <w:tcBorders/>
            <w:shd w:val="clear" w:color="auto" w:fill="DBDBDB" w:themeFill="accent3" w:themeFillTint="66"/>
            <w:tcMar/>
            <w:vAlign w:val="center"/>
          </w:tcPr>
          <w:p w14:paraId="6B813EA9"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5.4%</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DBDBDB" w:themeFill="accent3" w:themeFillTint="66"/>
            <w:tcMar/>
            <w:vAlign w:val="center"/>
          </w:tcPr>
          <w:p w14:paraId="211CC9E4"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w:t>
            </w:r>
          </w:p>
        </w:tc>
        <w:tc>
          <w:tcPr>
            <w:cnfStyle w:val="000000000000" w:firstRow="0" w:lastRow="0" w:firstColumn="0" w:lastColumn="0" w:oddVBand="0" w:evenVBand="0" w:oddHBand="0" w:evenHBand="0" w:firstRowFirstColumn="0" w:firstRowLastColumn="0" w:lastRowFirstColumn="0" w:lastRowLastColumn="0"/>
            <w:tcW w:w="1159" w:type="dxa"/>
            <w:tcBorders/>
            <w:shd w:val="clear" w:color="auto" w:fill="DBDBDB" w:themeFill="accent3" w:themeFillTint="66"/>
            <w:tcMar/>
            <w:vAlign w:val="center"/>
          </w:tcPr>
          <w:p w14:paraId="7B386BD7"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w:t>
            </w:r>
          </w:p>
        </w:tc>
        <w:tc>
          <w:tcPr>
            <w:cnfStyle w:val="000000000000" w:firstRow="0" w:lastRow="0" w:firstColumn="0" w:lastColumn="0" w:oddVBand="0" w:evenVBand="0" w:oddHBand="0" w:evenHBand="0" w:firstRowFirstColumn="0" w:firstRowLastColumn="0" w:lastRowFirstColumn="0" w:lastRowLastColumn="0"/>
            <w:tcW w:w="1042" w:type="dxa"/>
            <w:tcBorders/>
            <w:shd w:val="clear" w:color="auto" w:fill="DBDBDB" w:themeFill="accent3" w:themeFillTint="66"/>
            <w:tcMar/>
            <w:vAlign w:val="center"/>
          </w:tcPr>
          <w:p w14:paraId="7EEECCE6"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cnfStyle w:val="000000000000" w:firstRow="0" w:lastRow="0" w:firstColumn="0" w:lastColumn="0" w:oddVBand="0" w:evenVBand="0" w:oddHBand="0" w:evenHBand="0" w:firstRowFirstColumn="0" w:firstRowLastColumn="0" w:lastRowFirstColumn="0" w:lastRowLastColumn="0"/>
            <w:tcW w:w="923" w:type="dxa"/>
            <w:tcBorders/>
            <w:shd w:val="clear" w:color="auto" w:fill="DBDBDB" w:themeFill="accent3" w:themeFillTint="66"/>
            <w:tcMar/>
            <w:vAlign w:val="center"/>
          </w:tcPr>
          <w:p w14:paraId="59BECEA2"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DBDBDB" w:themeFill="accent3" w:themeFillTint="66"/>
            <w:tcMar/>
            <w:vAlign w:val="center"/>
          </w:tcPr>
          <w:p w14:paraId="1BDFA2F7"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3.4%</w:t>
            </w:r>
          </w:p>
        </w:tc>
        <w:tc>
          <w:tcPr>
            <w:cnfStyle w:val="000000000000" w:firstRow="0" w:lastRow="0" w:firstColumn="0" w:lastColumn="0" w:oddVBand="0" w:evenVBand="0" w:oddHBand="0" w:evenHBand="0" w:firstRowFirstColumn="0" w:firstRowLastColumn="0" w:lastRowFirstColumn="0" w:lastRowLastColumn="0"/>
            <w:tcW w:w="883" w:type="dxa"/>
            <w:tcBorders/>
            <w:shd w:val="clear" w:color="auto" w:fill="DBDBDB" w:themeFill="accent3" w:themeFillTint="66"/>
            <w:tcMar/>
            <w:vAlign w:val="center"/>
          </w:tcPr>
          <w:p w14:paraId="69C06366"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4.5%</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DBDBDB" w:themeFill="accent3" w:themeFillTint="66"/>
            <w:tcMar/>
            <w:vAlign w:val="center"/>
          </w:tcPr>
          <w:p w14:paraId="5C3834CA"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cnfStyle w:val="000000000000" w:firstRow="0" w:lastRow="0" w:firstColumn="0" w:lastColumn="0" w:oddVBand="0" w:evenVBand="0" w:oddHBand="0" w:evenHBand="0" w:firstRowFirstColumn="0" w:firstRowLastColumn="0" w:lastRowFirstColumn="0" w:lastRowLastColumn="0"/>
            <w:tcW w:w="882" w:type="dxa"/>
            <w:tcBorders/>
            <w:shd w:val="clear" w:color="auto" w:fill="DBDBDB" w:themeFill="accent3" w:themeFillTint="66"/>
            <w:tcMar/>
            <w:vAlign w:val="center"/>
          </w:tcPr>
          <w:p w14:paraId="692DC3F4"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xmlns:wp14="http://schemas.microsoft.com/office/word/2010/wordml" w:rsidTr="5C6D6ECE" w14:paraId="08C64C84" wp14:textId="77777777">
        <w:trPr>
          <w:trHeight w:val="634" w:hRule="atLeast"/>
        </w:trPr>
        <w:tc>
          <w:tcPr>
            <w:cnfStyle w:val="001000000000" w:firstRow="0" w:lastRow="0" w:firstColumn="1" w:lastColumn="0" w:oddVBand="0" w:evenVBand="0" w:oddHBand="0" w:evenHBand="0" w:firstRowFirstColumn="0" w:firstRowLastColumn="0" w:lastRowFirstColumn="0" w:lastRowLastColumn="0"/>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val="clear" w:color="auto" w:fill="A5A5A5" w:themeFill="accent3"/>
            <w:tcMar/>
          </w:tcPr>
          <w:p w14:paraId="019E698C" wp14:textId="77777777">
            <w:pPr>
              <w:pStyle w:val="Normal"/>
              <w:spacing w:before="0" w:after="0" w:line="240" w:lineRule="auto"/>
              <w:ind w:hanging="0"/>
              <w:jc w:val="left"/>
              <w:rPr>
                <w:i/>
                <w:i/>
                <w:iCs/>
                <w:color w:val="000000"/>
                <w:lang w:eastAsia="de-CH"/>
              </w:rPr>
            </w:pPr>
            <w:r>
              <w:rPr>
                <w:b/>
                <w:bCs/>
                <w:color w:val="000000"/>
                <w:lang w:eastAsia="de-CH"/>
              </w:rPr>
              <w:t>Max variability / PV production</w:t>
            </w:r>
          </w:p>
          <w:p w14:paraId="50539D1F" wp14:textId="77777777">
            <w:pPr>
              <w:pStyle w:val="Normal"/>
              <w:spacing w:before="0" w:after="0" w:line="240" w:lineRule="auto"/>
              <w:ind w:hanging="0"/>
              <w:jc w:val="left"/>
              <w:rPr>
                <w:color w:val="000000"/>
                <w:lang w:eastAsia="de-CH"/>
              </w:rPr>
            </w:pPr>
            <w:r>
              <w:rPr>
                <w:b/>
                <w:bCs/>
                <w:color w:val="000000"/>
                <w:lang w:eastAsia="de-CH"/>
              </w:rPr>
              <w:t>[%]</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EDEDED" w:themeFill="accent3" w:themeFillTint="33"/>
            <w:tcMar/>
            <w:vAlign w:val="center"/>
          </w:tcPr>
          <w:p w14:paraId="30A506FA"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17.1%</w:t>
            </w:r>
          </w:p>
        </w:tc>
        <w:tc>
          <w:tcPr>
            <w:cnfStyle w:val="000000000000" w:firstRow="0" w:lastRow="0" w:firstColumn="0" w:lastColumn="0" w:oddVBand="0" w:evenVBand="0" w:oddHBand="0" w:evenHBand="0" w:firstRowFirstColumn="0" w:firstRowLastColumn="0" w:lastRowFirstColumn="0" w:lastRowLastColumn="0"/>
            <w:tcW w:w="876" w:type="dxa"/>
            <w:tcBorders/>
            <w:shd w:val="clear" w:color="auto" w:fill="EDEDED" w:themeFill="accent3" w:themeFillTint="33"/>
            <w:tcMar/>
            <w:vAlign w:val="center"/>
          </w:tcPr>
          <w:p w14:paraId="3EF81DB6"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16.3%</w:t>
            </w:r>
          </w:p>
        </w:tc>
        <w:tc>
          <w:tcPr>
            <w:cnfStyle w:val="000000000000" w:firstRow="0" w:lastRow="0" w:firstColumn="0" w:lastColumn="0" w:oddVBand="0" w:evenVBand="0" w:oddHBand="0" w:evenHBand="0" w:firstRowFirstColumn="0" w:firstRowLastColumn="0" w:lastRowFirstColumn="0" w:lastRowLastColumn="0"/>
            <w:tcW w:w="1042" w:type="dxa"/>
            <w:tcBorders/>
            <w:shd w:val="clear" w:color="auto" w:fill="EDEDED" w:themeFill="accent3" w:themeFillTint="33"/>
            <w:tcMar/>
            <w:vAlign w:val="center"/>
          </w:tcPr>
          <w:p w14:paraId="1BB4CBC9"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16.9%</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EDEDED" w:themeFill="accent3" w:themeFillTint="33"/>
            <w:tcMar/>
            <w:vAlign w:val="center"/>
          </w:tcPr>
          <w:p w14:paraId="206B9534"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10.0%</w:t>
            </w:r>
          </w:p>
        </w:tc>
        <w:tc>
          <w:tcPr>
            <w:cnfStyle w:val="000000000000" w:firstRow="0" w:lastRow="0" w:firstColumn="0" w:lastColumn="0" w:oddVBand="0" w:evenVBand="0" w:oddHBand="0" w:evenHBand="0" w:firstRowFirstColumn="0" w:firstRowLastColumn="0" w:lastRowFirstColumn="0" w:lastRowLastColumn="0"/>
            <w:tcW w:w="1159" w:type="dxa"/>
            <w:tcBorders/>
            <w:shd w:val="clear" w:color="auto" w:fill="EDEDED" w:themeFill="accent3" w:themeFillTint="33"/>
            <w:tcMar/>
            <w:vAlign w:val="center"/>
          </w:tcPr>
          <w:p w14:paraId="5BD8BE89"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10.7%</w:t>
            </w:r>
          </w:p>
        </w:tc>
        <w:tc>
          <w:tcPr>
            <w:cnfStyle w:val="000000000000" w:firstRow="0" w:lastRow="0" w:firstColumn="0" w:lastColumn="0" w:oddVBand="0" w:evenVBand="0" w:oddHBand="0" w:evenHBand="0" w:firstRowFirstColumn="0" w:firstRowLastColumn="0" w:lastRowFirstColumn="0" w:lastRowLastColumn="0"/>
            <w:tcW w:w="1042" w:type="dxa"/>
            <w:tcBorders/>
            <w:shd w:val="clear" w:color="auto" w:fill="EDEDED" w:themeFill="accent3" w:themeFillTint="33"/>
            <w:tcMar/>
            <w:vAlign w:val="center"/>
          </w:tcPr>
          <w:p w14:paraId="7892D4BA"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cnfStyle w:val="000000000000" w:firstRow="0" w:lastRow="0" w:firstColumn="0" w:lastColumn="0" w:oddVBand="0" w:evenVBand="0" w:oddHBand="0" w:evenHBand="0" w:firstRowFirstColumn="0" w:firstRowLastColumn="0" w:lastRowFirstColumn="0" w:lastRowLastColumn="0"/>
            <w:tcW w:w="923" w:type="dxa"/>
            <w:tcBorders/>
            <w:shd w:val="clear" w:color="auto" w:fill="EDEDED" w:themeFill="accent3" w:themeFillTint="33"/>
            <w:tcMar/>
            <w:vAlign w:val="center"/>
          </w:tcPr>
          <w:p w14:paraId="63D42AA5"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11.6%</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EDEDED" w:themeFill="accent3" w:themeFillTint="33"/>
            <w:tcMar/>
            <w:vAlign w:val="center"/>
          </w:tcPr>
          <w:p w14:paraId="27797BF1"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cnfStyle w:val="000000000000" w:firstRow="0" w:lastRow="0" w:firstColumn="0" w:lastColumn="0" w:oddVBand="0" w:evenVBand="0" w:oddHBand="0" w:evenHBand="0" w:firstRowFirstColumn="0" w:firstRowLastColumn="0" w:lastRowFirstColumn="0" w:lastRowLastColumn="0"/>
            <w:tcW w:w="883" w:type="dxa"/>
            <w:tcBorders/>
            <w:shd w:val="clear" w:color="auto" w:fill="EDEDED" w:themeFill="accent3" w:themeFillTint="33"/>
            <w:tcMar/>
            <w:vAlign w:val="center"/>
          </w:tcPr>
          <w:p w14:paraId="0CC40490"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EDEDED" w:themeFill="accent3" w:themeFillTint="33"/>
            <w:tcMar/>
            <w:vAlign w:val="center"/>
          </w:tcPr>
          <w:p w14:paraId="3DB39428"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11.5%</w:t>
            </w:r>
          </w:p>
        </w:tc>
        <w:tc>
          <w:tcPr>
            <w:cnfStyle w:val="000000000000" w:firstRow="0" w:lastRow="0" w:firstColumn="0" w:lastColumn="0" w:oddVBand="0" w:evenVBand="0" w:oddHBand="0" w:evenHBand="0" w:firstRowFirstColumn="0" w:firstRowLastColumn="0" w:lastRowFirstColumn="0" w:lastRowLastColumn="0"/>
            <w:tcW w:w="882" w:type="dxa"/>
            <w:tcBorders/>
            <w:shd w:val="clear" w:color="auto" w:fill="EDEDED" w:themeFill="accent3" w:themeFillTint="33"/>
            <w:tcMar/>
            <w:vAlign w:val="center"/>
          </w:tcPr>
          <w:p w14:paraId="35D26DE0"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w:t>
            </w:r>
          </w:p>
        </w:tc>
      </w:tr>
      <w:tr xmlns:wp14="http://schemas.microsoft.com/office/word/2010/wordml" w:rsidTr="5C6D6ECE" w14:paraId="476DEFA3" wp14:textId="77777777">
        <w:trPr>
          <w:trHeight w:val="634" w:hRule="atLeast"/>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val="clear" w:color="auto" w:fill="A5A5A5" w:themeFill="accent3"/>
            <w:tcMar/>
          </w:tcPr>
          <w:p w14:paraId="29A35B4D" wp14:textId="77777777">
            <w:pPr>
              <w:pStyle w:val="Normal"/>
              <w:spacing w:before="0" w:after="0" w:line="240" w:lineRule="auto"/>
              <w:ind w:hanging="0"/>
              <w:jc w:val="left"/>
              <w:rPr>
                <w:i/>
                <w:i/>
                <w:iCs/>
                <w:color w:val="000000"/>
                <w:lang w:eastAsia="de-CH"/>
              </w:rPr>
            </w:pPr>
            <w:r>
              <w:rPr>
                <w:b/>
                <w:bCs/>
                <w:color w:val="000000"/>
                <w:lang w:eastAsia="de-CH"/>
              </w:rPr>
              <w:t>Mean variability reduction</w:t>
            </w:r>
          </w:p>
          <w:p w14:paraId="73086C26" wp14:textId="77777777">
            <w:pPr>
              <w:pStyle w:val="Normal"/>
              <w:spacing w:before="0" w:after="0" w:line="240" w:lineRule="auto"/>
              <w:ind w:hanging="0"/>
              <w:jc w:val="left"/>
              <w:rPr>
                <w:color w:val="000000"/>
                <w:lang w:eastAsia="de-CH"/>
              </w:rPr>
            </w:pPr>
            <w:r>
              <w:rPr>
                <w:b/>
                <w:bCs/>
                <w:color w:val="000000"/>
                <w:lang w:eastAsia="de-CH"/>
              </w:rPr>
              <w:t>[GW]</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DBDBDB" w:themeFill="accent3" w:themeFillTint="66"/>
            <w:tcMar/>
            <w:vAlign w:val="center"/>
          </w:tcPr>
          <w:p w14:paraId="6A09E912"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cnfStyle w:val="000000000000" w:firstRow="0" w:lastRow="0" w:firstColumn="0" w:lastColumn="0" w:oddVBand="0" w:evenVBand="0" w:oddHBand="0" w:evenHBand="0" w:firstRowFirstColumn="0" w:firstRowLastColumn="0" w:lastRowFirstColumn="0" w:lastRowLastColumn="0"/>
            <w:tcW w:w="876" w:type="dxa"/>
            <w:tcBorders/>
            <w:shd w:val="clear" w:color="auto" w:fill="DBDBDB" w:themeFill="accent3" w:themeFillTint="66"/>
            <w:tcMar/>
            <w:vAlign w:val="center"/>
          </w:tcPr>
          <w:p w14:paraId="33E67AC6"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cnfStyle w:val="000000000000" w:firstRow="0" w:lastRow="0" w:firstColumn="0" w:lastColumn="0" w:oddVBand="0" w:evenVBand="0" w:oddHBand="0" w:evenHBand="0" w:firstRowFirstColumn="0" w:firstRowLastColumn="0" w:lastRowFirstColumn="0" w:lastRowLastColumn="0"/>
            <w:tcW w:w="1042" w:type="dxa"/>
            <w:tcBorders/>
            <w:shd w:val="clear" w:color="auto" w:fill="DBDBDB" w:themeFill="accent3" w:themeFillTint="66"/>
            <w:tcMar/>
            <w:vAlign w:val="center"/>
          </w:tcPr>
          <w:p w14:paraId="1BBD13F9"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DBDBDB" w:themeFill="accent3" w:themeFillTint="66"/>
            <w:tcMar/>
            <w:vAlign w:val="center"/>
          </w:tcPr>
          <w:p w14:paraId="39D7D509"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1.2</w:t>
            </w:r>
          </w:p>
        </w:tc>
        <w:tc>
          <w:tcPr>
            <w:cnfStyle w:val="000000000000" w:firstRow="0" w:lastRow="0" w:firstColumn="0" w:lastColumn="0" w:oddVBand="0" w:evenVBand="0" w:oddHBand="0" w:evenHBand="0" w:firstRowFirstColumn="0" w:firstRowLastColumn="0" w:lastRowFirstColumn="0" w:lastRowLastColumn="0"/>
            <w:tcW w:w="1159" w:type="dxa"/>
            <w:tcBorders/>
            <w:shd w:val="clear" w:color="auto" w:fill="DBDBDB" w:themeFill="accent3" w:themeFillTint="66"/>
            <w:tcMar/>
            <w:vAlign w:val="center"/>
          </w:tcPr>
          <w:p w14:paraId="1A508AC1"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2.5</w:t>
            </w:r>
          </w:p>
        </w:tc>
        <w:tc>
          <w:tcPr>
            <w:cnfStyle w:val="000000000000" w:firstRow="0" w:lastRow="0" w:firstColumn="0" w:lastColumn="0" w:oddVBand="0" w:evenVBand="0" w:oddHBand="0" w:evenHBand="0" w:firstRowFirstColumn="0" w:firstRowLastColumn="0" w:lastRowFirstColumn="0" w:lastRowLastColumn="0"/>
            <w:tcW w:w="1042" w:type="dxa"/>
            <w:tcBorders/>
            <w:shd w:val="clear" w:color="auto" w:fill="DBDBDB" w:themeFill="accent3" w:themeFillTint="66"/>
            <w:tcMar/>
            <w:vAlign w:val="center"/>
          </w:tcPr>
          <w:p w14:paraId="19BDB427"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4.7</w:t>
            </w:r>
          </w:p>
        </w:tc>
        <w:tc>
          <w:tcPr>
            <w:cnfStyle w:val="000000000000" w:firstRow="0" w:lastRow="0" w:firstColumn="0" w:lastColumn="0" w:oddVBand="0" w:evenVBand="0" w:oddHBand="0" w:evenHBand="0" w:firstRowFirstColumn="0" w:firstRowLastColumn="0" w:lastRowFirstColumn="0" w:lastRowLastColumn="0"/>
            <w:tcW w:w="923" w:type="dxa"/>
            <w:tcBorders/>
            <w:shd w:val="clear" w:color="auto" w:fill="DBDBDB" w:themeFill="accent3" w:themeFillTint="66"/>
            <w:tcMar/>
            <w:vAlign w:val="center"/>
          </w:tcPr>
          <w:p w14:paraId="618635B3"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22.1</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DBDBDB" w:themeFill="accent3" w:themeFillTint="66"/>
            <w:tcMar/>
            <w:vAlign w:val="center"/>
          </w:tcPr>
          <w:p w14:paraId="545EC4A3"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cnfStyle w:val="000000000000" w:firstRow="0" w:lastRow="0" w:firstColumn="0" w:lastColumn="0" w:oddVBand="0" w:evenVBand="0" w:oddHBand="0" w:evenHBand="0" w:firstRowFirstColumn="0" w:firstRowLastColumn="0" w:lastRowFirstColumn="0" w:lastRowLastColumn="0"/>
            <w:tcW w:w="883" w:type="dxa"/>
            <w:tcBorders/>
            <w:shd w:val="clear" w:color="auto" w:fill="DBDBDB" w:themeFill="accent3" w:themeFillTint="66"/>
            <w:tcMar/>
            <w:vAlign w:val="center"/>
          </w:tcPr>
          <w:p w14:paraId="699E2A8F"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2.0</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DBDBDB" w:themeFill="accent3" w:themeFillTint="66"/>
            <w:tcMar/>
            <w:vAlign w:val="center"/>
          </w:tcPr>
          <w:p w14:paraId="4F7F8EC2"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0.8</w:t>
            </w:r>
          </w:p>
        </w:tc>
        <w:tc>
          <w:tcPr>
            <w:cnfStyle w:val="000000000000" w:firstRow="0" w:lastRow="0" w:firstColumn="0" w:lastColumn="0" w:oddVBand="0" w:evenVBand="0" w:oddHBand="0" w:evenHBand="0" w:firstRowFirstColumn="0" w:firstRowLastColumn="0" w:lastRowFirstColumn="0" w:lastRowLastColumn="0"/>
            <w:tcW w:w="882" w:type="dxa"/>
            <w:tcBorders/>
            <w:shd w:val="clear" w:color="auto" w:fill="DBDBDB" w:themeFill="accent3" w:themeFillTint="66"/>
            <w:tcMar/>
            <w:vAlign w:val="center"/>
          </w:tcPr>
          <w:p w14:paraId="12A95B4B"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xmlns:wp14="http://schemas.microsoft.com/office/word/2010/wordml" w:rsidTr="5C6D6ECE" w14:paraId="3CB9C8A7" wp14:textId="77777777">
        <w:trPr>
          <w:trHeight w:val="634" w:hRule="atLeast"/>
        </w:trPr>
        <w:tc>
          <w:tcPr>
            <w:cnfStyle w:val="001000000000" w:firstRow="0" w:lastRow="0" w:firstColumn="1" w:lastColumn="0" w:oddVBand="0" w:evenVBand="0" w:oddHBand="0" w:evenHBand="0" w:firstRowFirstColumn="0" w:firstRowLastColumn="0" w:lastRowFirstColumn="0" w:lastRowLastColumn="0"/>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val="clear" w:color="auto" w:fill="A5A5A5" w:themeFill="accent3"/>
            <w:tcMar/>
          </w:tcPr>
          <w:p w14:paraId="4A6AD6E4" wp14:textId="77777777">
            <w:pPr>
              <w:pStyle w:val="Normal"/>
              <w:spacing w:before="0" w:after="0" w:line="240" w:lineRule="auto"/>
              <w:ind w:hanging="0"/>
              <w:jc w:val="left"/>
              <w:rPr>
                <w:i/>
                <w:i/>
                <w:iCs/>
                <w:color w:val="000000"/>
                <w:lang w:eastAsia="de-CH"/>
              </w:rPr>
            </w:pPr>
            <w:r>
              <w:rPr>
                <w:b/>
                <w:bCs/>
                <w:color w:val="000000"/>
                <w:lang w:eastAsia="de-CH"/>
              </w:rPr>
              <w:t>Max variability reduction</w:t>
            </w:r>
          </w:p>
          <w:p w14:paraId="5BFBC68A" wp14:textId="77777777">
            <w:pPr>
              <w:pStyle w:val="Normal"/>
              <w:spacing w:before="0" w:after="0" w:line="240" w:lineRule="auto"/>
              <w:ind w:hanging="0"/>
              <w:jc w:val="left"/>
              <w:rPr>
                <w:color w:val="000000"/>
                <w:lang w:eastAsia="de-CH"/>
              </w:rPr>
            </w:pPr>
            <w:r>
              <w:rPr>
                <w:b/>
                <w:bCs/>
                <w:color w:val="000000"/>
                <w:lang w:eastAsia="de-CH"/>
              </w:rPr>
              <w:t>[GW]</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EDEDED" w:themeFill="accent3" w:themeFillTint="33"/>
            <w:tcMar/>
            <w:vAlign w:val="center"/>
          </w:tcPr>
          <w:p w14:paraId="0BE14808"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cnfStyle w:val="000000000000" w:firstRow="0" w:lastRow="0" w:firstColumn="0" w:lastColumn="0" w:oddVBand="0" w:evenVBand="0" w:oddHBand="0" w:evenHBand="0" w:firstRowFirstColumn="0" w:firstRowLastColumn="0" w:lastRowFirstColumn="0" w:lastRowLastColumn="0"/>
            <w:tcW w:w="876" w:type="dxa"/>
            <w:tcBorders/>
            <w:shd w:val="clear" w:color="auto" w:fill="EDEDED" w:themeFill="accent3" w:themeFillTint="33"/>
            <w:tcMar/>
            <w:vAlign w:val="center"/>
          </w:tcPr>
          <w:p w14:paraId="09FA2A7E"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cnfStyle w:val="000000000000" w:firstRow="0" w:lastRow="0" w:firstColumn="0" w:lastColumn="0" w:oddVBand="0" w:evenVBand="0" w:oddHBand="0" w:evenHBand="0" w:firstRowFirstColumn="0" w:firstRowLastColumn="0" w:lastRowFirstColumn="0" w:lastRowLastColumn="0"/>
            <w:tcW w:w="1042" w:type="dxa"/>
            <w:tcBorders/>
            <w:shd w:val="clear" w:color="auto" w:fill="EDEDED" w:themeFill="accent3" w:themeFillTint="33"/>
            <w:tcMar/>
            <w:vAlign w:val="center"/>
          </w:tcPr>
          <w:p w14:paraId="237AFA41"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EDEDED" w:themeFill="accent3" w:themeFillTint="33"/>
            <w:tcMar/>
            <w:vAlign w:val="center"/>
          </w:tcPr>
          <w:p w14:paraId="1DB69759"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3.3</w:t>
            </w:r>
          </w:p>
        </w:tc>
        <w:tc>
          <w:tcPr>
            <w:cnfStyle w:val="000000000000" w:firstRow="0" w:lastRow="0" w:firstColumn="0" w:lastColumn="0" w:oddVBand="0" w:evenVBand="0" w:oddHBand="0" w:evenHBand="0" w:firstRowFirstColumn="0" w:firstRowLastColumn="0" w:lastRowFirstColumn="0" w:lastRowLastColumn="0"/>
            <w:tcW w:w="1159" w:type="dxa"/>
            <w:tcBorders/>
            <w:shd w:val="clear" w:color="auto" w:fill="EDEDED" w:themeFill="accent3" w:themeFillTint="33"/>
            <w:tcMar/>
            <w:vAlign w:val="center"/>
          </w:tcPr>
          <w:p w14:paraId="34937B7B"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7.4</w:t>
            </w:r>
          </w:p>
        </w:tc>
        <w:tc>
          <w:tcPr>
            <w:cnfStyle w:val="000000000000" w:firstRow="0" w:lastRow="0" w:firstColumn="0" w:lastColumn="0" w:oddVBand="0" w:evenVBand="0" w:oddHBand="0" w:evenHBand="0" w:firstRowFirstColumn="0" w:firstRowLastColumn="0" w:lastRowFirstColumn="0" w:lastRowLastColumn="0"/>
            <w:tcW w:w="1042" w:type="dxa"/>
            <w:tcBorders/>
            <w:shd w:val="clear" w:color="auto" w:fill="EDEDED" w:themeFill="accent3" w:themeFillTint="33"/>
            <w:tcMar/>
            <w:vAlign w:val="center"/>
          </w:tcPr>
          <w:p w14:paraId="0F6F11FA"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13.1</w:t>
            </w:r>
          </w:p>
        </w:tc>
        <w:tc>
          <w:tcPr>
            <w:cnfStyle w:val="000000000000" w:firstRow="0" w:lastRow="0" w:firstColumn="0" w:lastColumn="0" w:oddVBand="0" w:evenVBand="0" w:oddHBand="0" w:evenHBand="0" w:firstRowFirstColumn="0" w:firstRowLastColumn="0" w:lastRowFirstColumn="0" w:lastRowLastColumn="0"/>
            <w:tcW w:w="923" w:type="dxa"/>
            <w:tcBorders/>
            <w:shd w:val="clear" w:color="auto" w:fill="EDEDED" w:themeFill="accent3" w:themeFillTint="33"/>
            <w:tcMar/>
            <w:vAlign w:val="center"/>
          </w:tcPr>
          <w:p w14:paraId="167C4BD9"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63.0</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EDEDED" w:themeFill="accent3" w:themeFillTint="33"/>
            <w:tcMar/>
            <w:vAlign w:val="center"/>
          </w:tcPr>
          <w:p w14:paraId="1C93486C"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2.3</w:t>
            </w:r>
          </w:p>
        </w:tc>
        <w:tc>
          <w:tcPr>
            <w:cnfStyle w:val="000000000000" w:firstRow="0" w:lastRow="0" w:firstColumn="0" w:lastColumn="0" w:oddVBand="0" w:evenVBand="0" w:oddHBand="0" w:evenHBand="0" w:firstRowFirstColumn="0" w:firstRowLastColumn="0" w:lastRowFirstColumn="0" w:lastRowLastColumn="0"/>
            <w:tcW w:w="883" w:type="dxa"/>
            <w:tcBorders/>
            <w:shd w:val="clear" w:color="auto" w:fill="EDEDED" w:themeFill="accent3" w:themeFillTint="33"/>
            <w:tcMar/>
            <w:vAlign w:val="center"/>
          </w:tcPr>
          <w:p w14:paraId="23CBA55D"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8.8</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EDEDED" w:themeFill="accent3" w:themeFillTint="33"/>
            <w:tcMar/>
            <w:vAlign w:val="center"/>
          </w:tcPr>
          <w:p w14:paraId="751B163E"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w:t>
            </w:r>
          </w:p>
        </w:tc>
        <w:tc>
          <w:tcPr>
            <w:cnfStyle w:val="000000000000" w:firstRow="0" w:lastRow="0" w:firstColumn="0" w:lastColumn="0" w:oddVBand="0" w:evenVBand="0" w:oddHBand="0" w:evenHBand="0" w:firstRowFirstColumn="0" w:firstRowLastColumn="0" w:lastRowFirstColumn="0" w:lastRowLastColumn="0"/>
            <w:tcW w:w="882" w:type="dxa"/>
            <w:tcBorders/>
            <w:shd w:val="clear" w:color="auto" w:fill="EDEDED" w:themeFill="accent3" w:themeFillTint="33"/>
            <w:tcMar/>
            <w:vAlign w:val="center"/>
          </w:tcPr>
          <w:p w14:paraId="386F856E"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r>
      <w:tr xmlns:wp14="http://schemas.microsoft.com/office/word/2010/wordml" w:rsidTr="5C6D6ECE" w14:paraId="069F48CB" wp14:textId="77777777">
        <w:trPr>
          <w:trHeight w:val="634" w:hRule="atLeast"/>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val="clear" w:color="auto" w:fill="A5A5A5" w:themeFill="accent3"/>
            <w:tcMar/>
          </w:tcPr>
          <w:p w14:paraId="3C038BF8" wp14:textId="77777777">
            <w:pPr>
              <w:pStyle w:val="Normal"/>
              <w:spacing w:before="0" w:after="0" w:line="240" w:lineRule="auto"/>
              <w:ind w:hanging="0"/>
              <w:jc w:val="left"/>
              <w:rPr>
                <w:i/>
                <w:i/>
                <w:iCs/>
                <w:color w:val="000000"/>
                <w:lang w:eastAsia="de-CH"/>
              </w:rPr>
            </w:pPr>
            <w:r>
              <w:rPr>
                <w:b/>
                <w:bCs/>
                <w:color w:val="000000"/>
                <w:lang w:eastAsia="de-CH"/>
              </w:rPr>
              <w:t>Mean variability reduction</w:t>
            </w:r>
          </w:p>
          <w:p w14:paraId="1562EB24" wp14:textId="77777777">
            <w:pPr>
              <w:pStyle w:val="Normal"/>
              <w:spacing w:before="0" w:after="0" w:line="240" w:lineRule="auto"/>
              <w:ind w:hanging="0"/>
              <w:jc w:val="left"/>
              <w:rPr>
                <w:color w:val="000000"/>
                <w:lang w:eastAsia="de-CH"/>
              </w:rPr>
            </w:pPr>
            <w:r>
              <w:rPr>
                <w:b/>
                <w:bCs/>
                <w:color w:val="000000"/>
                <w:lang w:eastAsia="de-CH"/>
              </w:rPr>
              <w:t>[%]</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DBDBDB" w:themeFill="accent3" w:themeFillTint="66"/>
            <w:tcMar/>
            <w:vAlign w:val="center"/>
          </w:tcPr>
          <w:p w14:paraId="3AD8BB85"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cnfStyle w:val="000000000000" w:firstRow="0" w:lastRow="0" w:firstColumn="0" w:lastColumn="0" w:oddVBand="0" w:evenVBand="0" w:oddHBand="0" w:evenHBand="0" w:firstRowFirstColumn="0" w:firstRowLastColumn="0" w:lastRowFirstColumn="0" w:lastRowLastColumn="0"/>
            <w:tcW w:w="876" w:type="dxa"/>
            <w:tcBorders/>
            <w:shd w:val="clear" w:color="auto" w:fill="DBDBDB" w:themeFill="accent3" w:themeFillTint="66"/>
            <w:tcMar/>
            <w:vAlign w:val="center"/>
          </w:tcPr>
          <w:p w14:paraId="3AC2E41B"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cnfStyle w:val="000000000000" w:firstRow="0" w:lastRow="0" w:firstColumn="0" w:lastColumn="0" w:oddVBand="0" w:evenVBand="0" w:oddHBand="0" w:evenHBand="0" w:firstRowFirstColumn="0" w:firstRowLastColumn="0" w:lastRowFirstColumn="0" w:lastRowLastColumn="0"/>
            <w:tcW w:w="1042" w:type="dxa"/>
            <w:tcBorders/>
            <w:shd w:val="clear" w:color="auto" w:fill="DBDBDB" w:themeFill="accent3" w:themeFillTint="66"/>
            <w:tcMar/>
            <w:vAlign w:val="center"/>
          </w:tcPr>
          <w:p w14:paraId="09D9AC6E"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DBDBDB" w:themeFill="accent3" w:themeFillTint="66"/>
            <w:tcMar/>
            <w:vAlign w:val="center"/>
          </w:tcPr>
          <w:p w14:paraId="4B6A0474"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44.4%</w:t>
            </w:r>
          </w:p>
        </w:tc>
        <w:tc>
          <w:tcPr>
            <w:cnfStyle w:val="000000000000" w:firstRow="0" w:lastRow="0" w:firstColumn="0" w:lastColumn="0" w:oddVBand="0" w:evenVBand="0" w:oddHBand="0" w:evenHBand="0" w:firstRowFirstColumn="0" w:firstRowLastColumn="0" w:lastRowFirstColumn="0" w:lastRowLastColumn="0"/>
            <w:tcW w:w="1159" w:type="dxa"/>
            <w:tcBorders/>
            <w:shd w:val="clear" w:color="auto" w:fill="DBDBDB" w:themeFill="accent3" w:themeFillTint="66"/>
            <w:tcMar/>
            <w:vAlign w:val="center"/>
          </w:tcPr>
          <w:p w14:paraId="017451C1"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39.1%</w:t>
            </w:r>
          </w:p>
        </w:tc>
        <w:tc>
          <w:tcPr>
            <w:cnfStyle w:val="000000000000" w:firstRow="0" w:lastRow="0" w:firstColumn="0" w:lastColumn="0" w:oddVBand="0" w:evenVBand="0" w:oddHBand="0" w:evenHBand="0" w:firstRowFirstColumn="0" w:firstRowLastColumn="0" w:lastRowFirstColumn="0" w:lastRowLastColumn="0"/>
            <w:tcW w:w="1042" w:type="dxa"/>
            <w:tcBorders/>
            <w:shd w:val="clear" w:color="auto" w:fill="DBDBDB" w:themeFill="accent3" w:themeFillTint="66"/>
            <w:tcMar/>
            <w:vAlign w:val="center"/>
          </w:tcPr>
          <w:p w14:paraId="33F5ECF1"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33.8%</w:t>
            </w:r>
          </w:p>
        </w:tc>
        <w:tc>
          <w:tcPr>
            <w:cnfStyle w:val="000000000000" w:firstRow="0" w:lastRow="0" w:firstColumn="0" w:lastColumn="0" w:oddVBand="0" w:evenVBand="0" w:oddHBand="0" w:evenHBand="0" w:firstRowFirstColumn="0" w:firstRowLastColumn="0" w:lastRowFirstColumn="0" w:lastRowLastColumn="0"/>
            <w:tcW w:w="923" w:type="dxa"/>
            <w:tcBorders/>
            <w:shd w:val="clear" w:color="auto" w:fill="DBDBDB" w:themeFill="accent3" w:themeFillTint="66"/>
            <w:tcMar/>
            <w:vAlign w:val="center"/>
          </w:tcPr>
          <w:p w14:paraId="0443EE1B"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35.0%</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DBDBDB" w:themeFill="accent3" w:themeFillTint="66"/>
            <w:tcMar/>
            <w:vAlign w:val="center"/>
          </w:tcPr>
          <w:p w14:paraId="7B4DE470"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33.3%</w:t>
            </w:r>
          </w:p>
        </w:tc>
        <w:tc>
          <w:tcPr>
            <w:cnfStyle w:val="000000000000" w:firstRow="0" w:lastRow="0" w:firstColumn="0" w:lastColumn="0" w:oddVBand="0" w:evenVBand="0" w:oddHBand="0" w:evenHBand="0" w:firstRowFirstColumn="0" w:firstRowLastColumn="0" w:lastRowFirstColumn="0" w:lastRowLastColumn="0"/>
            <w:tcW w:w="883" w:type="dxa"/>
            <w:tcBorders/>
            <w:shd w:val="clear" w:color="auto" w:fill="DBDBDB" w:themeFill="accent3" w:themeFillTint="66"/>
            <w:tcMar/>
            <w:vAlign w:val="center"/>
          </w:tcPr>
          <w:p w14:paraId="6F4C9C4C"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14.4%</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DBDBDB" w:themeFill="accent3" w:themeFillTint="66"/>
            <w:tcMar/>
            <w:vAlign w:val="center"/>
          </w:tcPr>
          <w:p w14:paraId="2AB9BA7A"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29.6%</w:t>
            </w:r>
          </w:p>
        </w:tc>
        <w:tc>
          <w:tcPr>
            <w:cnfStyle w:val="000000000000" w:firstRow="0" w:lastRow="0" w:firstColumn="0" w:lastColumn="0" w:oddVBand="0" w:evenVBand="0" w:oddHBand="0" w:evenHBand="0" w:firstRowFirstColumn="0" w:firstRowLastColumn="0" w:lastRowFirstColumn="0" w:lastRowLastColumn="0"/>
            <w:tcW w:w="882" w:type="dxa"/>
            <w:tcBorders/>
            <w:shd w:val="clear" w:color="auto" w:fill="DBDBDB" w:themeFill="accent3" w:themeFillTint="66"/>
            <w:tcMar/>
            <w:vAlign w:val="center"/>
          </w:tcPr>
          <w:p w14:paraId="491A4ABE" wp14:textId="77777777">
            <w:pPr>
              <w:pStyle w:val="Normal"/>
              <w:spacing w:before="0" w:after="0" w:line="240" w:lineRule="auto"/>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28.1%</w:t>
            </w:r>
          </w:p>
        </w:tc>
      </w:tr>
      <w:tr xmlns:wp14="http://schemas.microsoft.com/office/word/2010/wordml" w:rsidTr="5C6D6ECE" w14:paraId="6CB4EFE9" wp14:textId="77777777">
        <w:trPr>
          <w:trHeight w:val="634" w:hRule="atLeast"/>
        </w:trPr>
        <w:tc>
          <w:tcPr>
            <w:cnfStyle w:val="001000000000" w:firstRow="0" w:lastRow="0" w:firstColumn="1" w:lastColumn="0" w:oddVBand="0" w:evenVBand="0" w:oddHBand="0" w:evenHBand="0" w:firstRowFirstColumn="0" w:firstRowLastColumn="0" w:lastRowFirstColumn="0" w:lastRowLastColumn="0"/>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val="clear" w:color="auto" w:fill="A5A5A5" w:themeFill="accent3"/>
            <w:tcMar/>
          </w:tcPr>
          <w:p w14:paraId="4E885A74" wp14:textId="77777777">
            <w:pPr>
              <w:pStyle w:val="Normal"/>
              <w:spacing w:before="0" w:after="0" w:line="240" w:lineRule="auto"/>
              <w:ind w:hanging="0"/>
              <w:jc w:val="left"/>
              <w:rPr>
                <w:i/>
                <w:i/>
                <w:iCs/>
                <w:color w:val="000000"/>
                <w:lang w:eastAsia="de-CH"/>
              </w:rPr>
            </w:pPr>
            <w:r>
              <w:rPr>
                <w:b/>
                <w:bCs/>
                <w:color w:val="000000"/>
                <w:lang w:eastAsia="de-CH"/>
              </w:rPr>
              <w:t xml:space="preserve">Max variability reduction </w:t>
            </w:r>
          </w:p>
          <w:p w14:paraId="64AC553F" wp14:textId="77777777">
            <w:pPr>
              <w:pStyle w:val="Normal"/>
              <w:spacing w:before="0" w:after="0" w:line="240" w:lineRule="auto"/>
              <w:ind w:hanging="0"/>
              <w:jc w:val="left"/>
              <w:rPr>
                <w:color w:val="000000"/>
                <w:lang w:eastAsia="de-CH"/>
              </w:rPr>
            </w:pPr>
            <w:r>
              <w:rPr>
                <w:b/>
                <w:bCs/>
                <w:color w:val="000000"/>
                <w:lang w:eastAsia="de-CH"/>
              </w:rPr>
              <w:t>[%]</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EDEDED" w:themeFill="accent3" w:themeFillTint="33"/>
            <w:tcMar/>
            <w:vAlign w:val="center"/>
          </w:tcPr>
          <w:p w14:paraId="2A9CB6E2"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cnfStyle w:val="000000000000" w:firstRow="0" w:lastRow="0" w:firstColumn="0" w:lastColumn="0" w:oddVBand="0" w:evenVBand="0" w:oddHBand="0" w:evenHBand="0" w:firstRowFirstColumn="0" w:firstRowLastColumn="0" w:lastRowFirstColumn="0" w:lastRowLastColumn="0"/>
            <w:tcW w:w="876" w:type="dxa"/>
            <w:tcBorders/>
            <w:shd w:val="clear" w:color="auto" w:fill="EDEDED" w:themeFill="accent3" w:themeFillTint="33"/>
            <w:tcMar/>
            <w:vAlign w:val="center"/>
          </w:tcPr>
          <w:p w14:paraId="0A5B7069"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cnfStyle w:val="000000000000" w:firstRow="0" w:lastRow="0" w:firstColumn="0" w:lastColumn="0" w:oddVBand="0" w:evenVBand="0" w:oddHBand="0" w:evenHBand="0" w:firstRowFirstColumn="0" w:firstRowLastColumn="0" w:lastRowFirstColumn="0" w:lastRowLastColumn="0"/>
            <w:tcW w:w="1042" w:type="dxa"/>
            <w:tcBorders/>
            <w:shd w:val="clear" w:color="auto" w:fill="EDEDED" w:themeFill="accent3" w:themeFillTint="33"/>
            <w:tcMar/>
            <w:vAlign w:val="center"/>
          </w:tcPr>
          <w:p w14:paraId="6DF7B9A8"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EDEDED" w:themeFill="accent3" w:themeFillTint="33"/>
            <w:tcMar/>
            <w:vAlign w:val="center"/>
          </w:tcPr>
          <w:p w14:paraId="553B44F7"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38.8%</w:t>
            </w:r>
          </w:p>
        </w:tc>
        <w:tc>
          <w:tcPr>
            <w:cnfStyle w:val="000000000000" w:firstRow="0" w:lastRow="0" w:firstColumn="0" w:lastColumn="0" w:oddVBand="0" w:evenVBand="0" w:oddHBand="0" w:evenHBand="0" w:firstRowFirstColumn="0" w:firstRowLastColumn="0" w:lastRowFirstColumn="0" w:lastRowLastColumn="0"/>
            <w:tcW w:w="1159" w:type="dxa"/>
            <w:tcBorders/>
            <w:shd w:val="clear" w:color="auto" w:fill="EDEDED" w:themeFill="accent3" w:themeFillTint="33"/>
            <w:tcMar/>
            <w:vAlign w:val="center"/>
          </w:tcPr>
          <w:p w14:paraId="0D11C87A"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36.8%</w:t>
            </w:r>
          </w:p>
        </w:tc>
        <w:tc>
          <w:tcPr>
            <w:cnfStyle w:val="000000000000" w:firstRow="0" w:lastRow="0" w:firstColumn="0" w:lastColumn="0" w:oddVBand="0" w:evenVBand="0" w:oddHBand="0" w:evenHBand="0" w:firstRowFirstColumn="0" w:firstRowLastColumn="0" w:lastRowFirstColumn="0" w:lastRowLastColumn="0"/>
            <w:tcW w:w="1042" w:type="dxa"/>
            <w:tcBorders/>
            <w:shd w:val="clear" w:color="auto" w:fill="EDEDED" w:themeFill="accent3" w:themeFillTint="33"/>
            <w:tcMar/>
            <w:vAlign w:val="center"/>
          </w:tcPr>
          <w:p w14:paraId="58394F12"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29.9%</w:t>
            </w:r>
          </w:p>
        </w:tc>
        <w:tc>
          <w:tcPr>
            <w:cnfStyle w:val="000000000000" w:firstRow="0" w:lastRow="0" w:firstColumn="0" w:lastColumn="0" w:oddVBand="0" w:evenVBand="0" w:oddHBand="0" w:evenHBand="0" w:firstRowFirstColumn="0" w:firstRowLastColumn="0" w:lastRowFirstColumn="0" w:lastRowLastColumn="0"/>
            <w:tcW w:w="923" w:type="dxa"/>
            <w:tcBorders/>
            <w:shd w:val="clear" w:color="auto" w:fill="EDEDED" w:themeFill="accent3" w:themeFillTint="33"/>
            <w:tcMar/>
            <w:vAlign w:val="center"/>
          </w:tcPr>
          <w:p w14:paraId="49781B60"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31.7%</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EDEDED" w:themeFill="accent3" w:themeFillTint="33"/>
            <w:tcMar/>
            <w:vAlign w:val="center"/>
          </w:tcPr>
          <w:p w14:paraId="67F19EED"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27.1%</w:t>
            </w:r>
          </w:p>
        </w:tc>
        <w:tc>
          <w:tcPr>
            <w:cnfStyle w:val="000000000000" w:firstRow="0" w:lastRow="0" w:firstColumn="0" w:lastColumn="0" w:oddVBand="0" w:evenVBand="0" w:oddHBand="0" w:evenHBand="0" w:firstRowFirstColumn="0" w:firstRowLastColumn="0" w:lastRowFirstColumn="0" w:lastRowLastColumn="0"/>
            <w:tcW w:w="883" w:type="dxa"/>
            <w:tcBorders/>
            <w:shd w:val="clear" w:color="auto" w:fill="EDEDED" w:themeFill="accent3" w:themeFillTint="33"/>
            <w:tcMar/>
            <w:vAlign w:val="center"/>
          </w:tcPr>
          <w:p w14:paraId="5331C09F"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20.1%</w:t>
            </w:r>
          </w:p>
        </w:tc>
        <w:tc>
          <w:tcPr>
            <w:cnfStyle w:val="000000000000" w:firstRow="0" w:lastRow="0" w:firstColumn="0" w:lastColumn="0" w:oddVBand="0" w:evenVBand="0" w:oddHBand="0" w:evenHBand="0" w:firstRowFirstColumn="0" w:firstRowLastColumn="0" w:lastRowFirstColumn="0" w:lastRowLastColumn="0"/>
            <w:tcW w:w="845" w:type="dxa"/>
            <w:tcBorders/>
            <w:shd w:val="clear" w:color="auto" w:fill="EDEDED" w:themeFill="accent3" w:themeFillTint="33"/>
            <w:tcMar/>
            <w:vAlign w:val="center"/>
          </w:tcPr>
          <w:p w14:paraId="7679084F"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29.4%</w:t>
            </w:r>
          </w:p>
        </w:tc>
        <w:tc>
          <w:tcPr>
            <w:cnfStyle w:val="000000000000" w:firstRow="0" w:lastRow="0" w:firstColumn="0" w:lastColumn="0" w:oddVBand="0" w:evenVBand="0" w:oddHBand="0" w:evenHBand="0" w:firstRowFirstColumn="0" w:firstRowLastColumn="0" w:lastRowFirstColumn="0" w:lastRowLastColumn="0"/>
            <w:tcW w:w="882" w:type="dxa"/>
            <w:tcBorders/>
            <w:shd w:val="clear" w:color="auto" w:fill="EDEDED" w:themeFill="accent3" w:themeFillTint="33"/>
            <w:tcMar/>
            <w:vAlign w:val="center"/>
          </w:tcPr>
          <w:p w14:paraId="2715EBD4" wp14:textId="77777777">
            <w:pPr>
              <w:pStyle w:val="Normal"/>
              <w:spacing w:before="0" w:after="0" w:line="240" w:lineRule="auto"/>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30.4%</w:t>
            </w:r>
          </w:p>
        </w:tc>
      </w:tr>
    </w:tbl>
    <w:p xmlns:wp14="http://schemas.microsoft.com/office/word/2010/wordml" w14:paraId="1D65E189" wp14:textId="77777777">
      <w:pPr>
        <w:sectPr>
          <w:headerReference w:type="default" r:id="rId27"/>
          <w:type w:val="nextPage"/>
          <w:pgSz w:w="15840" w:h="12240" w:orient="landscape"/>
          <w:pgMar w:top="1417" w:right="1134" w:bottom="1417" w:left="1417" w:header="708" w:footer="0" w:gutter="0"/>
          <w:pgNumType w:fmt="decimal"/>
          <w:formProt w:val="false"/>
          <w:textDirection w:val="lrTb"/>
          <w:docGrid w:type="default" w:linePitch="360" w:charSpace="4096"/>
        </w:sectPr>
        <w:pStyle w:val="Caption1"/>
        <w:keepNext w:val="true"/>
        <w:rPr/>
      </w:pPr>
      <w:r>
        <w:rPr/>
        <w:t xml:space="preserve">Table </w:t>
      </w:r>
      <w:r>
        <w:rPr/>
        <w:fldChar w:fldCharType="begin"/>
      </w:r>
      <w:r>
        <w:rPr/>
        <w:instrText> SEQ Table \* ARABIC </w:instrText>
      </w:r>
      <w:r>
        <w:rPr/>
        <w:fldChar w:fldCharType="separate"/>
      </w:r>
      <w:r>
        <w:rPr/>
        <w:t>3</w:t>
      </w:r>
      <w:r>
        <w:rPr/>
        <w:fldChar w:fldCharType="end"/>
      </w:r>
      <w:r>
        <w:rPr/>
        <w:t>:</w:t>
      </w:r>
      <w:commentRangeStart w:id="32"/>
      <w:commentRangeEnd w:id="32"/>
      <w:r>
        <w:rPr/>
        <w:commentReference w:id="32"/>
      </w:r>
      <w:r>
        <w:rPr/>
        <w:t xml:space="preserve"> Overview of all important variables of the various scenarios and their reference data.</w:t>
      </w:r>
    </w:p>
    <w:p xmlns:wp14="http://schemas.microsoft.com/office/word/2010/wordml" w14:paraId="25546E3C" wp14:textId="77777777">
      <w:pPr>
        <w:pStyle w:val="Heading2"/>
        <w:numPr>
          <w:ilvl w:val="1"/>
          <w:numId w:val="2"/>
        </w:numPr>
        <w:ind w:left="576" w:hanging="578"/>
        <w:rPr/>
      </w:pPr>
      <w:r>
        <w:rPr/>
        <w:t>Notes</w:t>
      </w:r>
    </w:p>
    <w:p xmlns:wp14="http://schemas.microsoft.com/office/word/2010/wordml" w14:paraId="4E968073" wp14:textId="77777777">
      <w:pPr>
        <w:pStyle w:val="Normal"/>
        <w:rPr>
          <w:color w:val="FF0000"/>
          <w:lang w:val="de-CH"/>
        </w:rPr>
      </w:pPr>
      <w:r>
        <w:rPr>
          <w:color w:val="FF0000"/>
        </w:rPr>
        <w:t xml:space="preserve">To meet the EU’s energy and climate targets for 2030, EU Member States need to establish a 10-year integrated national energy and climate plan (NECP) for the period from 2021 to 2030. </w:t>
      </w:r>
      <w:r>
        <w:rPr>
          <w:color w:val="FF0000"/>
          <w:lang w:val="de-CH"/>
        </w:rPr>
        <w:t>I</w:t>
      </w:r>
    </w:p>
    <w:p xmlns:wp14="http://schemas.microsoft.com/office/word/2010/wordml" w14:paraId="1DA6542E" wp14:textId="77777777">
      <w:pPr>
        <w:pStyle w:val="Normal"/>
        <w:rPr>
          <w:color w:val="FF0000"/>
          <w:lang w:val="de-CH"/>
        </w:rPr>
      </w:pPr>
      <w:r>
        <w:rPr>
          <w:color w:val="FF0000"/>
          <w:lang w:val="de-CH"/>
        </w:rPr>
      </w:r>
    </w:p>
    <w:p xmlns:wp14="http://schemas.microsoft.com/office/word/2010/wordml" w14:paraId="0C189719" wp14:textId="77777777">
      <w:pPr>
        <w:pStyle w:val="Normal"/>
        <w:rPr>
          <w:color w:val="FF0000"/>
          <w:lang w:val="de-CH"/>
        </w:rPr>
      </w:pPr>
      <w:r>
        <w:rPr>
          <w:color w:val="FF0000"/>
          <w:lang w:val="de-CH"/>
        </w:rPr>
        <w:t xml:space="preserve">2030 data </w:t>
      </w:r>
      <w:r>
        <w:rPr>
          <w:rFonts w:ascii="Wingdings" w:hAnsi="Wingdings" w:eastAsia="Wingdings" w:cs="Wingdings"/>
          <w:color w:val="FF0000"/>
        </w:rPr>
        <w:t></w:t>
      </w:r>
      <w:r>
        <w:rPr>
          <w:color w:val="FF0000"/>
          <w:lang w:val="de-CH"/>
        </w:rPr>
        <w:t xml:space="preserve"> IRENA </w:t>
      </w:r>
      <w:r>
        <w:rPr>
          <w:rFonts w:ascii="Wingdings" w:hAnsi="Wingdings" w:eastAsia="Wingdings" w:cs="Wingdings"/>
          <w:color w:val="FF0000"/>
        </w:rPr>
        <w:t></w:t>
      </w:r>
      <w:r>
        <w:rPr>
          <w:color w:val="FF0000"/>
          <w:lang w:val="de-CH"/>
        </w:rPr>
        <w:t xml:space="preserve"> plus missing countries!!?? </w:t>
      </w:r>
      <w:r>
        <w:rPr>
          <w:rFonts w:ascii="Wingdings" w:hAnsi="Wingdings" w:eastAsia="Wingdings" w:cs="Wingdings"/>
          <w:color w:val="FF0000"/>
        </w:rPr>
        <w:t></w:t>
      </w:r>
      <w:r>
        <w:rPr>
          <w:color w:val="FF0000"/>
          <w:lang w:val="de-CH"/>
        </w:rPr>
        <w:t xml:space="preserve"> CH, UK</w:t>
      </w:r>
    </w:p>
    <w:p xmlns:wp14="http://schemas.microsoft.com/office/word/2010/wordml" w14:paraId="3041E394" wp14:textId="77777777">
      <w:pPr>
        <w:pStyle w:val="Normal"/>
        <w:rPr>
          <w:color w:val="FF0000"/>
          <w:lang w:val="de-CH"/>
        </w:rPr>
      </w:pPr>
      <w:r>
        <w:rPr>
          <w:color w:val="FF0000"/>
          <w:lang w:val="de-CH"/>
        </w:rPr>
      </w:r>
    </w:p>
    <w:p xmlns:wp14="http://schemas.microsoft.com/office/word/2010/wordml" w14:paraId="722B00AE" wp14:textId="77777777">
      <w:pPr>
        <w:pStyle w:val="Normal"/>
        <w:rPr>
          <w:color w:val="FF0000"/>
          <w:lang w:val="de-CH"/>
        </w:rPr>
      </w:pPr>
      <w:r>
        <w:rPr>
          <w:color w:val="FF0000"/>
          <w:lang w:val="de-CH"/>
        </w:rPr>
      </w:r>
    </w:p>
    <w:p xmlns:wp14="http://schemas.microsoft.com/office/word/2010/wordml" w14:paraId="5DDEF7D2" wp14:textId="77777777">
      <w:pPr>
        <w:pStyle w:val="Normal"/>
        <w:rPr>
          <w:color w:val="FF0000"/>
          <w:lang w:val="de-CH"/>
        </w:rPr>
      </w:pPr>
      <w:r>
        <w:rPr>
          <w:color w:val="FF0000"/>
          <w:lang w:val="de-CH"/>
        </w:rPr>
        <w:t>CF pro land vergleichen --&gt; Doris Ide --&gt; wie viel PV brauche ich für gleiche proiduktion in zb sweden than greece</w:t>
      </w:r>
    </w:p>
    <w:p xmlns:wp14="http://schemas.microsoft.com/office/word/2010/wordml" w14:paraId="42C6D796" wp14:textId="77777777">
      <w:pPr>
        <w:pStyle w:val="Normal"/>
        <w:rPr>
          <w:color w:val="FF0000"/>
          <w:lang w:val="de-CH"/>
        </w:rPr>
      </w:pPr>
      <w:r>
        <w:rPr>
          <w:color w:val="FF0000"/>
          <w:lang w:val="de-CH"/>
        </w:rPr>
      </w:r>
    </w:p>
    <w:p xmlns:wp14="http://schemas.microsoft.com/office/word/2010/wordml" w14:paraId="6E1831B3" wp14:textId="77777777">
      <w:pPr>
        <w:pStyle w:val="Normal"/>
        <w:rPr>
          <w:lang w:val="de-CH"/>
        </w:rPr>
      </w:pPr>
      <w:r>
        <w:rPr>
          <w:lang w:val="de-CH"/>
        </w:rPr>
      </w:r>
    </w:p>
    <w:p xmlns:wp14="http://schemas.microsoft.com/office/word/2010/wordml" w14:paraId="5C8F9EB7" wp14:textId="77777777">
      <w:pPr>
        <w:pStyle w:val="Normal"/>
        <w:rPr>
          <w:lang w:val="de-CH"/>
        </w:rPr>
      </w:pPr>
      <w:r>
        <w:rPr>
          <w:lang w:val="de-CH"/>
        </w:rPr>
        <w:t>CF pro land vergleichen --&gt; Doris Ide --&gt; wie viel PV brauche ich für gleiche proiduktion in zb sweden than greece</w:t>
      </w:r>
    </w:p>
    <w:p xmlns:wp14="http://schemas.microsoft.com/office/word/2010/wordml" w14:paraId="54E11D2A" wp14:textId="77777777">
      <w:pPr>
        <w:pStyle w:val="Normal"/>
        <w:rPr>
          <w:lang w:val="de-CH"/>
        </w:rPr>
      </w:pPr>
      <w:r>
        <w:rPr>
          <w:lang w:val="de-CH"/>
        </w:rPr>
      </w:r>
    </w:p>
    <w:p xmlns:wp14="http://schemas.microsoft.com/office/word/2010/wordml" w14:paraId="31126E5D" wp14:textId="77777777">
      <w:pPr>
        <w:pStyle w:val="Normal"/>
        <w:rPr>
          <w:lang w:val="de-CH"/>
        </w:rPr>
      </w:pPr>
      <w:r>
        <w:rPr>
          <w:lang w:val="de-CH"/>
        </w:rPr>
      </w:r>
    </w:p>
    <w:p xmlns:wp14="http://schemas.microsoft.com/office/word/2010/wordml" w14:paraId="14B0C1CA" wp14:textId="77777777">
      <w:pPr>
        <w:pStyle w:val="Normal"/>
        <w:rPr/>
      </w:pPr>
      <w:r>
        <w:rPr>
          <w:rFonts w:ascii="Wingdings" w:hAnsi="Wingdings" w:eastAsia="Wingdings" w:cs="Wingdings"/>
        </w:rPr>
        <w:t></w:t>
      </w:r>
      <w:r>
        <w:rPr/>
        <w:t xml:space="preserve"> </w:t>
      </w:r>
      <w:r>
        <w:rPr/>
        <w:t xml:space="preserve">disupted by Colantuono 2014 and francois 2016 </w:t>
      </w:r>
      <w:r>
        <w:rPr>
          <w:rFonts w:ascii="Wingdings" w:hAnsi="Wingdings" w:eastAsia="Wingdings" w:cs="Wingdings"/>
        </w:rPr>
        <w:t></w:t>
      </w:r>
      <w:r>
        <w:rPr/>
        <w:t xml:space="preserve"> nachlesen! NOA and solar radiation</w:t>
      </w:r>
    </w:p>
    <w:p xmlns:wp14="http://schemas.microsoft.com/office/word/2010/wordml" w14:paraId="2DE403A5" wp14:textId="77777777">
      <w:pPr>
        <w:pStyle w:val="Normal"/>
        <w:rPr/>
      </w:pPr>
      <w:r>
        <w:rPr/>
      </w:r>
    </w:p>
    <w:p xmlns:wp14="http://schemas.microsoft.com/office/word/2010/wordml" w14:paraId="62431CDC" wp14:textId="77777777">
      <w:pPr>
        <w:pStyle w:val="Normal"/>
        <w:rPr/>
      </w:pPr>
      <w:r>
        <w:rPr/>
      </w:r>
    </w:p>
    <w:p xmlns:wp14="http://schemas.microsoft.com/office/word/2010/wordml" w14:paraId="49E398E2" wp14:textId="77777777">
      <w:pPr>
        <w:pStyle w:val="Normal"/>
        <w:rPr/>
      </w:pPr>
      <w:r>
        <w:rPr/>
      </w:r>
    </w:p>
    <w:p xmlns:wp14="http://schemas.microsoft.com/office/word/2010/wordml" w14:paraId="16287F21" wp14:textId="77777777">
      <w:pPr>
        <w:pStyle w:val="Normal"/>
        <w:rPr/>
      </w:pPr>
      <w:r>
        <w:rPr/>
      </w:r>
    </w:p>
    <w:p xmlns:wp14="http://schemas.microsoft.com/office/word/2010/wordml" w14:paraId="15226D1F" wp14:textId="77777777">
      <w:pPr>
        <w:pStyle w:val="Normal"/>
        <w:rPr/>
      </w:pPr>
      <w:r>
        <w:rPr/>
        <w:t xml:space="preserve">WR3 </w:t>
      </w:r>
      <w:r>
        <w:rPr>
          <w:rFonts w:ascii="Wingdings" w:hAnsi="Wingdings" w:eastAsia="Wingdings" w:cs="Wingdings"/>
        </w:rPr>
        <w:t></w:t>
      </w:r>
      <w:r>
        <w:rPr/>
        <w:t xml:space="preserve"> </w:t>
      </w:r>
      <w:r>
        <w:rPr>
          <w:color w:val="FF0000"/>
        </w:rPr>
        <w:t>According to Wiel et al the impact of the Atlantic ridge on 2m temperature and wind are close to normal and therefore have a small impact on the energy sector</w:t>
      </w:r>
      <w:r>
        <w:rPr/>
        <w:t xml:space="preserve">. </w:t>
      </w:r>
      <w:r>
        <w:rPr>
          <w:color w:val="FF0000"/>
        </w:rPr>
        <w:t>Nevertheless, his results also showed that the surface solar radiation over the Iberian Peninsula is higher than on average and over north-eastern Europe the surface solar radiation is slightly reduced.</w:t>
      </w:r>
    </w:p>
    <w:p xmlns:wp14="http://schemas.microsoft.com/office/word/2010/wordml" w14:paraId="5BE93A62" wp14:textId="77777777">
      <w:pPr>
        <w:pStyle w:val="Normal"/>
        <w:rPr/>
      </w:pPr>
      <w:r>
        <w:rPr/>
      </w:r>
    </w:p>
    <w:p xmlns:wp14="http://schemas.microsoft.com/office/word/2010/wordml" w14:paraId="384BA73E" wp14:textId="77777777">
      <w:pPr>
        <w:pStyle w:val="Normal"/>
        <w:rPr/>
      </w:pPr>
      <w:r>
        <w:rPr/>
      </w:r>
    </w:p>
    <w:p xmlns:wp14="http://schemas.microsoft.com/office/word/2010/wordml" w14:paraId="34B3F2EB" wp14:textId="77777777">
      <w:pPr>
        <w:pStyle w:val="Normal"/>
        <w:spacing w:before="0" w:after="160" w:line="259" w:lineRule="auto"/>
        <w:ind w:hanging="0"/>
        <w:jc w:val="left"/>
        <w:rPr>
          <w:rFonts w:eastAsia="" w:cs="Times New Roman" w:eastAsiaTheme="majorEastAsia" w:cstheme="majorBidi"/>
          <w:b/>
          <w:b/>
          <w:sz w:val="24"/>
          <w:szCs w:val="26"/>
        </w:rPr>
      </w:pPr>
      <w:r>
        <w:rPr>
          <w:rFonts w:eastAsia="" w:cs="Times New Roman" w:eastAsiaTheme="majorEastAsia" w:cstheme="majorBidi"/>
          <w:b/>
          <w:sz w:val="24"/>
          <w:szCs w:val="26"/>
        </w:rPr>
      </w:r>
      <w:r>
        <w:br w:type="page"/>
      </w:r>
    </w:p>
    <w:p xmlns:wp14="http://schemas.microsoft.com/office/word/2010/wordml" w14:paraId="3E5B436B" wp14:textId="77777777">
      <w:pPr>
        <w:pStyle w:val="Heading2"/>
        <w:numPr>
          <w:ilvl w:val="1"/>
          <w:numId w:val="2"/>
        </w:numPr>
        <w:ind w:left="576" w:hanging="578"/>
        <w:rPr/>
      </w:pPr>
      <w:bookmarkStart w:name="_Toc61948480" w:id="192"/>
      <w:r>
        <w:rPr/>
        <w:t>Scenarios for IC distribution</w:t>
      </w:r>
      <w:bookmarkEnd w:id="192"/>
    </w:p>
    <w:p xmlns:wp14="http://schemas.microsoft.com/office/word/2010/wordml" w14:paraId="5E3E93E0" wp14:textId="77777777">
      <w:pPr>
        <w:pStyle w:val="Heading3"/>
        <w:numPr>
          <w:ilvl w:val="2"/>
          <w:numId w:val="2"/>
        </w:numPr>
        <w:rPr/>
      </w:pPr>
      <w:r>
        <w:rPr/>
        <w:t>S1</w:t>
      </w:r>
    </w:p>
    <w:p xmlns:wp14="http://schemas.microsoft.com/office/word/2010/wordml" w14:paraId="7BE3EDF3" wp14:textId="77777777">
      <w:pPr>
        <w:pStyle w:val="ListParagraph"/>
        <w:numPr>
          <w:ilvl w:val="1"/>
          <w:numId w:val="5"/>
        </w:numPr>
        <w:rPr>
          <w:color w:val="FF0000"/>
        </w:rPr>
      </w:pPr>
      <w:r>
        <w:rPr>
          <w:color w:val="FF0000"/>
        </w:rPr>
        <w:t>Einzelne ländern nullen</w:t>
      </w:r>
    </w:p>
    <w:p xmlns:wp14="http://schemas.microsoft.com/office/word/2010/wordml" w14:paraId="7D34F5C7" wp14:textId="77777777">
      <w:pPr>
        <w:pStyle w:val="Normal"/>
        <w:rPr/>
      </w:pPr>
      <w:r>
        <w:rPr/>
      </w:r>
    </w:p>
    <w:p xmlns:wp14="http://schemas.microsoft.com/office/word/2010/wordml" w14:paraId="18764142" wp14:textId="77777777">
      <w:pPr>
        <w:pStyle w:val="Heading1"/>
        <w:numPr>
          <w:ilvl w:val="0"/>
          <w:numId w:val="2"/>
        </w:numPr>
        <w:rPr/>
      </w:pPr>
      <w:bookmarkStart w:name="_Toc61948481" w:id="193"/>
      <w:r>
        <w:rPr/>
        <w:t>Discussion and conclusion</w:t>
      </w:r>
      <w:bookmarkEnd w:id="193"/>
    </w:p>
    <w:p xmlns:wp14="http://schemas.microsoft.com/office/word/2010/wordml" w14:paraId="0B4020A7" wp14:textId="77777777">
      <w:pPr>
        <w:pStyle w:val="Normal"/>
        <w:rPr/>
      </w:pPr>
      <w:r>
        <w:rPr/>
      </w:r>
    </w:p>
    <w:p xmlns:wp14="http://schemas.microsoft.com/office/word/2010/wordml" w14:paraId="7984ADD7" wp14:textId="77777777">
      <w:pPr>
        <w:pStyle w:val="Normal"/>
        <w:rPr/>
      </w:pPr>
      <w:r>
        <w:rPr/>
        <w:t xml:space="preserve">And in line with that the seasonal frequency (FIG XY) of theses </w:t>
      </w:r>
      <w:r>
        <w:rPr>
          <w:color w:val="FF0000"/>
        </w:rPr>
        <w:t xml:space="preserve">weather regimes shows us that they </w:t>
      </w:r>
      <w:r>
        <w:rPr/>
        <w:t xml:space="preserve">occur more in winter than in the other seasons (nicht 100% NOAs schon aber andere nicht so). </w:t>
      </w:r>
    </w:p>
    <w:p xmlns:wp14="http://schemas.microsoft.com/office/word/2010/wordml" w14:paraId="13E4C735" wp14:textId="77777777">
      <w:pPr>
        <w:pStyle w:val="Normal"/>
        <w:rPr/>
      </w:pPr>
      <w:r>
        <w:rPr/>
        <w:t>Weather regime 1 and 4 are more difficult to assign wo well known weather regime.. But the low pressure field located a bit more southwar over the western coast of Europe. Weather regime 4 is most likely comparable with the Atlantic through. But one can clearly identify an high pressure filed in the Southern par of Europe which would be more typical fo a blocking situation. Finally, weather regime 5 is the European blocking situation which is often associated with warmen than seasonal average temperature over central Europe</w:t>
      </w:r>
    </w:p>
    <w:p xmlns:wp14="http://schemas.microsoft.com/office/word/2010/wordml" w14:paraId="1824743C" wp14:textId="77777777">
      <w:pPr>
        <w:pStyle w:val="Normal"/>
        <w:rPr/>
      </w:pPr>
      <w:r>
        <w:rPr/>
        <w:t xml:space="preserve">Weather regime 5 is characterized by a blocking high pressure field like weather regime 5. </w:t>
      </w:r>
    </w:p>
    <w:p xmlns:wp14="http://schemas.microsoft.com/office/word/2010/wordml" w14:paraId="1D7B270A" wp14:textId="77777777">
      <w:pPr>
        <w:pStyle w:val="Normal"/>
        <w:rPr/>
      </w:pPr>
      <w:r>
        <w:rPr/>
      </w:r>
    </w:p>
    <w:p xmlns:wp14="http://schemas.microsoft.com/office/word/2010/wordml" w14:paraId="4F904CB7" wp14:textId="77777777">
      <w:pPr>
        <w:pStyle w:val="Normal"/>
        <w:rPr/>
      </w:pPr>
      <w:r>
        <w:rPr/>
      </w:r>
    </w:p>
    <w:p xmlns:wp14="http://schemas.microsoft.com/office/word/2010/wordml" w14:paraId="06971CD3" wp14:textId="77777777">
      <w:pPr>
        <w:pStyle w:val="Normal"/>
        <w:rPr/>
      </w:pPr>
      <w:r>
        <w:rPr/>
      </w:r>
    </w:p>
    <w:p xmlns:wp14="http://schemas.microsoft.com/office/word/2010/wordml" w14:paraId="7FF148AA" wp14:textId="77777777">
      <w:pPr>
        <w:pStyle w:val="Heading1"/>
        <w:numPr>
          <w:ilvl w:val="0"/>
          <w:numId w:val="2"/>
        </w:numPr>
        <w:rPr/>
      </w:pPr>
      <w:r>
        <w:rPr/>
        <w:t>Appendix</w:t>
      </w:r>
    </w:p>
    <w:p xmlns:wp14="http://schemas.microsoft.com/office/word/2010/wordml" w14:paraId="2A1F701D" wp14:textId="77777777">
      <w:pPr>
        <w:pStyle w:val="Heading1"/>
        <w:numPr>
          <w:ilvl w:val="0"/>
          <w:numId w:val="2"/>
        </w:numPr>
        <w:rPr/>
      </w:pPr>
      <w:r>
        <w:rPr/>
      </w:r>
      <w:r>
        <w:br w:type="page"/>
      </w:r>
    </w:p>
    <w:p xmlns:wp14="http://schemas.microsoft.com/office/word/2010/wordml" w14:paraId="071E4E01" wp14:textId="77777777">
      <w:pPr>
        <w:pStyle w:val="Heading1"/>
        <w:numPr>
          <w:ilvl w:val="0"/>
          <w:numId w:val="2"/>
        </w:numPr>
        <w:rPr/>
      </w:pPr>
      <w:bookmarkStart w:name="_Toc61948482" w:id="194"/>
      <w:r>
        <w:rPr/>
        <w:t>References</w:t>
      </w:r>
      <w:bookmarkEnd w:id="194"/>
    </w:p>
    <w:p xmlns:wp14="http://schemas.microsoft.com/office/word/2010/wordml" w14:paraId="52158AEB" wp14:textId="77777777">
      <w:pPr>
        <w:pStyle w:val="Normal"/>
        <w:widowControl w:val="false"/>
        <w:spacing w:before="0" w:after="120" w:line="240" w:lineRule="auto"/>
        <w:ind w:left="480" w:hanging="480"/>
        <w:rPr/>
      </w:pPr>
      <w:r>
        <w:fldChar w:fldCharType="begin"/>
      </w:r>
      <w:r>
        <w:rPr/>
        <w:instrText>ADDIN Mendeley Bibliography CSL_BIBLIOGRAPHY</w:instrText>
      </w:r>
      <w:r>
        <w:rPr/>
        <w:fldChar w:fldCharType="separate"/>
      </w:r>
      <w:bookmarkStart w:name="__Fieldmark__2188_3434669275" w:id="195"/>
      <w:r>
        <w:rPr/>
      </w:r>
      <w:r>
        <w:rPr>
          <w:sz w:val="18"/>
          <w:szCs w:val="24"/>
        </w:rPr>
        <w:t>B</w:t>
      </w:r>
      <w:bookmarkStart w:name="__Fieldmark__6173_3287146748" w:id="196"/>
      <w:r>
        <w:rPr>
          <w:sz w:val="18"/>
          <w:szCs w:val="24"/>
        </w:rPr>
        <w:t xml:space="preserve">ranch, M. A., Coleman, T. F., &amp; Li, Y. (1999). Subspace, interior, and conjugate gradient method for large-scale bound-constrained minimization problems. </w:t>
      </w:r>
      <w:r>
        <w:rPr>
          <w:i/>
          <w:iCs/>
          <w:sz w:val="18"/>
          <w:szCs w:val="24"/>
        </w:rPr>
        <w:t>SIAM Journal of Scientific Computing</w:t>
      </w:r>
      <w:r>
        <w:rPr>
          <w:sz w:val="18"/>
          <w:szCs w:val="24"/>
        </w:rPr>
        <w:t xml:space="preserve">, </w:t>
      </w:r>
      <w:r>
        <w:rPr>
          <w:i/>
          <w:iCs/>
          <w:sz w:val="18"/>
          <w:szCs w:val="24"/>
        </w:rPr>
        <w:t>21</w:t>
      </w:r>
      <w:r>
        <w:rPr>
          <w:sz w:val="18"/>
          <w:szCs w:val="24"/>
        </w:rPr>
        <w:t>(1), 1–23. https://doi.org/10.1137/S1064827595289108</w:t>
      </w:r>
      <w:r>
        <w:rPr/>
      </w:r>
      <w:r>
        <w:rPr/>
        <w:fldChar w:fldCharType="end"/>
      </w:r>
      <w:bookmarkEnd w:id="195"/>
      <w:bookmarkEnd w:id="196"/>
    </w:p>
    <w:p xmlns:wp14="http://schemas.microsoft.com/office/word/2010/wordml" w14:paraId="03615485" wp14:textId="77777777">
      <w:pPr>
        <w:pStyle w:val="Normal"/>
        <w:widowControl w:val="false"/>
        <w:spacing w:before="0" w:after="120" w:line="240" w:lineRule="auto"/>
        <w:ind w:left="480" w:hanging="480"/>
        <w:rPr>
          <w:sz w:val="18"/>
          <w:szCs w:val="24"/>
        </w:rPr>
      </w:pPr>
      <w:r>
        <w:rPr>
          <w:sz w:val="18"/>
          <w:szCs w:val="24"/>
        </w:rPr>
        <w:t xml:space="preserve">Cassou, C. (2008). Intraseasonal interaction between the Madden-Julian Oscillation and the North Atlantic Oscillation. </w:t>
      </w:r>
      <w:r>
        <w:rPr>
          <w:i/>
          <w:iCs/>
          <w:sz w:val="18"/>
          <w:szCs w:val="24"/>
        </w:rPr>
        <w:t>Nature</w:t>
      </w:r>
      <w:r>
        <w:rPr>
          <w:sz w:val="18"/>
          <w:szCs w:val="24"/>
        </w:rPr>
        <w:t xml:space="preserve">, </w:t>
      </w:r>
      <w:r>
        <w:rPr>
          <w:i/>
          <w:iCs/>
          <w:sz w:val="18"/>
          <w:szCs w:val="24"/>
        </w:rPr>
        <w:t>455</w:t>
      </w:r>
      <w:r>
        <w:rPr>
          <w:sz w:val="18"/>
          <w:szCs w:val="24"/>
        </w:rPr>
        <w:t>(7212), 523–527. https://doi.org/10.1038/nature07286</w:t>
      </w:r>
    </w:p>
    <w:p xmlns:wp14="http://schemas.microsoft.com/office/word/2010/wordml" w14:paraId="60F0D735" wp14:textId="77777777">
      <w:pPr>
        <w:pStyle w:val="Normal"/>
        <w:widowControl w:val="false"/>
        <w:spacing w:before="0" w:after="120" w:line="240" w:lineRule="auto"/>
        <w:ind w:left="480" w:hanging="480"/>
        <w:rPr>
          <w:sz w:val="18"/>
          <w:szCs w:val="24"/>
        </w:rPr>
      </w:pPr>
      <w:r>
        <w:rPr>
          <w:sz w:val="18"/>
          <w:szCs w:val="24"/>
        </w:rPr>
        <w:t xml:space="preserve">Dawson, A. (2016). eofs: A Library for EOF Analysis of Meteorological, Oceanographic, and Climate Data. </w:t>
      </w:r>
      <w:r>
        <w:rPr>
          <w:i/>
          <w:iCs/>
          <w:sz w:val="18"/>
          <w:szCs w:val="24"/>
        </w:rPr>
        <w:t>Journal of Open Research Software</w:t>
      </w:r>
      <w:r>
        <w:rPr>
          <w:sz w:val="18"/>
          <w:szCs w:val="24"/>
        </w:rPr>
        <w:t xml:space="preserve">, </w:t>
      </w:r>
      <w:r>
        <w:rPr>
          <w:i/>
          <w:iCs/>
          <w:sz w:val="18"/>
          <w:szCs w:val="24"/>
        </w:rPr>
        <w:t>4</w:t>
      </w:r>
      <w:r>
        <w:rPr>
          <w:sz w:val="18"/>
          <w:szCs w:val="24"/>
        </w:rPr>
        <w:t>, 4–7. https://doi.org/10.5334/jors.122</w:t>
      </w:r>
    </w:p>
    <w:p xmlns:wp14="http://schemas.microsoft.com/office/word/2010/wordml" w14:paraId="4C14D154" wp14:textId="77777777">
      <w:pPr>
        <w:pStyle w:val="Normal"/>
        <w:widowControl w:val="false"/>
        <w:spacing w:before="0" w:after="120" w:line="240" w:lineRule="auto"/>
        <w:ind w:left="480" w:hanging="480"/>
        <w:rPr>
          <w:sz w:val="18"/>
          <w:szCs w:val="24"/>
        </w:rPr>
      </w:pPr>
      <w:r>
        <w:rPr>
          <w:sz w:val="18"/>
          <w:szCs w:val="24"/>
        </w:rPr>
        <w:t xml:space="preserve">Delucchi, M. A., &amp; Jacobson, M. Z. (2011). Providing all global energy with wind, water, and solar power, Part II: Reliability, system and transmission costs, and policies. </w:t>
      </w:r>
      <w:r>
        <w:rPr>
          <w:i/>
          <w:iCs/>
          <w:sz w:val="18"/>
          <w:szCs w:val="24"/>
        </w:rPr>
        <w:t>Energy Policy</w:t>
      </w:r>
      <w:r>
        <w:rPr>
          <w:sz w:val="18"/>
          <w:szCs w:val="24"/>
        </w:rPr>
        <w:t xml:space="preserve">, </w:t>
      </w:r>
      <w:r>
        <w:rPr>
          <w:i/>
          <w:iCs/>
          <w:sz w:val="18"/>
          <w:szCs w:val="24"/>
        </w:rPr>
        <w:t>39</w:t>
      </w:r>
      <w:r>
        <w:rPr>
          <w:sz w:val="18"/>
          <w:szCs w:val="24"/>
        </w:rPr>
        <w:t>(3), 1170–1190. https://doi.org/10.1016/j.enpol.2010.11.045</w:t>
      </w:r>
    </w:p>
    <w:p xmlns:wp14="http://schemas.microsoft.com/office/word/2010/wordml" w14:paraId="237046D5" wp14:textId="77777777">
      <w:pPr>
        <w:pStyle w:val="Normal"/>
        <w:widowControl w:val="false"/>
        <w:spacing w:before="0" w:after="120" w:line="240" w:lineRule="auto"/>
        <w:ind w:left="480" w:hanging="480"/>
        <w:rPr>
          <w:sz w:val="18"/>
          <w:szCs w:val="24"/>
        </w:rPr>
      </w:pPr>
      <w:r>
        <w:rPr>
          <w:sz w:val="18"/>
          <w:szCs w:val="24"/>
        </w:rPr>
        <w:t xml:space="preserve">Graabak, I., &amp; Korpås, M. (2016). Variability Characteristics of European Wind and Solar Power Resources—A Review. </w:t>
      </w:r>
      <w:r>
        <w:rPr>
          <w:i/>
          <w:iCs/>
          <w:sz w:val="18"/>
          <w:szCs w:val="24"/>
        </w:rPr>
        <w:t>Energies</w:t>
      </w:r>
      <w:r>
        <w:rPr>
          <w:sz w:val="18"/>
          <w:szCs w:val="24"/>
        </w:rPr>
        <w:t xml:space="preserve">, </w:t>
      </w:r>
      <w:r>
        <w:rPr>
          <w:i/>
          <w:iCs/>
          <w:sz w:val="18"/>
          <w:szCs w:val="24"/>
        </w:rPr>
        <w:t>9</w:t>
      </w:r>
      <w:r>
        <w:rPr>
          <w:sz w:val="18"/>
          <w:szCs w:val="24"/>
        </w:rPr>
        <w:t>(6), 1–31. https://doi.org/10.3390/en9060449</w:t>
      </w:r>
    </w:p>
    <w:p xmlns:wp14="http://schemas.microsoft.com/office/word/2010/wordml" w14:paraId="58B899D4" wp14:textId="77777777">
      <w:pPr>
        <w:pStyle w:val="Normal"/>
        <w:widowControl w:val="false"/>
        <w:spacing w:before="0" w:after="120" w:line="240" w:lineRule="auto"/>
        <w:ind w:left="480" w:hanging="480"/>
        <w:rPr>
          <w:sz w:val="18"/>
          <w:szCs w:val="24"/>
        </w:rPr>
      </w:pPr>
      <w:r>
        <w:rPr>
          <w:sz w:val="18"/>
          <w:szCs w:val="24"/>
        </w:rPr>
        <w:t xml:space="preserve">Grams, C. M., Beerli, R., Pfenninger, S., Staffell, I., &amp; Wernli, H. (2017). Balancing Europe’s wind-power output through spatial deployment informed by weather regimes. </w:t>
      </w:r>
      <w:r>
        <w:rPr>
          <w:i/>
          <w:iCs/>
          <w:sz w:val="18"/>
          <w:szCs w:val="24"/>
        </w:rPr>
        <w:t>Nature Climate Change</w:t>
      </w:r>
      <w:r>
        <w:rPr>
          <w:sz w:val="18"/>
          <w:szCs w:val="24"/>
        </w:rPr>
        <w:t xml:space="preserve">, </w:t>
      </w:r>
      <w:r>
        <w:rPr>
          <w:i/>
          <w:iCs/>
          <w:sz w:val="18"/>
          <w:szCs w:val="24"/>
        </w:rPr>
        <w:t>7</w:t>
      </w:r>
      <w:r>
        <w:rPr>
          <w:sz w:val="18"/>
          <w:szCs w:val="24"/>
        </w:rPr>
        <w:t>(8), 557–562. https://doi.org/10.1038/NCLIMATE3338</w:t>
      </w:r>
    </w:p>
    <w:p xmlns:wp14="http://schemas.microsoft.com/office/word/2010/wordml" w14:paraId="679BD24B" wp14:textId="77777777">
      <w:pPr>
        <w:pStyle w:val="Normal"/>
        <w:widowControl w:val="false"/>
        <w:spacing w:before="0" w:after="120" w:line="240" w:lineRule="auto"/>
        <w:ind w:left="480" w:hanging="480"/>
        <w:rPr>
          <w:sz w:val="18"/>
          <w:szCs w:val="24"/>
        </w:rPr>
      </w:pPr>
      <w:r>
        <w:rPr>
          <w:sz w:val="18"/>
          <w:szCs w:val="24"/>
        </w:rPr>
        <w:t xml:space="preserve">Heide, D., von Bremen, L., Greiner, M., Hoffmann, C., Speckmann, M., &amp; Bofinger, S. (2010). Seasonal optimal mix of wind and solar power in a future, highly renewable Europe. </w:t>
      </w:r>
      <w:r>
        <w:rPr>
          <w:i/>
          <w:iCs/>
          <w:sz w:val="18"/>
          <w:szCs w:val="24"/>
        </w:rPr>
        <w:t>Renewable Energy</w:t>
      </w:r>
      <w:r>
        <w:rPr>
          <w:sz w:val="18"/>
          <w:szCs w:val="24"/>
        </w:rPr>
        <w:t xml:space="preserve">, </w:t>
      </w:r>
      <w:r>
        <w:rPr>
          <w:i/>
          <w:iCs/>
          <w:sz w:val="18"/>
          <w:szCs w:val="24"/>
        </w:rPr>
        <w:t>35</w:t>
      </w:r>
      <w:r>
        <w:rPr>
          <w:sz w:val="18"/>
          <w:szCs w:val="24"/>
        </w:rPr>
        <w:t>(11), 2483–2489. https://doi.org/10.1016/j.renene.2010.03.012</w:t>
      </w:r>
    </w:p>
    <w:p xmlns:wp14="http://schemas.microsoft.com/office/word/2010/wordml" w14:paraId="3D913E53" wp14:textId="77777777">
      <w:pPr>
        <w:pStyle w:val="Normal"/>
        <w:widowControl w:val="false"/>
        <w:spacing w:before="0" w:after="120" w:line="240" w:lineRule="auto"/>
        <w:ind w:left="480" w:hanging="480"/>
        <w:rPr>
          <w:sz w:val="18"/>
          <w:szCs w:val="24"/>
        </w:rPr>
      </w:pPr>
      <w:r>
        <w:rPr>
          <w:sz w:val="18"/>
          <w:szCs w:val="24"/>
        </w:rPr>
        <w:t xml:space="preserve">Hennermann, K., &amp; Yang, X. (2018). </w:t>
      </w:r>
      <w:r>
        <w:rPr>
          <w:i/>
          <w:iCs/>
          <w:sz w:val="18"/>
          <w:szCs w:val="24"/>
        </w:rPr>
        <w:t>ERA5 data documentation</w:t>
      </w:r>
      <w:r>
        <w:rPr>
          <w:sz w:val="18"/>
          <w:szCs w:val="24"/>
        </w:rPr>
        <w:t>. European Centre for Medium-Range Weather Forecasts. https://confluence.ecmwf.int/display/CKB/ERA5+data+documentation</w:t>
      </w:r>
    </w:p>
    <w:p xmlns:wp14="http://schemas.microsoft.com/office/word/2010/wordml" w14:paraId="3740595A" wp14:textId="77777777">
      <w:pPr>
        <w:pStyle w:val="Normal"/>
        <w:widowControl w:val="false"/>
        <w:spacing w:before="0" w:after="120" w:line="240" w:lineRule="auto"/>
        <w:ind w:left="480" w:hanging="480"/>
        <w:rPr>
          <w:sz w:val="18"/>
          <w:szCs w:val="24"/>
        </w:rPr>
      </w:pPr>
      <w:r>
        <w:rPr>
          <w:sz w:val="18"/>
          <w:szCs w:val="24"/>
        </w:rPr>
        <w:t xml:space="preserve">Hersbach, H., Bell, B., Berrisford, P., Biavati, G., Horányi, A., Muñoz Sabater, J., Nicolas, J., Peubey, C., Radu, R., Rozum, I., Schepers, D., Simmons, A., Soci, C., Dee, D., &amp; Thépaut, J.-N. (2018). </w:t>
      </w:r>
      <w:r>
        <w:rPr>
          <w:i/>
          <w:iCs/>
          <w:sz w:val="18"/>
          <w:szCs w:val="24"/>
        </w:rPr>
        <w:t>ERA5 hourly data on pressure levels from 1979 to present.</w:t>
      </w:r>
      <w:r>
        <w:rPr>
          <w:sz w:val="18"/>
          <w:szCs w:val="24"/>
        </w:rPr>
        <w:t xml:space="preserve"> Copernicus Climate Change Service (C3S) Climate Data Store (CDS). https://doi.org/10.24381/cds.bd0915c6</w:t>
      </w:r>
    </w:p>
    <w:p xmlns:wp14="http://schemas.microsoft.com/office/word/2010/wordml" w14:paraId="0347D495" wp14:textId="77777777">
      <w:pPr>
        <w:pStyle w:val="Normal"/>
        <w:widowControl w:val="false"/>
        <w:spacing w:before="0" w:after="120" w:line="240" w:lineRule="auto"/>
        <w:ind w:left="480" w:hanging="480"/>
        <w:rPr>
          <w:sz w:val="18"/>
          <w:szCs w:val="24"/>
        </w:rPr>
      </w:pPr>
      <w:r>
        <w:rPr>
          <w:sz w:val="18"/>
          <w:szCs w:val="24"/>
        </w:rPr>
        <w:t xml:space="preserve">Huld, T., Gottschalg, R., Beyer, H. G., &amp; Topič, M. (2010). Mapping the performance of PV modules, effects of module type and data averaging. </w:t>
      </w:r>
      <w:r>
        <w:rPr>
          <w:i/>
          <w:iCs/>
          <w:sz w:val="18"/>
          <w:szCs w:val="24"/>
        </w:rPr>
        <w:t>Solar Energy</w:t>
      </w:r>
      <w:r>
        <w:rPr>
          <w:sz w:val="18"/>
          <w:szCs w:val="24"/>
        </w:rPr>
        <w:t xml:space="preserve">, </w:t>
      </w:r>
      <w:r>
        <w:rPr>
          <w:i/>
          <w:iCs/>
          <w:sz w:val="18"/>
          <w:szCs w:val="24"/>
        </w:rPr>
        <w:t>84</w:t>
      </w:r>
      <w:r>
        <w:rPr>
          <w:sz w:val="18"/>
          <w:szCs w:val="24"/>
        </w:rPr>
        <w:t>(2), 324–338. https://doi.org/10.1016/j.solener.2009.12.002</w:t>
      </w:r>
    </w:p>
    <w:p xmlns:wp14="http://schemas.microsoft.com/office/word/2010/wordml" w14:paraId="35EAD9F5" wp14:textId="77777777">
      <w:pPr>
        <w:pStyle w:val="Normal"/>
        <w:widowControl w:val="false"/>
        <w:spacing w:before="0" w:after="120" w:line="240" w:lineRule="auto"/>
        <w:ind w:left="480" w:hanging="480"/>
        <w:rPr>
          <w:sz w:val="18"/>
          <w:szCs w:val="24"/>
        </w:rPr>
      </w:pPr>
      <w:r>
        <w:rPr>
          <w:sz w:val="18"/>
          <w:szCs w:val="24"/>
        </w:rPr>
        <w:t xml:space="preserve">Hulme, M. (2016). 1.5 °C and climate research after the Paris Agreement. </w:t>
      </w:r>
      <w:r>
        <w:rPr>
          <w:i/>
          <w:iCs/>
          <w:sz w:val="18"/>
          <w:szCs w:val="24"/>
        </w:rPr>
        <w:t>Nature Climate Change</w:t>
      </w:r>
      <w:r>
        <w:rPr>
          <w:sz w:val="18"/>
          <w:szCs w:val="24"/>
        </w:rPr>
        <w:t xml:space="preserve">, </w:t>
      </w:r>
      <w:r>
        <w:rPr>
          <w:i/>
          <w:iCs/>
          <w:sz w:val="18"/>
          <w:szCs w:val="24"/>
        </w:rPr>
        <w:t>6</w:t>
      </w:r>
      <w:r>
        <w:rPr>
          <w:sz w:val="18"/>
          <w:szCs w:val="24"/>
        </w:rPr>
        <w:t>(3), 222–224. https://doi.org/10.1038/nclimate2939</w:t>
      </w:r>
    </w:p>
    <w:p xmlns:wp14="http://schemas.microsoft.com/office/word/2010/wordml" w14:paraId="2BD277ED" wp14:textId="77777777">
      <w:pPr>
        <w:pStyle w:val="Normal"/>
        <w:widowControl w:val="false"/>
        <w:spacing w:before="0" w:after="120" w:line="240" w:lineRule="auto"/>
        <w:ind w:left="480" w:hanging="480"/>
        <w:rPr>
          <w:sz w:val="18"/>
          <w:szCs w:val="24"/>
        </w:rPr>
      </w:pPr>
      <w:r>
        <w:rPr>
          <w:sz w:val="18"/>
          <w:szCs w:val="24"/>
        </w:rPr>
        <w:t xml:space="preserve">Hurrell, J. W., Kushnir, Y., Ottersen, G., &amp; Visbeck, M. (2003). An overview of the north atlantic oscillation. </w:t>
      </w:r>
      <w:r>
        <w:rPr>
          <w:i/>
          <w:iCs/>
          <w:sz w:val="18"/>
          <w:szCs w:val="24"/>
        </w:rPr>
        <w:t>Geophysical Monograph Series</w:t>
      </w:r>
      <w:r>
        <w:rPr>
          <w:sz w:val="18"/>
          <w:szCs w:val="24"/>
        </w:rPr>
        <w:t xml:space="preserve">, </w:t>
      </w:r>
      <w:r>
        <w:rPr>
          <w:i/>
          <w:iCs/>
          <w:sz w:val="18"/>
          <w:szCs w:val="24"/>
        </w:rPr>
        <w:t>134</w:t>
      </w:r>
      <w:r>
        <w:rPr>
          <w:sz w:val="18"/>
          <w:szCs w:val="24"/>
        </w:rPr>
        <w:t>, 1–35. https://doi.org/10.1029/134GM01</w:t>
      </w:r>
    </w:p>
    <w:p xmlns:wp14="http://schemas.microsoft.com/office/word/2010/wordml" w14:paraId="25C5EEB4" wp14:textId="77777777">
      <w:pPr>
        <w:pStyle w:val="Normal"/>
        <w:widowControl w:val="false"/>
        <w:spacing w:before="0" w:after="120" w:line="240" w:lineRule="auto"/>
        <w:ind w:left="480" w:hanging="480"/>
        <w:rPr>
          <w:sz w:val="18"/>
          <w:szCs w:val="24"/>
        </w:rPr>
      </w:pPr>
      <w:r>
        <w:rPr>
          <w:sz w:val="18"/>
          <w:szCs w:val="24"/>
        </w:rPr>
        <w:t xml:space="preserve">IRENA. (2020a). Global Renewables Outlook: Energy transformation 2050. In </w:t>
      </w:r>
      <w:r>
        <w:rPr>
          <w:i/>
          <w:iCs/>
          <w:sz w:val="18"/>
          <w:szCs w:val="24"/>
        </w:rPr>
        <w:t>International Renewable Energy Agency</w:t>
      </w:r>
      <w:r>
        <w:rPr>
          <w:sz w:val="18"/>
          <w:szCs w:val="24"/>
        </w:rPr>
        <w:t>. https://www.irena.org/publications/2020/Apr/Global-Renewables-Outlook-2020</w:t>
      </w:r>
    </w:p>
    <w:p xmlns:wp14="http://schemas.microsoft.com/office/word/2010/wordml" w14:paraId="12910164" wp14:textId="77777777">
      <w:pPr>
        <w:pStyle w:val="Normal"/>
        <w:widowControl w:val="false"/>
        <w:spacing w:before="0" w:after="120" w:line="240" w:lineRule="auto"/>
        <w:ind w:left="480" w:hanging="480"/>
        <w:rPr>
          <w:sz w:val="18"/>
          <w:szCs w:val="24"/>
        </w:rPr>
      </w:pPr>
      <w:r>
        <w:rPr>
          <w:sz w:val="18"/>
          <w:szCs w:val="24"/>
        </w:rPr>
        <w:t xml:space="preserve">IRENA. (2020b). </w:t>
      </w:r>
      <w:r>
        <w:rPr>
          <w:i/>
          <w:iCs/>
          <w:sz w:val="18"/>
          <w:szCs w:val="24"/>
        </w:rPr>
        <w:t>Renewable capacity statistics 2020 International Renewable Energy Agency (IRENA)</w:t>
      </w:r>
      <w:r>
        <w:rPr>
          <w:sz w:val="18"/>
          <w:szCs w:val="24"/>
        </w:rPr>
        <w:t>.</w:t>
      </w:r>
    </w:p>
    <w:p xmlns:wp14="http://schemas.microsoft.com/office/word/2010/wordml" w14:paraId="63137527" wp14:textId="77777777">
      <w:pPr>
        <w:pStyle w:val="Normal"/>
        <w:widowControl w:val="false"/>
        <w:spacing w:before="0" w:after="120" w:line="240" w:lineRule="auto"/>
        <w:ind w:left="480" w:hanging="480"/>
        <w:rPr>
          <w:sz w:val="18"/>
          <w:szCs w:val="24"/>
        </w:rPr>
      </w:pPr>
      <w:r>
        <w:rPr>
          <w:sz w:val="18"/>
          <w:szCs w:val="24"/>
        </w:rPr>
        <w:t xml:space="preserve">Jäger-Waldau, A. (2019). PV Status Report 2019. In </w:t>
      </w:r>
      <w:r>
        <w:rPr>
          <w:i/>
          <w:iCs/>
          <w:sz w:val="18"/>
          <w:szCs w:val="24"/>
        </w:rPr>
        <w:t>EUR 29938 EN, Publications Office of the European Union</w:t>
      </w:r>
      <w:r>
        <w:rPr>
          <w:sz w:val="18"/>
          <w:szCs w:val="24"/>
        </w:rPr>
        <w:t>. https://doi.org/10.2760/326629</w:t>
      </w:r>
    </w:p>
    <w:p xmlns:wp14="http://schemas.microsoft.com/office/word/2010/wordml" w14:paraId="143EBABE" wp14:textId="77777777">
      <w:pPr>
        <w:pStyle w:val="Normal"/>
        <w:widowControl w:val="false"/>
        <w:spacing w:before="0" w:after="120" w:line="240" w:lineRule="auto"/>
        <w:ind w:left="480" w:hanging="480"/>
        <w:rPr>
          <w:sz w:val="18"/>
          <w:szCs w:val="24"/>
        </w:rPr>
      </w:pPr>
      <w:r>
        <w:rPr>
          <w:sz w:val="18"/>
          <w:szCs w:val="24"/>
        </w:rPr>
        <w:t xml:space="preserve">Lauret, P., Boland, J., &amp; Ridley, B. (2013). Bayesian statistical analysis applied to solar radiation modelling. </w:t>
      </w:r>
      <w:r>
        <w:rPr>
          <w:i/>
          <w:iCs/>
          <w:sz w:val="18"/>
          <w:szCs w:val="24"/>
        </w:rPr>
        <w:t>Renewable Energy</w:t>
      </w:r>
      <w:r>
        <w:rPr>
          <w:sz w:val="18"/>
          <w:szCs w:val="24"/>
        </w:rPr>
        <w:t xml:space="preserve">, </w:t>
      </w:r>
      <w:r>
        <w:rPr>
          <w:i/>
          <w:iCs/>
          <w:sz w:val="18"/>
          <w:szCs w:val="24"/>
        </w:rPr>
        <w:t>49</w:t>
      </w:r>
      <w:r>
        <w:rPr>
          <w:sz w:val="18"/>
          <w:szCs w:val="24"/>
        </w:rPr>
        <w:t>, 124–127. https://doi.org/10.1016/j.renene.2012.01.049</w:t>
      </w:r>
    </w:p>
    <w:p xmlns:wp14="http://schemas.microsoft.com/office/word/2010/wordml" w14:paraId="69521A02" wp14:textId="77777777">
      <w:pPr>
        <w:pStyle w:val="Normal"/>
        <w:widowControl w:val="false"/>
        <w:spacing w:before="0" w:after="120" w:line="240" w:lineRule="auto"/>
        <w:ind w:left="480" w:hanging="480"/>
        <w:rPr>
          <w:sz w:val="18"/>
          <w:szCs w:val="24"/>
        </w:rPr>
      </w:pPr>
      <w:r>
        <w:rPr>
          <w:sz w:val="18"/>
          <w:szCs w:val="24"/>
        </w:rPr>
        <w:t xml:space="preserve">Michelangeli, P. A., Vautard, R., &amp; Legras, B. (1995). Weather regimes: recurrence and quasi stationarity. In </w:t>
      </w:r>
      <w:r>
        <w:rPr>
          <w:i/>
          <w:iCs/>
          <w:sz w:val="18"/>
          <w:szCs w:val="24"/>
        </w:rPr>
        <w:t>Journal of the Atmospheric Sciences</w:t>
      </w:r>
      <w:r>
        <w:rPr>
          <w:sz w:val="18"/>
          <w:szCs w:val="24"/>
        </w:rPr>
        <w:t xml:space="preserve"> (Vol. 52, Issue 8, pp. 1237–1256). https://doi.org/10.1175/1520-0469(1995)052&lt;1237:WRRAQS&gt;2.0.CO;2</w:t>
      </w:r>
    </w:p>
    <w:p xmlns:wp14="http://schemas.microsoft.com/office/word/2010/wordml" w14:paraId="53DAFC3B" wp14:textId="77777777">
      <w:pPr>
        <w:pStyle w:val="Normal"/>
        <w:widowControl w:val="false"/>
        <w:spacing w:before="0" w:after="120" w:line="240" w:lineRule="auto"/>
        <w:ind w:left="480" w:hanging="480"/>
        <w:rPr>
          <w:sz w:val="18"/>
          <w:szCs w:val="24"/>
        </w:rPr>
      </w:pPr>
      <w:r>
        <w:rPr>
          <w:sz w:val="18"/>
          <w:szCs w:val="24"/>
        </w:rPr>
        <w:t xml:space="preserve">Mills, A., &amp; Wiser, R. (2010). Implications of Wide-Area Geographic Diversity for Short- Term Variability of Solar Power. In </w:t>
      </w:r>
      <w:r>
        <w:rPr>
          <w:i/>
          <w:iCs/>
          <w:sz w:val="18"/>
          <w:szCs w:val="24"/>
        </w:rPr>
        <w:t>Energy</w:t>
      </w:r>
      <w:r>
        <w:rPr>
          <w:sz w:val="18"/>
          <w:szCs w:val="24"/>
        </w:rPr>
        <w:t>. https://doi.org/10.2172/986925</w:t>
      </w:r>
    </w:p>
    <w:p xmlns:wp14="http://schemas.microsoft.com/office/word/2010/wordml" w14:paraId="617AF00D" wp14:textId="77777777">
      <w:pPr>
        <w:pStyle w:val="Normal"/>
        <w:widowControl w:val="false"/>
        <w:spacing w:before="0" w:after="120" w:line="240" w:lineRule="auto"/>
        <w:ind w:left="480" w:hanging="480"/>
        <w:rPr>
          <w:sz w:val="18"/>
          <w:szCs w:val="24"/>
        </w:rPr>
      </w:pPr>
      <w:r>
        <w:rPr>
          <w:sz w:val="18"/>
          <w:szCs w:val="24"/>
        </w:rPr>
        <w:t xml:space="preserve">Muñoz Sabater, J. (2019). </w:t>
      </w:r>
      <w:r>
        <w:rPr>
          <w:i/>
          <w:iCs/>
          <w:sz w:val="18"/>
          <w:szCs w:val="24"/>
        </w:rPr>
        <w:t>ERA5-Land hourly data from 1981 to present.</w:t>
      </w:r>
      <w:r>
        <w:rPr>
          <w:sz w:val="18"/>
          <w:szCs w:val="24"/>
        </w:rPr>
        <w:t xml:space="preserve"> Copernicus Climate Change Service (C3S) Climate Data Store (CDS). https://doi.org/10.24381/cds.e2161bac</w:t>
      </w:r>
    </w:p>
    <w:p xmlns:wp14="http://schemas.microsoft.com/office/word/2010/wordml" w14:paraId="711A2046" wp14:textId="77777777">
      <w:pPr>
        <w:pStyle w:val="Normal"/>
        <w:widowControl w:val="false"/>
        <w:spacing w:before="0" w:after="120" w:line="240" w:lineRule="auto"/>
        <w:ind w:left="480" w:hanging="480"/>
        <w:rPr>
          <w:sz w:val="18"/>
          <w:szCs w:val="24"/>
        </w:rPr>
      </w:pPr>
      <w:r>
        <w:rPr>
          <w:sz w:val="18"/>
          <w:szCs w:val="24"/>
        </w:rPr>
        <w:t xml:space="preserve">Pedregosa, F., Varoquaux, G., Gramfort, A., Michel, V., Thirion, B., Grisel, O., Blondel, M., Prettenhofer, P., Weiss, R., Dubourg, V., Vanderplas, J., Passos, A., Cournapeau, D., Brucher, M., Perrot, M., &amp; Duchesnay, E. (2011). Scikit-learn: Machine Learning in {P}ython. </w:t>
      </w:r>
      <w:r>
        <w:rPr>
          <w:i/>
          <w:iCs/>
          <w:sz w:val="18"/>
          <w:szCs w:val="24"/>
        </w:rPr>
        <w:t>Journal of Machine Learning Research</w:t>
      </w:r>
      <w:r>
        <w:rPr>
          <w:sz w:val="18"/>
          <w:szCs w:val="24"/>
        </w:rPr>
        <w:t xml:space="preserve">, </w:t>
      </w:r>
      <w:r>
        <w:rPr>
          <w:i/>
          <w:iCs/>
          <w:sz w:val="18"/>
          <w:szCs w:val="24"/>
        </w:rPr>
        <w:t>12</w:t>
      </w:r>
      <w:r>
        <w:rPr>
          <w:sz w:val="18"/>
          <w:szCs w:val="24"/>
        </w:rPr>
        <w:t>, 2825–2830.</w:t>
      </w:r>
    </w:p>
    <w:p xmlns:wp14="http://schemas.microsoft.com/office/word/2010/wordml" w14:paraId="223264BD" wp14:textId="77777777">
      <w:pPr>
        <w:pStyle w:val="Normal"/>
        <w:widowControl w:val="false"/>
        <w:spacing w:before="0" w:after="120" w:line="240" w:lineRule="auto"/>
        <w:ind w:left="480" w:hanging="480"/>
        <w:rPr>
          <w:sz w:val="18"/>
          <w:szCs w:val="24"/>
        </w:rPr>
      </w:pPr>
      <w:r>
        <w:rPr>
          <w:sz w:val="18"/>
          <w:szCs w:val="24"/>
        </w:rPr>
        <w:t xml:space="preserve">Pfenninger, S., &amp; Staffell, I. (2016). Long-term patterns of European PV output using 30 years of validated hourly reanalysis and satellite data. </w:t>
      </w:r>
      <w:r>
        <w:rPr>
          <w:i/>
          <w:iCs/>
          <w:sz w:val="18"/>
          <w:szCs w:val="24"/>
        </w:rPr>
        <w:t>Energy</w:t>
      </w:r>
      <w:r>
        <w:rPr>
          <w:sz w:val="18"/>
          <w:szCs w:val="24"/>
        </w:rPr>
        <w:t xml:space="preserve">, </w:t>
      </w:r>
      <w:r>
        <w:rPr>
          <w:i/>
          <w:iCs/>
          <w:sz w:val="18"/>
          <w:szCs w:val="24"/>
        </w:rPr>
        <w:t>114</w:t>
      </w:r>
      <w:r>
        <w:rPr>
          <w:sz w:val="18"/>
          <w:szCs w:val="24"/>
        </w:rPr>
        <w:t>, 1251–1265. https://doi.org/10.1016/j.energy.2016.08.060</w:t>
      </w:r>
    </w:p>
    <w:p xmlns:wp14="http://schemas.microsoft.com/office/word/2010/wordml" w14:paraId="13A14B48" wp14:textId="77777777">
      <w:pPr>
        <w:pStyle w:val="Normal"/>
        <w:widowControl w:val="false"/>
        <w:spacing w:before="0" w:after="120" w:line="240" w:lineRule="auto"/>
        <w:ind w:left="480" w:hanging="480"/>
        <w:rPr>
          <w:sz w:val="18"/>
          <w:szCs w:val="24"/>
        </w:rPr>
      </w:pPr>
      <w:r>
        <w:rPr>
          <w:sz w:val="18"/>
          <w:szCs w:val="24"/>
        </w:rPr>
        <w:t xml:space="preserve">Pozo-Vazquez, D., Santos-Alamillos, F. J., Lara-Fanego, V., Ruiz-Arias, J. A., &amp; Tovar-Pescador, J. (2011). Hydrological, Socioeconomic and Ecological Impacts of the North Atlantic Oscillation in the Mediterranean Region. In </w:t>
      </w:r>
      <w:r>
        <w:rPr>
          <w:i/>
          <w:iCs/>
          <w:sz w:val="18"/>
          <w:szCs w:val="24"/>
        </w:rPr>
        <w:t>Hydrological, Socioeconomic and Ecological Impacts of the North Atlantic Oscillation in the Mediterranean Region</w:t>
      </w:r>
      <w:r>
        <w:rPr>
          <w:sz w:val="18"/>
          <w:szCs w:val="24"/>
        </w:rPr>
        <w:t xml:space="preserve"> (Vol. 46, Issue December 2015). https://doi.org/10.1007/978-94-007-1372-7</w:t>
      </w:r>
    </w:p>
    <w:p xmlns:wp14="http://schemas.microsoft.com/office/word/2010/wordml" w14:paraId="0EF9EECA" wp14:textId="77777777">
      <w:pPr>
        <w:pStyle w:val="Normal"/>
        <w:widowControl w:val="false"/>
        <w:spacing w:before="0" w:after="120" w:line="240" w:lineRule="auto"/>
        <w:ind w:left="480" w:hanging="480"/>
        <w:rPr>
          <w:sz w:val="18"/>
          <w:szCs w:val="24"/>
        </w:rPr>
      </w:pPr>
      <w:r>
        <w:rPr>
          <w:sz w:val="18"/>
          <w:szCs w:val="24"/>
        </w:rPr>
        <w:t xml:space="preserve">Pozo-Vázquez, D., Tovar-Pescador, J., Gámiz-Fortis, S. R., Esteban-Parra, M. J., &amp; Castro-Díez, Y. (2004). NAO and solar radiation variability in the European North Atlantic region. </w:t>
      </w:r>
      <w:r>
        <w:rPr>
          <w:i/>
          <w:iCs/>
          <w:sz w:val="18"/>
          <w:szCs w:val="24"/>
        </w:rPr>
        <w:t>Geophysical Research Letters</w:t>
      </w:r>
      <w:r>
        <w:rPr>
          <w:sz w:val="18"/>
          <w:szCs w:val="24"/>
        </w:rPr>
        <w:t xml:space="preserve">, </w:t>
      </w:r>
      <w:r>
        <w:rPr>
          <w:i/>
          <w:iCs/>
          <w:sz w:val="18"/>
          <w:szCs w:val="24"/>
        </w:rPr>
        <w:t>31</w:t>
      </w:r>
      <w:r>
        <w:rPr>
          <w:sz w:val="18"/>
          <w:szCs w:val="24"/>
        </w:rPr>
        <w:t>(5), n/a-n/a. https://doi.org/10.1029/2003gl018502</w:t>
      </w:r>
    </w:p>
    <w:p xmlns:wp14="http://schemas.microsoft.com/office/word/2010/wordml" w14:paraId="774E4897" wp14:textId="77777777">
      <w:pPr>
        <w:pStyle w:val="Normal"/>
        <w:widowControl w:val="false"/>
        <w:spacing w:before="0" w:after="120" w:line="240" w:lineRule="auto"/>
        <w:ind w:left="480" w:hanging="480"/>
        <w:rPr>
          <w:sz w:val="18"/>
          <w:szCs w:val="24"/>
        </w:rPr>
      </w:pPr>
      <w:r>
        <w:rPr>
          <w:sz w:val="18"/>
          <w:szCs w:val="24"/>
        </w:rPr>
        <w:t xml:space="preserve">Ram, M., Bogdanov, D., Aghahosseini, A., Oyewo, A., Gulagi, A., Child, M., &amp; Fell, H.-J. (2019). Global Energy System based on 100% Renewable Energy – Power, Heat, Transport and Desalination Sectors. </w:t>
      </w:r>
      <w:r>
        <w:rPr>
          <w:i/>
          <w:iCs/>
          <w:sz w:val="18"/>
          <w:szCs w:val="24"/>
        </w:rPr>
        <w:t>Study by Lappeenranta University of Technology and Energy Watch Group</w:t>
      </w:r>
      <w:r>
        <w:rPr>
          <w:sz w:val="18"/>
          <w:szCs w:val="24"/>
        </w:rPr>
        <w:t xml:space="preserve">, </w:t>
      </w:r>
      <w:r>
        <w:rPr>
          <w:i/>
          <w:iCs/>
          <w:sz w:val="18"/>
          <w:szCs w:val="24"/>
        </w:rPr>
        <w:t>1</w:t>
      </w:r>
      <w:r>
        <w:rPr>
          <w:sz w:val="18"/>
          <w:szCs w:val="24"/>
        </w:rPr>
        <w:t>(March), 1–321.</w:t>
      </w:r>
    </w:p>
    <w:p xmlns:wp14="http://schemas.microsoft.com/office/word/2010/wordml" w14:paraId="139CA734" wp14:textId="77777777">
      <w:pPr>
        <w:pStyle w:val="Normal"/>
        <w:widowControl w:val="false"/>
        <w:spacing w:before="0" w:after="120" w:line="240" w:lineRule="auto"/>
        <w:ind w:left="480" w:hanging="480"/>
        <w:rPr>
          <w:sz w:val="18"/>
          <w:szCs w:val="24"/>
        </w:rPr>
      </w:pPr>
      <w:r>
        <w:rPr>
          <w:sz w:val="18"/>
          <w:szCs w:val="24"/>
        </w:rPr>
        <w:t xml:space="preserve">Ram, M., Bogdanov, D., Aghahosseini, A., Oyewo, S., Gulagi, A., Child, M., &amp; Breyer, C. (2017). Global Energy System based on 100% Renewable Energy – Power Sector. </w:t>
      </w:r>
      <w:r>
        <w:rPr>
          <w:i/>
          <w:iCs/>
          <w:sz w:val="18"/>
          <w:szCs w:val="24"/>
        </w:rPr>
        <w:t>LUT Scientific and Expertise Publications : Raportit Ja Selvitykset - Reports</w:t>
      </w:r>
      <w:r>
        <w:rPr>
          <w:sz w:val="18"/>
          <w:szCs w:val="24"/>
        </w:rPr>
        <w:t>.</w:t>
      </w:r>
    </w:p>
    <w:p xmlns:wp14="http://schemas.microsoft.com/office/word/2010/wordml" w14:paraId="734C83E0" wp14:textId="77777777">
      <w:pPr>
        <w:pStyle w:val="Normal"/>
        <w:widowControl w:val="false"/>
        <w:spacing w:before="0" w:after="120" w:line="240" w:lineRule="auto"/>
        <w:ind w:left="480" w:hanging="480"/>
        <w:rPr>
          <w:sz w:val="18"/>
          <w:szCs w:val="24"/>
        </w:rPr>
      </w:pPr>
      <w:r>
        <w:rPr>
          <w:sz w:val="18"/>
          <w:szCs w:val="24"/>
        </w:rPr>
        <w:t xml:space="preserve">Ridley, B., Boland, J., &amp; Lauret, P. (2010). Modelling of diffuse solar fraction with multiple predictors. </w:t>
      </w:r>
      <w:r>
        <w:rPr>
          <w:i/>
          <w:iCs/>
          <w:sz w:val="18"/>
          <w:szCs w:val="24"/>
        </w:rPr>
        <w:t>Renewable Energy</w:t>
      </w:r>
      <w:r>
        <w:rPr>
          <w:sz w:val="18"/>
          <w:szCs w:val="24"/>
        </w:rPr>
        <w:t xml:space="preserve">, </w:t>
      </w:r>
      <w:r>
        <w:rPr>
          <w:i/>
          <w:iCs/>
          <w:sz w:val="18"/>
          <w:szCs w:val="24"/>
        </w:rPr>
        <w:t>35</w:t>
      </w:r>
      <w:r>
        <w:rPr>
          <w:sz w:val="18"/>
          <w:szCs w:val="24"/>
        </w:rPr>
        <w:t>(2), 478–483. https://doi.org/10.1016/j.renene.2009.07.018</w:t>
      </w:r>
    </w:p>
    <w:p xmlns:wp14="http://schemas.microsoft.com/office/word/2010/wordml" w14:paraId="4FA556C4" wp14:textId="77777777">
      <w:pPr>
        <w:pStyle w:val="Normal"/>
        <w:widowControl w:val="false"/>
        <w:spacing w:before="0" w:after="120" w:line="240" w:lineRule="auto"/>
        <w:ind w:left="480" w:hanging="480"/>
        <w:rPr>
          <w:sz w:val="18"/>
          <w:szCs w:val="24"/>
        </w:rPr>
      </w:pPr>
      <w:r>
        <w:rPr>
          <w:sz w:val="18"/>
          <w:szCs w:val="24"/>
        </w:rPr>
        <w:t xml:space="preserve">Rogers, J. C. (1997). North Atlantic storm track variability and its association to the North Atlantic oscillation and climate variability of Northern Europe. </w:t>
      </w:r>
      <w:r>
        <w:rPr>
          <w:i/>
          <w:iCs/>
          <w:sz w:val="18"/>
          <w:szCs w:val="24"/>
        </w:rPr>
        <w:t>Journal of Climate</w:t>
      </w:r>
      <w:r>
        <w:rPr>
          <w:sz w:val="18"/>
          <w:szCs w:val="24"/>
        </w:rPr>
        <w:t xml:space="preserve">, </w:t>
      </w:r>
      <w:r>
        <w:rPr>
          <w:i/>
          <w:iCs/>
          <w:sz w:val="18"/>
          <w:szCs w:val="24"/>
        </w:rPr>
        <w:t>10</w:t>
      </w:r>
      <w:r>
        <w:rPr>
          <w:sz w:val="18"/>
          <w:szCs w:val="24"/>
        </w:rPr>
        <w:t>(7), 1635–1647. https://doi.org/10.1175/1520-0442(1997)010&lt;1635:NASTVA&gt;2.0.CO;2</w:t>
      </w:r>
    </w:p>
    <w:p xmlns:wp14="http://schemas.microsoft.com/office/word/2010/wordml" w14:paraId="3CAF06BD" wp14:textId="77777777">
      <w:pPr>
        <w:pStyle w:val="Normal"/>
        <w:widowControl w:val="false"/>
        <w:spacing w:before="0" w:after="120" w:line="240" w:lineRule="auto"/>
        <w:ind w:left="480" w:hanging="480"/>
        <w:rPr>
          <w:sz w:val="18"/>
          <w:szCs w:val="24"/>
        </w:rPr>
      </w:pPr>
      <w:r>
        <w:rPr>
          <w:sz w:val="18"/>
          <w:szCs w:val="24"/>
        </w:rPr>
        <w:t xml:space="preserve">Santos-Alamillos, F. J., Pozo-Vázquez, D., Ruiz-Arias, J. A., Von Bremen, L., &amp; Tovar-Pescador, J. (2015). Combining wind farms with concentrating solar plants to provide stable renewable power. </w:t>
      </w:r>
      <w:r>
        <w:rPr>
          <w:i/>
          <w:iCs/>
          <w:sz w:val="18"/>
          <w:szCs w:val="24"/>
        </w:rPr>
        <w:t>Renewable Energy</w:t>
      </w:r>
      <w:r>
        <w:rPr>
          <w:sz w:val="18"/>
          <w:szCs w:val="24"/>
        </w:rPr>
        <w:t xml:space="preserve">, </w:t>
      </w:r>
      <w:r>
        <w:rPr>
          <w:i/>
          <w:iCs/>
          <w:sz w:val="18"/>
          <w:szCs w:val="24"/>
        </w:rPr>
        <w:t>76</w:t>
      </w:r>
      <w:r>
        <w:rPr>
          <w:sz w:val="18"/>
          <w:szCs w:val="24"/>
        </w:rPr>
        <w:t>(2015), 539–550. https://doi.org/10.1016/j.renene.2014.11.055</w:t>
      </w:r>
    </w:p>
    <w:p xmlns:wp14="http://schemas.microsoft.com/office/word/2010/wordml" w14:paraId="41FE352D" wp14:textId="77777777">
      <w:pPr>
        <w:pStyle w:val="Normal"/>
        <w:widowControl w:val="false"/>
        <w:spacing w:before="0" w:after="120" w:line="240" w:lineRule="auto"/>
        <w:ind w:left="480" w:hanging="480"/>
        <w:rPr>
          <w:sz w:val="18"/>
          <w:szCs w:val="24"/>
        </w:rPr>
      </w:pPr>
      <w:r>
        <w:rPr>
          <w:sz w:val="18"/>
          <w:szCs w:val="24"/>
        </w:rPr>
        <w:t xml:space="preserve">SolarPower Europe and LUT University. (2020). </w:t>
      </w:r>
      <w:r>
        <w:rPr>
          <w:i/>
          <w:iCs/>
          <w:sz w:val="18"/>
          <w:szCs w:val="24"/>
        </w:rPr>
        <w:t>100% Renewable Europe - How to make Europe’s energy system climate-neutral before 2050</w:t>
      </w:r>
      <w:r>
        <w:rPr>
          <w:sz w:val="18"/>
          <w:szCs w:val="24"/>
        </w:rPr>
        <w:t>. 64.</w:t>
      </w:r>
    </w:p>
    <w:p xmlns:wp14="http://schemas.microsoft.com/office/word/2010/wordml" w14:paraId="429E0F20" wp14:textId="77777777">
      <w:pPr>
        <w:pStyle w:val="Normal"/>
        <w:widowControl w:val="false"/>
        <w:spacing w:before="0" w:after="120" w:line="240" w:lineRule="auto"/>
        <w:ind w:left="480" w:hanging="480"/>
        <w:rPr>
          <w:sz w:val="18"/>
          <w:szCs w:val="24"/>
        </w:rPr>
      </w:pPr>
      <w:r>
        <w:rPr>
          <w:sz w:val="18"/>
          <w:szCs w:val="24"/>
        </w:rPr>
        <w:t xml:space="preserve">Stram, B. N. (2016). Key challenges to expanding renewable energy. </w:t>
      </w:r>
      <w:r>
        <w:rPr>
          <w:i/>
          <w:iCs/>
          <w:sz w:val="18"/>
          <w:szCs w:val="24"/>
        </w:rPr>
        <w:t>Energy Policy</w:t>
      </w:r>
      <w:r>
        <w:rPr>
          <w:sz w:val="18"/>
          <w:szCs w:val="24"/>
        </w:rPr>
        <w:t xml:space="preserve">, </w:t>
      </w:r>
      <w:r>
        <w:rPr>
          <w:i/>
          <w:iCs/>
          <w:sz w:val="18"/>
          <w:szCs w:val="24"/>
        </w:rPr>
        <w:t>96</w:t>
      </w:r>
      <w:r>
        <w:rPr>
          <w:sz w:val="18"/>
          <w:szCs w:val="24"/>
        </w:rPr>
        <w:t>, 728–734. https://doi.org/10.1016/j.enpol.2016.05.034</w:t>
      </w:r>
    </w:p>
    <w:p xmlns:wp14="http://schemas.microsoft.com/office/word/2010/wordml" w14:paraId="0C8D6F24" wp14:textId="77777777">
      <w:pPr>
        <w:pStyle w:val="Normal"/>
        <w:widowControl w:val="false"/>
        <w:spacing w:before="0" w:after="120" w:line="240" w:lineRule="auto"/>
        <w:ind w:left="480" w:hanging="480"/>
        <w:rPr>
          <w:sz w:val="18"/>
          <w:szCs w:val="24"/>
        </w:rPr>
      </w:pPr>
      <w:r>
        <w:rPr>
          <w:sz w:val="18"/>
          <w:szCs w:val="24"/>
        </w:rPr>
        <w:t xml:space="preserve">Sweerts, B., Pfenninger, S., Yang, S., Folini, D., van der Zwaan, B., &amp; Wild, M. (2019). Estimation of losses in solar energy production from air pollution in China since 1960 using surface radiation data. </w:t>
      </w:r>
      <w:r>
        <w:rPr>
          <w:i/>
          <w:iCs/>
          <w:sz w:val="18"/>
          <w:szCs w:val="24"/>
        </w:rPr>
        <w:t>Nature Energy</w:t>
      </w:r>
      <w:r>
        <w:rPr>
          <w:sz w:val="18"/>
          <w:szCs w:val="24"/>
        </w:rPr>
        <w:t xml:space="preserve">, </w:t>
      </w:r>
      <w:r>
        <w:rPr>
          <w:i/>
          <w:iCs/>
          <w:sz w:val="18"/>
          <w:szCs w:val="24"/>
        </w:rPr>
        <w:t>4</w:t>
      </w:r>
      <w:r>
        <w:rPr>
          <w:sz w:val="18"/>
          <w:szCs w:val="24"/>
        </w:rPr>
        <w:t>(8), 657–663. https://doi.org/10.1038/s41560-019-0412-4</w:t>
      </w:r>
    </w:p>
    <w:p xmlns:wp14="http://schemas.microsoft.com/office/word/2010/wordml" w14:paraId="75F7DACE" wp14:textId="77777777">
      <w:pPr>
        <w:pStyle w:val="Normal"/>
        <w:widowControl w:val="false"/>
        <w:spacing w:before="0" w:after="120" w:line="240" w:lineRule="auto"/>
        <w:ind w:left="480" w:hanging="480"/>
        <w:rPr>
          <w:sz w:val="18"/>
          <w:szCs w:val="24"/>
        </w:rPr>
      </w:pPr>
      <w:r>
        <w:rPr>
          <w:sz w:val="18"/>
          <w:szCs w:val="24"/>
        </w:rPr>
        <w:t xml:space="preserve">Van Der Wiel, K., Bloomfield, H. C., Lee, R. W., Stoop, L. P., Blackport, R., Screen, J. A., &amp; Selten, F. M. (2019). The influence of weather regimes on European renewable energy production and demand. </w:t>
      </w:r>
      <w:r>
        <w:rPr>
          <w:i/>
          <w:iCs/>
          <w:sz w:val="18"/>
          <w:szCs w:val="24"/>
        </w:rPr>
        <w:t>Environmental Research Letters</w:t>
      </w:r>
      <w:r>
        <w:rPr>
          <w:sz w:val="18"/>
          <w:szCs w:val="24"/>
        </w:rPr>
        <w:t xml:space="preserve">, </w:t>
      </w:r>
      <w:r>
        <w:rPr>
          <w:i/>
          <w:iCs/>
          <w:sz w:val="18"/>
          <w:szCs w:val="24"/>
        </w:rPr>
        <w:t>14</w:t>
      </w:r>
      <w:r>
        <w:rPr>
          <w:sz w:val="18"/>
          <w:szCs w:val="24"/>
        </w:rPr>
        <w:t>(9). https://doi.org/10.1088/1748-9326/ab38d3</w:t>
      </w:r>
    </w:p>
    <w:p xmlns:wp14="http://schemas.microsoft.com/office/word/2010/wordml" w14:paraId="49EE3B62" wp14:textId="77777777">
      <w:pPr>
        <w:pStyle w:val="Normal"/>
        <w:widowControl w:val="false"/>
        <w:spacing w:before="0" w:after="120" w:line="240" w:lineRule="auto"/>
        <w:ind w:left="480" w:hanging="480"/>
        <w:rPr>
          <w:sz w:val="18"/>
          <w:szCs w:val="24"/>
        </w:rPr>
      </w:pPr>
      <w:r>
        <w:rPr>
          <w:sz w:val="18"/>
          <w:szCs w:val="24"/>
        </w:rPr>
        <w:t xml:space="preserve">Wallace, J. M., &amp; Hobbs, P. V. (2006). </w:t>
      </w:r>
      <w:r>
        <w:rPr>
          <w:i/>
          <w:iCs/>
          <w:sz w:val="18"/>
          <w:szCs w:val="24"/>
        </w:rPr>
        <w:t>Atmospheric Science: An Introductory Survey</w:t>
      </w:r>
      <w:r>
        <w:rPr>
          <w:sz w:val="18"/>
          <w:szCs w:val="24"/>
        </w:rPr>
        <w:t xml:space="preserve"> (2nd ed.). Amsterdam ; Boston : Elsevier Academic Press, [2006].</w:t>
      </w:r>
    </w:p>
    <w:p xmlns:wp14="http://schemas.microsoft.com/office/word/2010/wordml" w14:paraId="0B310BDB" wp14:textId="77777777">
      <w:pPr>
        <w:pStyle w:val="Normal"/>
        <w:widowControl w:val="false"/>
        <w:spacing w:before="0" w:after="120" w:line="240" w:lineRule="auto"/>
        <w:ind w:left="480" w:hanging="480"/>
        <w:rPr>
          <w:sz w:val="18"/>
        </w:rPr>
      </w:pPr>
      <w:r>
        <w:rPr>
          <w:sz w:val="18"/>
          <w:szCs w:val="24"/>
        </w:rPr>
        <w:t xml:space="preserve">Wild, M., Folini, D., Henschel, F., Fischer, N., &amp; Müller, B. (2015). Projections of long-term changes in solar radiation based on CMIP5 climate models and their influence on energy yields of photovoltaic systems. </w:t>
      </w:r>
      <w:r>
        <w:rPr>
          <w:i/>
          <w:iCs/>
          <w:sz w:val="18"/>
          <w:szCs w:val="24"/>
        </w:rPr>
        <w:t>Solar Energy</w:t>
      </w:r>
      <w:r>
        <w:rPr>
          <w:sz w:val="18"/>
          <w:szCs w:val="24"/>
        </w:rPr>
        <w:t xml:space="preserve">, </w:t>
      </w:r>
      <w:r>
        <w:rPr>
          <w:i/>
          <w:iCs/>
          <w:sz w:val="18"/>
          <w:szCs w:val="24"/>
        </w:rPr>
        <w:t>116</w:t>
      </w:r>
      <w:r>
        <w:rPr>
          <w:sz w:val="18"/>
          <w:szCs w:val="24"/>
        </w:rPr>
        <w:t>, 12–24. https://doi.org/10.1016/j.solener.2015.03.039</w:t>
      </w:r>
    </w:p>
    <w:p xmlns:wp14="http://schemas.microsoft.com/office/word/2010/wordml" w14:paraId="03EFCA41" wp14:textId="77777777">
      <w:pPr>
        <w:pStyle w:val="References"/>
        <w:rPr/>
      </w:pPr>
      <w:r>
        <w:rPr/>
      </w:r>
    </w:p>
    <w:p xmlns:wp14="http://schemas.microsoft.com/office/word/2010/wordml" w14:paraId="5F96A722" wp14:textId="77777777">
      <w:pPr>
        <w:pStyle w:val="Normal"/>
        <w:spacing w:before="0" w:after="160" w:line="259" w:lineRule="auto"/>
        <w:ind w:hanging="0"/>
        <w:jc w:val="left"/>
        <w:rPr>
          <w:sz w:val="18"/>
        </w:rPr>
      </w:pPr>
      <w:r>
        <w:rPr>
          <w:sz w:val="18"/>
        </w:rPr>
      </w:r>
      <w:r>
        <w:br w:type="page"/>
      </w:r>
    </w:p>
    <w:p xmlns:wp14="http://schemas.microsoft.com/office/word/2010/wordml" w14:paraId="5B95CD12" wp14:textId="77777777">
      <w:pPr>
        <w:pStyle w:val="References"/>
        <w:rPr/>
      </w:pPr>
      <w:r>
        <w:rPr/>
      </w:r>
    </w:p>
    <w:p xmlns:wp14="http://schemas.microsoft.com/office/word/2010/wordml" w14:paraId="5220BBB2" wp14:textId="77777777">
      <w:pPr>
        <w:pStyle w:val="References"/>
        <w:rPr/>
      </w:pPr>
      <w:r>
        <w:rPr/>
      </w:r>
    </w:p>
    <w:p xmlns:wp14="http://schemas.microsoft.com/office/word/2010/wordml" w14:paraId="13CB595B" wp14:textId="77777777">
      <w:pPr>
        <w:pStyle w:val="References"/>
        <w:rPr/>
      </w:pPr>
      <w:r>
        <w:rPr/>
      </w:r>
    </w:p>
    <w:p xmlns:wp14="http://schemas.microsoft.com/office/word/2010/wordml" w14:paraId="7AFC3BC9" wp14:textId="77777777">
      <w:pPr>
        <w:pStyle w:val="References"/>
        <w:rPr/>
      </w:pPr>
      <w:r>
        <w:rPr/>
        <w:t>Comments/Notes</w:t>
      </w:r>
    </w:p>
    <w:p xmlns:wp14="http://schemas.microsoft.com/office/word/2010/wordml" w14:paraId="091A26CA" wp14:textId="77777777">
      <w:pPr>
        <w:pStyle w:val="Normal"/>
        <w:rPr/>
      </w:pPr>
      <w:r>
        <w:rPr>
          <w:b/>
          <w:bCs/>
        </w:rPr>
        <w:t>Solarpowereurope</w:t>
      </w:r>
      <w:r>
        <w:rPr/>
        <w:t xml:space="preserve"> </w:t>
      </w:r>
      <w:r>
        <w:rPr>
          <w:rFonts w:ascii="Wingdings" w:hAnsi="Wingdings" w:eastAsia="Wingdings" w:cs="Wingdings"/>
        </w:rPr>
        <w:t></w:t>
      </w:r>
      <w:r>
        <w:rPr/>
        <w:t xml:space="preserve"> </w:t>
      </w:r>
    </w:p>
    <w:p xmlns:wp14="http://schemas.microsoft.com/office/word/2010/wordml" w14:paraId="23322181" wp14:textId="77777777">
      <w:pPr>
        <w:pStyle w:val="Normal"/>
        <w:rPr/>
      </w:pPr>
      <w:r>
        <w:rPr/>
        <w:t xml:space="preserve">In 2050, solar PV alone has installed capacities between 4.7 TW in the Laggard scenario, 7.7 TW in the Moderate scenario and 8.8 TW in the Leadership scenario. </w:t>
      </w:r>
    </w:p>
    <w:p xmlns:wp14="http://schemas.microsoft.com/office/word/2010/wordml" w14:paraId="6D9C8D39" wp14:textId="77777777">
      <w:pPr>
        <w:pStyle w:val="Normal"/>
        <w:rPr/>
      </w:pPr>
      <w:r>
        <w:rPr/>
      </w:r>
    </w:p>
    <w:p xmlns:wp14="http://schemas.microsoft.com/office/word/2010/wordml" w14:paraId="46E12193" wp14:textId="77777777">
      <w:pPr>
        <w:pStyle w:val="Normal"/>
        <w:rPr>
          <w:b/>
          <w:b/>
          <w:bCs/>
        </w:rPr>
      </w:pPr>
      <w:r>
        <w:rPr>
          <w:b/>
          <w:bCs/>
        </w:rPr>
        <w:t xml:space="preserve">IRNEA </w:t>
      </w:r>
    </w:p>
    <w:p xmlns:wp14="http://schemas.microsoft.com/office/word/2010/wordml" w14:paraId="1BC4820A" wp14:textId="77777777">
      <w:pPr>
        <w:pStyle w:val="ListParagraph"/>
        <w:numPr>
          <w:ilvl w:val="1"/>
          <w:numId w:val="5"/>
        </w:numPr>
        <w:rPr/>
      </w:pPr>
      <w:r>
        <w:rPr/>
        <w:t>Solar PV could cover a quarter of global electricity needs by mid-century, becoming the second largest generation source after wind.</w:t>
      </w:r>
    </w:p>
    <w:p xmlns:wp14="http://schemas.microsoft.com/office/word/2010/wordml" w14:paraId="206D57FC" wp14:textId="77777777">
      <w:pPr>
        <w:pStyle w:val="ListParagraph"/>
        <w:numPr>
          <w:ilvl w:val="1"/>
          <w:numId w:val="5"/>
        </w:numPr>
        <w:rPr/>
      </w:pPr>
      <w:r>
        <w:rPr/>
        <w:t>Global capacity must reach 18 times current levels, or more than 8 000 gigawatts by 2050.</w:t>
      </w:r>
    </w:p>
    <w:p xmlns:wp14="http://schemas.microsoft.com/office/word/2010/wordml" w14:paraId="26D8C97F" wp14:textId="77777777">
      <w:pPr>
        <w:pStyle w:val="ListParagraph"/>
        <w:numPr>
          <w:ilvl w:val="1"/>
          <w:numId w:val="5"/>
        </w:numPr>
        <w:rPr/>
      </w:pPr>
      <w:r>
        <w:rPr/>
        <w:t>Asia would continue to dominate solar PV use, with over 50% of installed capacity, followed by North America (20%) and Europe (10%).</w:t>
      </w:r>
    </w:p>
    <w:p xmlns:wp14="http://schemas.microsoft.com/office/word/2010/wordml" w14:paraId="7B594151" wp14:textId="77777777">
      <w:pPr>
        <w:pStyle w:val="ListParagraph"/>
        <w:numPr>
          <w:ilvl w:val="1"/>
          <w:numId w:val="5"/>
        </w:numPr>
        <w:rPr/>
      </w:pPr>
      <w:r>
        <w:rPr/>
        <w:t xml:space="preserve">8000gigawatts*0.1 = 800gigawatts </w:t>
      </w:r>
      <w:r>
        <w:rPr>
          <w:rFonts w:ascii="Wingdings" w:hAnsi="Wingdings" w:eastAsia="Wingdings" w:cs="Wingdings"/>
        </w:rPr>
        <w:t></w:t>
      </w:r>
      <w:r>
        <w:rPr/>
        <w:t xml:space="preserve"> in excel from IRENA 891</w:t>
      </w:r>
    </w:p>
    <w:p xmlns:wp14="http://schemas.microsoft.com/office/word/2010/wordml" w14:paraId="675E05EE" wp14:textId="77777777">
      <w:pPr>
        <w:pStyle w:val="Normal"/>
        <w:rPr>
          <w:b/>
          <w:b/>
          <w:bCs/>
        </w:rPr>
      </w:pPr>
      <w:r>
        <w:rPr>
          <w:b/>
          <w:bCs/>
        </w:rPr>
      </w:r>
    </w:p>
    <w:p xmlns:wp14="http://schemas.microsoft.com/office/word/2010/wordml" w14:paraId="42E781A0" wp14:textId="77777777">
      <w:pPr>
        <w:pStyle w:val="Normal"/>
        <w:rPr>
          <w:b/>
          <w:b/>
          <w:bCs/>
        </w:rPr>
      </w:pPr>
      <w:r>
        <w:rPr>
          <w:b/>
          <w:bCs/>
        </w:rPr>
        <w:t>Large-scale integration of renewable energies and impact on storage demand in a European renewable power system of 2050</w:t>
      </w:r>
    </w:p>
    <w:p xmlns:wp14="http://schemas.microsoft.com/office/word/2010/wordml" w14:paraId="4D9596E4" wp14:textId="77777777">
      <w:pPr>
        <w:pStyle w:val="Normal"/>
        <w:rPr/>
      </w:pPr>
      <w:r>
        <w:rPr/>
        <w:t xml:space="preserve">The results for the base scenario show a total installed generation capacity of 4,550 GW, which splits up into PV and WT in a ratio of 60:40 on global scale for the EUMENA regions. </w:t>
      </w:r>
      <w:r>
        <w:rPr>
          <w:rFonts w:ascii="Wingdings" w:hAnsi="Wingdings" w:eastAsia="Wingdings" w:cs="Wingdings"/>
        </w:rPr>
        <w:t></w:t>
      </w:r>
      <w:r>
        <w:rPr/>
        <w:t xml:space="preserve"> 2730GW</w:t>
      </w:r>
    </w:p>
    <w:p xmlns:wp14="http://schemas.microsoft.com/office/word/2010/wordml" w14:paraId="2FC17F8B" wp14:textId="77777777">
      <w:pPr>
        <w:pStyle w:val="Normal"/>
        <w:rPr>
          <w:b/>
          <w:b/>
          <w:bCs/>
        </w:rPr>
      </w:pPr>
      <w:r>
        <w:rPr>
          <w:b/>
          <w:bCs/>
        </w:rPr>
      </w:r>
    </w:p>
    <w:p xmlns:wp14="http://schemas.microsoft.com/office/word/2010/wordml" w14:paraId="4A429D20" wp14:textId="77777777">
      <w:pPr>
        <w:pStyle w:val="Normal"/>
        <w:rPr>
          <w:b/>
          <w:b/>
          <w:bCs/>
        </w:rPr>
      </w:pPr>
      <w:r>
        <w:rPr>
          <w:b/>
          <w:bCs/>
        </w:rPr>
        <w:t>Zappa</w:t>
      </w:r>
    </w:p>
    <w:p xmlns:wp14="http://schemas.microsoft.com/office/word/2010/wordml" w14:paraId="6224BEB9" wp14:textId="77777777">
      <w:pPr>
        <w:pStyle w:val="Normal"/>
        <w:rPr/>
      </w:pPr>
      <w:r>
        <w:rPr/>
        <w:t xml:space="preserve">603-926GW je nach Szenario </w:t>
      </w:r>
      <w:r>
        <w:rPr>
          <w:rFonts w:ascii="Wingdings" w:hAnsi="Wingdings" w:eastAsia="Wingdings" w:cs="Wingdings"/>
        </w:rPr>
        <w:t></w:t>
      </w:r>
      <w:r>
        <w:rPr/>
        <w:t xml:space="preserve"> Is a 100% renewable European power system feasible by 2050?</w:t>
      </w:r>
    </w:p>
    <w:p xmlns:wp14="http://schemas.microsoft.com/office/word/2010/wordml" w14:paraId="0A4F7224" wp14:textId="77777777">
      <w:pPr>
        <w:pStyle w:val="Normal"/>
        <w:rPr/>
      </w:pPr>
      <w:r>
        <w:rPr/>
      </w:r>
    </w:p>
    <w:p xmlns:wp14="http://schemas.microsoft.com/office/word/2010/wordml" w14:paraId="25A478EF" wp14:textId="77777777">
      <w:pPr>
        <w:pStyle w:val="Normal"/>
        <w:jc w:val="left"/>
        <w:rPr>
          <w:b/>
          <w:b/>
          <w:bCs/>
        </w:rPr>
      </w:pPr>
      <w:r>
        <w:rPr>
          <w:b/>
          <w:bCs/>
        </w:rPr>
        <w:t>Ec.europe.eu</w:t>
      </w:r>
    </w:p>
    <w:p xmlns:wp14="http://schemas.microsoft.com/office/word/2010/wordml" w14:paraId="5315FA53" wp14:textId="77777777">
      <w:pPr>
        <w:pStyle w:val="Normal"/>
        <w:rPr/>
      </w:pPr>
      <w:r>
        <w:rPr/>
        <w:t>According to a recent 100% RES scenario of the Energy Watch Group, the EU needs to increase its PV capacity from 117 GW to over 630 GW by 2025 and 1.94 TW by 2050 in order to cover 100% of its electricity needs by renewable energy.</w:t>
      </w:r>
    </w:p>
    <w:p xmlns:wp14="http://schemas.microsoft.com/office/word/2010/wordml" w14:paraId="5AE48A43" wp14:textId="77777777">
      <w:pPr>
        <w:pStyle w:val="Normal"/>
        <w:spacing w:before="0" w:after="160" w:line="259" w:lineRule="auto"/>
        <w:ind w:hanging="0"/>
        <w:jc w:val="left"/>
        <w:rPr>
          <w:sz w:val="18"/>
        </w:rPr>
      </w:pPr>
      <w:r>
        <w:rPr>
          <w:sz w:val="18"/>
        </w:rPr>
      </w:r>
      <w:r>
        <w:br w:type="page"/>
      </w:r>
    </w:p>
    <w:p xmlns:wp14="http://schemas.microsoft.com/office/word/2010/wordml" w14:paraId="20C8FC73" wp14:textId="77777777">
      <w:pPr>
        <w:pStyle w:val="References"/>
        <w:spacing w:before="0" w:after="120"/>
        <w:rPr/>
      </w:pPr>
      <w:r>
        <w:rPr>
          <w:sz w:val="22"/>
        </w:rPr>
        <w:t xml:space="preserve">This is approximately half of the estimates (1.95TW) by </w:t>
      </w:r>
      <w:r>
        <w:fldChar w:fldCharType="begin"/>
      </w:r>
      <w:r>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2017)","manualFormatting":"Ram et al. (2017)","plainTextFormattedCitation":"(Ram et al., 2017)","previouslyFormattedCitation":"(Ram et al., 2017)"},"properties":{"noteIndex":0},"schema":"https://github.com/citation-style-language/schema/raw/master/csl-citation.json"}</w:instrText>
      </w:r>
      <w:r>
        <w:rPr/>
        <w:fldChar w:fldCharType="separate"/>
      </w:r>
      <w:bookmarkStart w:name="__Fieldmark__2367_3434669275" w:id="197"/>
      <w:r>
        <w:rPr/>
      </w:r>
      <w:r>
        <w:rPr>
          <w:sz w:val="22"/>
        </w:rPr>
        <w:t>R</w:t>
      </w:r>
      <w:bookmarkStart w:name="__Fieldmark__6492_3287146748" w:id="198"/>
      <w:r>
        <w:rPr>
          <w:sz w:val="22"/>
        </w:rPr>
        <w:t>am et al. (2017)</w:t>
      </w:r>
      <w:r>
        <w:rPr/>
      </w:r>
      <w:r>
        <w:rPr/>
        <w:fldChar w:fldCharType="end"/>
      </w:r>
      <w:bookmarkEnd w:id="197"/>
      <w:bookmarkEnd w:id="198"/>
      <w:r>
        <w:rPr>
          <w:sz w:val="22"/>
        </w:rPr>
        <w:t xml:space="preserve"> whose study highlights the feasibility and the socio-economic viability of a transition to a 100% renewable electricity generation electricity system. </w:t>
      </w:r>
      <w:r>
        <w:rPr>
          <w:rFonts w:ascii="Wingdings" w:hAnsi="Wingdings" w:eastAsia="Wingdings" w:cs="Wingdings"/>
          <w:sz w:val="22"/>
        </w:rPr>
        <w:t></w:t>
      </w:r>
      <w:r>
        <w:rPr>
          <w:sz w:val="22"/>
        </w:rPr>
        <w:t xml:space="preserve"> SCHNITT WIRD GEBRAUCHT???</w:t>
      </w:r>
    </w:p>
    <w:sectPr>
      <w:headerReference w:type="default" r:id="rId28"/>
      <w:headerReference w:type="first" r:id="rId29"/>
      <w:type w:val="nextPage"/>
      <w:pgSz w:w="12240" w:h="15840" w:orient="portrait"/>
      <w:pgMar w:top="1134" w:right="1417" w:bottom="1417" w:left="1417" w:header="708" w:footer="0" w:gutter="0"/>
      <w:pgNumType w:fmt="decimal"/>
      <w:formProt w:val="false"/>
      <w:titlePg/>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nitials="DM" w:author="Dirk Mühlemann" w:date="2021-01-24T10:14:00Z" w:id="0">
    <w:p xmlns:wp14="http://schemas.microsoft.com/office/word/2010/wordml" w14:paraId="6EA84203" wp14:textId="77777777">
      <w:r>
        <w:rPr>
          <w:rFonts w:ascii="Liberation Serif" w:hAnsi="Liberation Serif" w:eastAsia="DejaVu Sans" w:cs="DejaVu Sans"/>
          <w:sz w:val="24"/>
          <w:szCs w:val="24"/>
          <w:lang w:val="en-US" w:eastAsia="en-US" w:bidi="en-US"/>
        </w:rPr>
        <w:t>Better in section data!?</w:t>
      </w:r>
    </w:p>
  </w:comment>
  <w:comment w:initials="DM" w:author="Dirk Mühlemann" w:date="2021-01-19T17:03:00Z" w:id="1">
    <w:p xmlns:wp14="http://schemas.microsoft.com/office/word/2010/wordml" w14:paraId="36BB62F7" wp14:textId="77777777">
      <w:r>
        <w:rPr>
          <w:rFonts w:ascii="Liberation Serif" w:hAnsi="Liberation Serif" w:eastAsia="DejaVu Sans" w:cs="DejaVu Sans"/>
          <w:sz w:val="24"/>
          <w:szCs w:val="24"/>
          <w:lang w:val="en-US" w:eastAsia="en-US" w:bidi="en-US"/>
        </w:rPr>
        <w:t>Delete!?</w:t>
      </w:r>
    </w:p>
  </w:comment>
  <w:comment w:initials="DM" w:author="Dirk Mühlemann" w:date="2021-01-19T17:06:00Z" w:id="2">
    <w:p xmlns:wp14="http://schemas.microsoft.com/office/word/2010/wordml" w14:paraId="741D1AB6" wp14:textId="77777777">
      <w:r>
        <w:rPr>
          <w:rFonts w:ascii="Liberation Serif" w:hAnsi="Liberation Serif" w:eastAsia="DejaVu Sans" w:cs="DejaVu Sans"/>
          <w:sz w:val="24"/>
          <w:szCs w:val="24"/>
          <w:lang w:val="en-US" w:eastAsia="en-US" w:bidi="en-US"/>
        </w:rPr>
        <w:t xml:space="preserve">Why not standardized anomalies </w:t>
      </w:r>
      <w:r>
        <w:rPr>
          <w:rFonts w:ascii="Wingdings" w:hAnsi="Wingdings" w:eastAsia="Wingdings" w:cs="Wingdings"/>
          <w:sz w:val="24"/>
          <w:szCs w:val="24"/>
          <w:lang w:val="en-US" w:eastAsia="en-US" w:bidi="en-US"/>
        </w:rPr>
        <w:t></w:t>
      </w:r>
      <w:r>
        <w:rPr>
          <w:rFonts w:ascii="Liberation Serif" w:hAnsi="Liberation Serif" w:eastAsia="DejaVu Sans" w:cs="DejaVu Sans"/>
          <w:sz w:val="24"/>
          <w:szCs w:val="24"/>
          <w:lang w:val="en-US" w:eastAsia="en-US" w:bidi="en-US"/>
        </w:rPr>
        <w:t xml:space="preserve"> because I need CF value to calculate PV power output and with it the variability. Should I write it down!?</w:t>
      </w:r>
    </w:p>
  </w:comment>
  <w:comment w:initials="DF" w:author="Doris Folini" w:date="2021-03-09T11:25:51Z" w:id="3">
    <w:p xmlns:wp14="http://schemas.microsoft.com/office/word/2010/wordml" w14:paraId="69F89E81"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val="en-GB" w:eastAsia="en-GB" w:bidi="ar-SA"/>
        </w:rPr>
        <w:t xml:space="preserve">Den Abschnitt kann man sicher etwas ‘appetitlicher’ gestalten, so dass er “Lust auf lesen” macht. Z.B. könntest Du ein, zwei Sätze zu den Resultaten anfügen. Siehe Beispiel im Text. </w:t>
      </w:r>
    </w:p>
  </w:comment>
  <w:comment w:initials="DF" w:author="Doris Folini" w:date="2021-03-09T11:44:31Z" w:id="4">
    <w:p xmlns:wp14="http://schemas.microsoft.com/office/word/2010/wordml" w14:paraId="3936D587"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val="en-GB" w:eastAsia="en-GB" w:bidi="ar-SA"/>
        </w:rPr>
        <w:t>Maybe point the reader to Eq. 2 (???), where ‘standardized’ is defined. Maybe also help the reader in saying something like “a standardized anomaly of 0.5 means that the regime average exceeds the climatological 30-day (???) mean, the difference amounting to 50% of the 30-day (???) climatological standard deviation” Ok, ist auch noch nicht der ‘greatest phrase ever’ punkto Klarheit. Aber sowas in der Art vielleicht.</w:t>
      </w:r>
    </w:p>
  </w:comment>
  <w:comment w:initials="DF" w:author="Doris Folini" w:date="2021-03-09T12:19:53Z" w:id="5">
    <w:p xmlns:wp14="http://schemas.microsoft.com/office/word/2010/wordml" w14:paraId="6770F19E"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val="en-GB" w:eastAsia="en-GB" w:bidi="ar-SA"/>
        </w:rPr>
        <w:t>Ein paar Zeilen weiter oben erwähnst Du Temperatur und Strahlung schon. Alles nach oben vielleicht? Danach Frequency of Wrs?</w:t>
      </w:r>
    </w:p>
  </w:comment>
  <w:comment w:initials="DF" w:author="Doris Folini" w:date="2021-03-09T12:00:37Z" w:id="6">
    <w:p xmlns:wp14="http://schemas.microsoft.com/office/word/2010/wordml" w14:paraId="160CECAD"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val="en-GB" w:eastAsia="en-GB" w:bidi="ar-SA"/>
        </w:rPr>
        <w:t>Maybe comment on why for the capacity factors you show now seasons, not “just” the standardized anomalies. Not sure, frankly, whether I’m aware of these reasons. Differing power consumption in different seasons? Interest of reader in seasons?</w:t>
      </w:r>
    </w:p>
  </w:comment>
  <w:comment w:initials="DF" w:author="Doris Folini" w:date="2021-03-09T12:05:06Z" w:id="7">
    <w:p xmlns:wp14="http://schemas.microsoft.com/office/word/2010/wordml" w14:paraId="0C65B984"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val="en-GB" w:eastAsia="en-GB" w:bidi="ar-SA"/>
        </w:rPr>
        <w:t>Vielleicht klarer: replicates the first row of figure 3, showing the standardized….</w:t>
      </w:r>
    </w:p>
  </w:comment>
  <w:comment w:initials="DF" w:author="Doris Folini" w:date="2021-03-09T12:08:20Z" w:id="8">
    <w:p xmlns:wp14="http://schemas.microsoft.com/office/word/2010/wordml" w14:paraId="0A577699"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val="en-GB" w:eastAsia="en-GB" w:bidi="ar-SA"/>
        </w:rPr>
        <w:t>So the color bar gives “difference to the seasonal mean”. What then does a value of, say, -0.010 mean? Is this much / little compared to the seasonal mean? And another question that comes to mind looking at the plots: looks as if CF are generally larger (smaller) throughout EU for WR 5 (1); if impression is correct: worth commenting?</w:t>
      </w:r>
    </w:p>
  </w:comment>
  <w:comment w:initials="DF" w:author="Doris Folini" w:date="2021-03-09T12:05:06Z" w:id="9">
    <w:p xmlns:wp14="http://schemas.microsoft.com/office/word/2010/wordml" w14:paraId="5418E335"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val="en-GB" w:eastAsia="en-GB" w:bidi="ar-SA"/>
        </w:rPr>
        <w:t>Vielleicht klarer: replicates the first row of figure 3, showing the standardized….</w:t>
      </w:r>
    </w:p>
  </w:comment>
  <w:comment w:initials="DF" w:author="Doris Folini" w:date="2021-03-09T12:08:20Z" w:id="10">
    <w:p xmlns:wp14="http://schemas.microsoft.com/office/word/2010/wordml" w14:paraId="6CCDEFF4"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val="en-GB" w:eastAsia="en-GB" w:bidi="ar-SA"/>
        </w:rPr>
        <w:t>So the color bar gives “difference to the seasonal mean”. What then does a value of, say, -0.010 mean? Is this much / little compared to the seasonal mean? And another question that comes to mind looking at the plots: looks as if CF are generally larger (smaller) throughout EU for WR 5 (1); if impression is correct: worth commenting?</w:t>
      </w:r>
    </w:p>
  </w:comment>
  <w:comment w:initials="DF" w:author="Doris Folini" w:date="2021-03-09T13:26:26Z" w:id="11">
    <w:p xmlns:wp14="http://schemas.microsoft.com/office/word/2010/wordml" w14:paraId="5028FB9A"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val="en-GB" w:eastAsia="en-GB" w:bidi="ar-SA"/>
        </w:rPr>
        <w:t xml:space="preserve">Was auffällt: die Texte werden kürzer und kürzer von WR0 zu WR7. Evt. Etwas egalisieren? Wobei das sicher nicht strikt geht – schliesslich bezieht man sich bei den “späteren” WRs auf Sachen, die man bei den “früheren” WRs schon gesagt hat. Aber evt. Nochmal gucken, ob Du mit dem Ist-Zustand zufrieden bist. </w:t>
      </w:r>
    </w:p>
  </w:comment>
  <w:comment w:initials="DM" w:author="Dirk Mühlemann" w:date="2021-03-02T10:42:00Z" w:id="12">
    <w:p xmlns:wp14="http://schemas.microsoft.com/office/word/2010/wordml" w14:paraId="695D37A1" wp14:textId="77777777">
      <w:r>
        <w:rPr>
          <w:rFonts w:ascii="Liberation Serif" w:hAnsi="Liberation Serif" w:eastAsia="DejaVu Sans" w:cs="DejaVu Sans"/>
          <w:sz w:val="24"/>
          <w:szCs w:val="24"/>
          <w:lang w:val="en-US" w:eastAsia="en-US" w:bidi="en-US"/>
        </w:rPr>
        <w:t>Maybe better in discussion and only describe what we have.</w:t>
      </w:r>
    </w:p>
  </w:comment>
  <w:comment w:initials="DF" w:author="Doris Folini" w:date="2021-03-09T13:06:38Z" w:id="13">
    <w:p xmlns:wp14="http://schemas.microsoft.com/office/word/2010/wordml" w14:paraId="646DAD5C" wp14:textId="77777777">
      <w:r>
        <w:rPr>
          <w:rFonts w:ascii="Calibri" w:hAnsi="Calibri" w:eastAsia="Times New Roman" w:cs="Times New Roman"/>
          <w:b w:val="false"/>
          <w:bCs w:val="false"/>
          <w:i/>
          <w:iCs w:val="false"/>
          <w:caps w:val="false"/>
          <w:smallCaps w:val="false"/>
          <w:strike w:val="false"/>
          <w:dstrike w:val="false"/>
          <w:outline w:val="false"/>
          <w:shadow w:val="false"/>
          <w:emboss w:val="false"/>
          <w:imprint w:val="false"/>
          <w:color w:val="auto"/>
          <w:spacing w:val="0"/>
          <w:w w:val="100"/>
          <w:kern w:val="0"/>
          <w:position w:val="0"/>
          <w:sz w:val="16"/>
          <w:szCs w:val="22"/>
          <w:u w:val="none"/>
          <w:vertAlign w:val="baseline"/>
          <w:em w:val="none"/>
          <w:lang w:val="en-GB" w:eastAsia="en-GB" w:bidi="ar-SA"/>
        </w:rPr>
        <w:t>Reply to Dirk Mühlemann (03/02/2021, 10:42): "..."</w:t>
      </w:r>
    </w:p>
    <w:p xmlns:wp14="http://schemas.microsoft.com/office/word/2010/wordml" w14:paraId="269A3433" wp14:textId="77777777">
      <w:r>
        <w:rPr>
          <w:rFonts w:ascii="Liberation Serif" w:hAnsi="Liberation Serif" w:eastAsia="DejaVu Sans" w:cs="DejaVu Sans"/>
          <w:sz w:val="20"/>
          <w:szCs w:val="24"/>
          <w:lang w:val="en-GB" w:eastAsia="en-GB" w:bidi="ar-SA"/>
        </w:rPr>
        <w:t xml:space="preserve">I like the text here. I think it fits well in this place. </w:t>
      </w:r>
    </w:p>
  </w:comment>
  <w:comment w:initials="DF" w:author="Doris Folini" w:date="2021-03-09T13:07:09Z" w:id="14">
    <w:p xmlns:wp14="http://schemas.microsoft.com/office/word/2010/wordml" w14:paraId="5E2F6231"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val="en-GB" w:eastAsia="en-GB" w:bidi="ar-SA"/>
        </w:rPr>
        <w:t>Is “limpidity” the good word here??</w:t>
      </w:r>
    </w:p>
  </w:comment>
  <w:comment w:initials="DM" w:author="Dirk Mühlemann" w:date="2021-03-02T11:06:00Z" w:id="15">
    <w:p xmlns:wp14="http://schemas.microsoft.com/office/word/2010/wordml" w14:paraId="19846D79" wp14:textId="77777777">
      <w:r>
        <w:rPr>
          <w:rFonts w:ascii="Liberation Serif" w:hAnsi="Liberation Serif" w:eastAsia="DejaVu Sans" w:cs="DejaVu Sans"/>
          <w:sz w:val="24"/>
          <w:szCs w:val="24"/>
          <w:lang w:val="en-US" w:eastAsia="en-US" w:bidi="en-US"/>
        </w:rPr>
        <w:t>Better in discussion</w:t>
      </w:r>
    </w:p>
  </w:comment>
  <w:comment w:initials="DM" w:author="Dirk Mühlemann" w:date="2021-03-02T11:00:00Z" w:id="16">
    <w:p xmlns:wp14="http://schemas.microsoft.com/office/word/2010/wordml" w14:paraId="3C567A53" wp14:textId="77777777">
      <w:r>
        <w:rPr>
          <w:rFonts w:ascii="Liberation Serif" w:hAnsi="Liberation Serif" w:eastAsia="DejaVu Sans" w:cs="DejaVu Sans"/>
          <w:sz w:val="24"/>
          <w:szCs w:val="24"/>
          <w:lang w:val="en-US" w:eastAsia="en-US" w:bidi="en-US"/>
        </w:rPr>
        <w:t>Better in discussion?</w:t>
      </w:r>
    </w:p>
  </w:comment>
  <w:comment w:initials="DM" w:author="Dirk Mühlemann" w:date="2021-03-02T11:07:00Z" w:id="17">
    <w:p xmlns:wp14="http://schemas.microsoft.com/office/word/2010/wordml" w14:paraId="76592FE1" wp14:textId="77777777">
      <w:r>
        <w:rPr>
          <w:rFonts w:ascii="Liberation Serif" w:hAnsi="Liberation Serif" w:eastAsia="DejaVu Sans" w:cs="DejaVu Sans"/>
          <w:sz w:val="24"/>
          <w:szCs w:val="24"/>
          <w:lang w:val="en-US" w:eastAsia="en-US" w:bidi="en-US"/>
        </w:rPr>
        <w:t>Better in discussion?</w:t>
      </w:r>
    </w:p>
  </w:comment>
  <w:comment w:initials="DM" w:author="Dirk Mühlemann" w:date="2021-03-02T11:39:00Z" w:id="18">
    <w:p xmlns:wp14="http://schemas.microsoft.com/office/word/2010/wordml" w14:paraId="527D5DFE" wp14:textId="77777777">
      <w:r>
        <w:rPr>
          <w:rFonts w:ascii="Liberation Serif" w:hAnsi="Liberation Serif" w:eastAsia="DejaVu Sans" w:cs="DejaVu Sans"/>
          <w:sz w:val="24"/>
          <w:szCs w:val="24"/>
          <w:lang w:val="en-US" w:eastAsia="en-US" w:bidi="en-US"/>
        </w:rPr>
        <w:t>Better in discussion?</w:t>
      </w:r>
    </w:p>
  </w:comment>
  <w:comment w:initials="DF" w:author="Doris Folini" w:date="2021-03-09T13:09:58Z" w:id="19">
    <w:p xmlns:wp14="http://schemas.microsoft.com/office/word/2010/wordml" w14:paraId="15FEAA48"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val="en-GB" w:eastAsia="en-GB" w:bidi="ar-SA"/>
        </w:rPr>
        <w:t>Enhanced or just positive?</w:t>
      </w:r>
    </w:p>
  </w:comment>
  <w:comment w:initials="DF" w:author="Doris Folini" w:date="2021-03-09T13:28:25Z" w:id="20">
    <w:p xmlns:wp14="http://schemas.microsoft.com/office/word/2010/wordml" w14:paraId="271F5197"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val="en-GB" w:eastAsia="en-GB" w:bidi="ar-SA"/>
        </w:rPr>
        <w:t>Should warmer temperatures not reduce CF?</w:t>
      </w:r>
    </w:p>
  </w:comment>
  <w:comment w:initials="DF" w:author="Doris Folini" w:date="2021-03-09T13:31:22Z" w:id="21">
    <w:p xmlns:wp14="http://schemas.microsoft.com/office/word/2010/wordml" w14:paraId="3BD8538F"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val="en-GB" w:eastAsia="en-GB" w:bidi="ar-SA"/>
        </w:rPr>
        <w:t xml:space="preserve">Maybe add a section 3.9.? Summarizing and putting into context some key findings? See email.  </w:t>
      </w:r>
    </w:p>
  </w:comment>
  <w:comment w:initials="DF" w:author="Doris Folini" w:date="2021-03-09T14:18:55Z" w:id="22">
    <w:p xmlns:wp14="http://schemas.microsoft.com/office/word/2010/wordml" w14:paraId="60A9D3DC"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val="en-GB" w:eastAsia="en-GB" w:bidi="ar-SA"/>
        </w:rPr>
        <w:t>Vielleicht kann man die beiden Sätze bis hier hin sprachlich noch besser formulieren? Ich find sie grad etwas kompliziert formuliert.</w:t>
      </w:r>
    </w:p>
  </w:comment>
  <w:comment w:initials="DF" w:author="Doris Folini" w:date="2021-03-09T14:20:30Z" w:id="23">
    <w:p xmlns:wp14="http://schemas.microsoft.com/office/word/2010/wordml" w14:paraId="5A110F4D"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val="en-GB" w:eastAsia="en-GB" w:bidi="ar-SA"/>
        </w:rPr>
        <w:t>Vielleicht irgendwo explizit sagen: im Gegensatz zu ‘was geplant ist’ würde unser Approach vorschlagen, die Panels nach xxx zu schmeissen um die Variabilität gegenüber WRs zu minimieren.</w:t>
      </w:r>
    </w:p>
  </w:comment>
  <w:comment w:initials="DF" w:author="Doris Folini" w:date="2021-03-09T14:40:51Z" w:id="24">
    <w:p xmlns:wp14="http://schemas.microsoft.com/office/word/2010/wordml" w14:paraId="56968614"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val="en-GB" w:eastAsia="en-GB" w:bidi="ar-SA"/>
        </w:rPr>
        <w:t xml:space="preserve">WR4 seems difficult: variability reduced only in DJF. WR5 shows strong overproduction during most of the year, the opposite is (more or less) true for WR2. Maybe worth mentioning? Maybe try to link Fig.7 with the CF patterns of Fig.4? </w:t>
      </w:r>
    </w:p>
  </w:comment>
  <w:comment w:initials="DF" w:author="Doris Folini" w:date="2021-03-09T14:48:43Z" w:id="25">
    <w:p xmlns:wp14="http://schemas.microsoft.com/office/word/2010/wordml" w14:paraId="26137F24"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val="en-GB" w:eastAsia="en-GB" w:bidi="ar-SA"/>
        </w:rPr>
        <w:t>Fine with me to leave figure as is. But one may also consider to have 4 instead of 6 panels, dropping two of the identical left-side panels.</w:t>
      </w:r>
    </w:p>
  </w:comment>
  <w:comment w:initials="DF" w:author="Doris Folini" w:date="2021-03-09T14:44:53Z" w:id="26">
    <w:p xmlns:wp14="http://schemas.microsoft.com/office/word/2010/wordml" w14:paraId="20F8F338"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val="en-GB" w:eastAsia="en-GB" w:bidi="ar-SA"/>
        </w:rPr>
        <w:t>Maybe mention somewhere that this maximum variability is of interest as THIS is what needs ultimately buffering. Assuming consumption remains constant. So one would need 63 atmoic power plants (63 GW) less if the PV plants are distributed ‘cleverly’ (and power can be transported from A to B).</w:t>
      </w:r>
    </w:p>
  </w:comment>
  <w:comment w:initials="DF" w:author="Doris Folini" w:date="2021-03-09T14:50:29Z" w:id="27">
    <w:p xmlns:wp14="http://schemas.microsoft.com/office/word/2010/wordml" w14:paraId="29460F68"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val="en-GB" w:eastAsia="en-GB" w:bidi="ar-SA"/>
        </w:rPr>
        <w:t>Really not sure: is this a good formulation? The ‘mean variability reduction potential’?</w:t>
      </w:r>
    </w:p>
  </w:comment>
  <w:comment w:initials="DF" w:author="Doris Folini" w:date="2021-03-09T14:51:56Z" w:id="28">
    <w:p xmlns:wp14="http://schemas.microsoft.com/office/word/2010/wordml" w14:paraId="0AD25488"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val="en-GB" w:eastAsia="en-GB" w:bidi="ar-SA"/>
        </w:rPr>
        <w:t>I think this is really cool: you need less IC and still reduce variability at same overall production!</w:t>
      </w:r>
    </w:p>
  </w:comment>
  <w:comment w:initials="DF" w:author="Doris Folini" w:date="2021-03-09T15:00:47Z" w:id="29">
    <w:p xmlns:wp14="http://schemas.microsoft.com/office/word/2010/wordml" w14:paraId="3CEF8E03"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val="en-GB" w:eastAsia="en-GB" w:bidi="ar-SA"/>
        </w:rPr>
        <w:t xml:space="preserve">Hier bin ich nicht sicher, ob ich den Satz kapiere: “… that for 2030 the total PV power production accroding to XXX corresponds to 13.5% of the total power consumption (according to what estimate???). Mein momentanes Unverständnis setzt sich fort beim nächsten Satz. </w:t>
      </w:r>
    </w:p>
  </w:comment>
  <w:comment w:initials="DM" w:author="Dirk Mühlemann" w:date="2021-03-02T14:02:00Z" w:id="30">
    <w:p xmlns:wp14="http://schemas.microsoft.com/office/word/2010/wordml" w14:paraId="1D927348" wp14:textId="77777777">
      <w:r>
        <w:rPr>
          <w:rFonts w:ascii="Liberation Serif" w:hAnsi="Liberation Serif" w:eastAsia="DejaVu Sans" w:cs="DejaVu Sans"/>
          <w:sz w:val="24"/>
          <w:szCs w:val="24"/>
          <w:lang w:val="en-US" w:eastAsia="en-US" w:bidi="en-US"/>
        </w:rPr>
        <w:t>Not sure if I want to add here something about that.</w:t>
      </w:r>
    </w:p>
  </w:comment>
  <w:comment w:initials="DF" w:author="Doris Folini" w:date="2021-03-09T15:06:51Z" w:id="31">
    <w:p xmlns:wp14="http://schemas.microsoft.com/office/word/2010/wordml" w14:paraId="6AC4F3D2"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val="en-GB" w:eastAsia="en-GB" w:bidi="ar-SA"/>
        </w:rPr>
        <w:t>What about the 8.8TW scenario for 2050?</w:t>
      </w:r>
    </w:p>
  </w:comment>
  <w:comment w:initials="DF" w:author="Doris Folini" w:date="2021-03-08T17:51:28Z" w:id="32">
    <w:p xmlns:wp14="http://schemas.microsoft.com/office/word/2010/wordml" w14:paraId="6566565D" wp14:textId="77777777">
      <w:r>
        <w:rPr>
          <w:rFonts w:ascii="Calibri" w:hAnsi="Calibri"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GB" w:eastAsia="en-GB" w:bidi="ar-SA"/>
        </w:rPr>
        <w:t xml:space="preserve">Maybe better have scenarios dealing with 2030 next to each other? Same then for 2050? Maybe makes reading / comparing the scenarios for 2030 (or) easier. Now if one is interested in “how could 2030 look like” one must “Jump” over columns. In Caption, maybe point the reader to where scenarios are described. In the column headers, maybe add the year where missing. </w:t>
      </w:r>
    </w:p>
  </w:comment>
  <w:comment w:initials="WJ" w:author="Wohland  Jan" w:date="2021-03-11T10:07:31" w:id="566726016">
    <w:p w:rsidR="0E2152ED" w:rsidRDefault="0E2152ED" w14:paraId="6EA7470A" w14:textId="01EDCC27">
      <w:pPr>
        <w:pStyle w:val="CommentText"/>
      </w:pPr>
      <w:r w:rsidR="0E2152ED">
        <w:rPr/>
        <w:t xml:space="preserve">MAybe a bit more detail here? Which weather regime occurs more often in which season? </w:t>
      </w:r>
      <w:r>
        <w:rPr>
          <w:rStyle w:val="CommentReference"/>
        </w:rPr>
        <w:annotationRef/>
      </w:r>
      <w:r>
        <w:rPr>
          <w:rStyle w:val="CommentReference"/>
        </w:rPr>
        <w:annotationRef/>
      </w:r>
    </w:p>
  </w:comment>
  <w:comment w:initials="WJ" w:author="Wohland  Jan" w:date="2021-03-11T10:10:41" w:id="598487526">
    <w:p w:rsidR="5C6D6ECE" w:rsidRDefault="5C6D6ECE" w14:paraId="726C3ABE" w14:textId="084E2E3F">
      <w:pPr>
        <w:pStyle w:val="CommentText"/>
      </w:pPr>
      <w:r w:rsidR="5C6D6ECE">
        <w:rPr/>
        <w:t>Figure 4 does not load in my document. Am using office online</w:t>
      </w:r>
      <w:r>
        <w:rPr>
          <w:rStyle w:val="CommentReference"/>
        </w:rPr>
        <w:annotationRef/>
      </w:r>
    </w:p>
  </w:comment>
  <w:comment w:initials="WJ" w:author="Wohland  Jan" w:date="2021-03-11T10:14:13" w:id="547502134">
    <w:p w:rsidR="5C6D6ECE" w:rsidRDefault="5C6D6ECE" w14:paraId="569F2726" w14:textId="2CDA3EDB">
      <w:pPr>
        <w:pStyle w:val="CommentText"/>
      </w:pPr>
      <w:r w:rsidR="5C6D6ECE">
        <w:rPr/>
        <w:t>Agree. Would be worthwhile to comment on the seasonal cycle of PV and wind and how one can use combinations of both to obtain resonable stable generation throughout the year. This would justify the focus on individual seasons....</w:t>
      </w:r>
      <w:r>
        <w:rPr>
          <w:rStyle w:val="CommentReference"/>
        </w:rPr>
        <w:annotationRef/>
      </w:r>
    </w:p>
    <w:p w:rsidR="5C6D6ECE" w:rsidRDefault="5C6D6ECE" w14:paraId="1F193BA8" w14:textId="51160527">
      <w:pPr>
        <w:pStyle w:val="CommentText"/>
      </w:pPr>
    </w:p>
  </w:comment>
  <w:comment w:initials="WJ" w:author="Wohland  Jan" w:date="2021-03-11T10:16:14" w:id="880304169">
    <w:p w:rsidR="5C6D6ECE" w:rsidRDefault="5C6D6ECE" w14:paraId="63F2C892" w14:textId="05B48F60">
      <w:pPr>
        <w:pStyle w:val="CommentText"/>
      </w:pPr>
      <w:r w:rsidR="5C6D6ECE">
        <w:rPr/>
        <w:t>So WR 2 does occur a lot less often in April to July than in the other months.</w:t>
      </w:r>
      <w:r>
        <w:rPr>
          <w:rStyle w:val="CommentReference"/>
        </w:rPr>
        <w:annotationRef/>
      </w:r>
    </w:p>
  </w:comment>
  <w:comment w:initials="WJ" w:author="Wohland  Jan" w:date="2021-03-11T10:18:19" w:id="313841232">
    <w:p w:rsidR="5C6D6ECE" w:rsidRDefault="5C6D6ECE" w14:paraId="41822F94" w14:textId="71D94A5D">
      <w:pPr>
        <w:pStyle w:val="CommentText"/>
      </w:pPr>
      <w:r w:rsidR="5C6D6ECE">
        <w:rPr/>
        <w:t>please leave it here. This is exactly the kind of style you would want to have in a results &amp; discussion section. Report what you found and link it to existing work/theoretical background</w:t>
      </w:r>
      <w:r>
        <w:rPr>
          <w:rStyle w:val="CommentReference"/>
        </w:rPr>
        <w:annotationRef/>
      </w:r>
    </w:p>
  </w:comment>
  <w:comment w:initials="WJ" w:author="Wohland  Jan" w:date="2021-03-11T10:19:00" w:id="283880630">
    <w:p w:rsidR="5C6D6ECE" w:rsidRDefault="5C6D6ECE" w14:paraId="7E85CBAC" w14:textId="29CF3EB5">
      <w:pPr>
        <w:pStyle w:val="CommentText"/>
      </w:pPr>
      <w:r w:rsidR="5C6D6ECE">
        <w:rPr/>
        <w:t>I don't even know what it means</w:t>
      </w:r>
      <w:r>
        <w:rPr>
          <w:rStyle w:val="CommentReference"/>
        </w:rPr>
        <w:annotationRef/>
      </w:r>
    </w:p>
  </w:comment>
  <w:comment w:initials="WJ" w:author="Wohland  Jan" w:date="2021-03-11T10:20:05" w:id="1992326726">
    <w:p w:rsidR="5C6D6ECE" w:rsidRDefault="5C6D6ECE" w14:paraId="10D131FF" w14:textId="6B5B2687">
      <w:pPr>
        <w:pStyle w:val="CommentText"/>
      </w:pPr>
      <w:r w:rsidR="5C6D6ECE">
        <w:rPr/>
        <w:t>maybe just "the pattern changes throughout..."?</w:t>
      </w:r>
      <w:r>
        <w:rPr>
          <w:rStyle w:val="CommentReference"/>
        </w:rPr>
        <w:annotationRef/>
      </w:r>
    </w:p>
  </w:comment>
  <w:comment w:initials="WJ" w:author="Wohland  Jan" w:date="2021-03-11T10:22:07" w:id="139065336">
    <w:p w:rsidR="5C6D6ECE" w:rsidRDefault="5C6D6ECE" w14:paraId="6806FDA4" w14:textId="09E1329E">
      <w:pPr>
        <w:pStyle w:val="CommentText"/>
      </w:pPr>
      <w:r w:rsidR="5C6D6ECE">
        <w:rPr/>
        <w:t>This doesn't seem to be a distinct feature of WR1. WR0 and WR2, for example, also have a meridional dipole</w:t>
      </w:r>
      <w:r>
        <w:rPr>
          <w:rStyle w:val="CommentReference"/>
        </w:rPr>
        <w:annotationRef/>
      </w:r>
    </w:p>
  </w:comment>
  <w:comment w:initials="WJ" w:author="Wohland  Jan" w:date="2021-03-11T10:23:44" w:id="2029210848">
    <w:p w:rsidR="5C6D6ECE" w:rsidRDefault="5C6D6ECE" w14:paraId="165AF658" w14:textId="3B42BFFD">
      <w:pPr>
        <w:pStyle w:val="CommentText"/>
      </w:pPr>
      <w:r w:rsidR="5C6D6ECE">
        <w:rPr/>
        <w:t>It would be nice to also have a link between the input climate variables that you describe above and the CF anomalies here</w:t>
      </w:r>
      <w:r>
        <w:rPr>
          <w:rStyle w:val="CommentReference"/>
        </w:rPr>
        <w:annotationRef/>
      </w:r>
    </w:p>
  </w:comment>
  <w:comment w:initials="WJ" w:author="Wohland  Jan" w:date="2021-03-11T10:24:46" w:id="865338941">
    <w:p w:rsidR="5C6D6ECE" w:rsidRDefault="5C6D6ECE" w14:paraId="383D6FB0" w14:textId="31B95FB0">
      <w:pPr>
        <w:pStyle w:val="CommentText"/>
      </w:pPr>
      <w:r w:rsidR="5C6D6ECE">
        <w:rPr/>
        <w:t>what are reverse surface weather variables? Negative sea-level pressure?</w:t>
      </w:r>
      <w:r>
        <w:rPr>
          <w:rStyle w:val="CommentReference"/>
        </w:rPr>
        <w:annotationRef/>
      </w:r>
    </w:p>
  </w:comment>
  <w:comment w:initials="WJ" w:author="Wohland  Jan" w:date="2021-03-11T10:29:38" w:id="1838907702">
    <w:p w:rsidR="5C6D6ECE" w:rsidRDefault="5C6D6ECE" w14:paraId="180B00D6" w14:textId="2ADE9887">
      <w:pPr>
        <w:pStyle w:val="CommentText"/>
      </w:pPr>
      <w:r w:rsidR="5C6D6ECE">
        <w:rPr/>
        <w:t>Maybe you could start these paragraphs differently? Ir reads a bit boring if the section heading says Weather regime X and the text always starts by repeating this information.</w:t>
      </w:r>
      <w:r>
        <w:rPr>
          <w:rStyle w:val="CommentReference"/>
        </w:rPr>
        <w:annotationRef/>
      </w:r>
    </w:p>
  </w:comment>
  <w:comment w:initials="WJ" w:author="Wohland  Jan" w:date="2021-03-11T10:31:23" w:id="1493511354">
    <w:p w:rsidR="5C6D6ECE" w:rsidRDefault="5C6D6ECE" w14:paraId="0847B3D0" w14:textId="204E14EF">
      <w:pPr>
        <w:pStyle w:val="CommentText"/>
      </w:pPr>
      <w:r w:rsidR="5C6D6ECE">
        <w:rPr/>
        <w:t>true. this is a bit ambigous here. Probably the clear sky leads to higher CF and this increase outweighs the reduction due to higher temperature...</w:t>
      </w:r>
      <w:r>
        <w:rPr>
          <w:rStyle w:val="CommentReference"/>
        </w:rPr>
        <w:annotationRef/>
      </w:r>
    </w:p>
  </w:comment>
  <w:comment w:initials="WJ" w:author="Wohland  Jan" w:date="2021-03-11T10:32:22" w:id="396593069">
    <w:p w:rsidR="5C6D6ECE" w:rsidRDefault="5C6D6ECE" w14:paraId="597D5DF5" w14:textId="64876395">
      <w:pPr>
        <w:pStyle w:val="CommentText"/>
      </w:pPr>
      <w:r w:rsidR="5C6D6ECE">
        <w:rPr/>
        <w:t>I don't understand</w:t>
      </w:r>
      <w:r>
        <w:rPr>
          <w:rStyle w:val="CommentReference"/>
        </w:rPr>
        <w:annotationRef/>
      </w:r>
    </w:p>
  </w:comment>
  <w:comment w:initials="WJ" w:author="Wohland  Jan" w:date="2021-03-11T10:32:59" w:id="857904846">
    <w:p w:rsidR="5C6D6ECE" w:rsidRDefault="5C6D6ECE" w14:paraId="5A59FB93" w14:textId="6740D7B5">
      <w:pPr>
        <w:pStyle w:val="CommentText"/>
      </w:pPr>
      <w:r w:rsidR="5C6D6ECE">
        <w:rPr/>
        <w:t>?</w:t>
      </w:r>
      <w:r>
        <w:rPr>
          <w:rStyle w:val="CommentReference"/>
        </w:rPr>
        <w:annotationRef/>
      </w:r>
    </w:p>
  </w:comment>
  <w:comment w:initials="WJ" w:author="Wohland  Jan" w:date="2021-03-11T10:33:31" w:id="668850476">
    <w:p w:rsidR="5C6D6ECE" w:rsidRDefault="5C6D6ECE" w14:paraId="0990BE0A" w14:textId="6B386AF8">
      <w:pPr>
        <w:pStyle w:val="CommentText"/>
      </w:pPr>
      <w:r w:rsidR="5C6D6ECE">
        <w:rPr/>
        <w:t>What does that mean in terms of suitability of the chosen approach?</w:t>
      </w:r>
      <w:r>
        <w:rPr>
          <w:rStyle w:val="CommentReference"/>
        </w:rPr>
        <w:annotationRef/>
      </w:r>
    </w:p>
  </w:comment>
  <w:comment w:initials="WJ" w:author="Wohland  Jan" w:date="2021-03-11T10:34:17" w:id="984223352">
    <w:p w:rsidR="5C6D6ECE" w:rsidRDefault="5C6D6ECE" w14:paraId="3D4E9556" w14:textId="2BA1C98F">
      <w:pPr>
        <w:pStyle w:val="CommentText"/>
      </w:pPr>
      <w:r w:rsidR="5C6D6ECE">
        <w:rPr/>
        <w:t>be more specific. 4 scenarios, right?</w:t>
      </w:r>
      <w:r>
        <w:rPr>
          <w:rStyle w:val="CommentReference"/>
        </w:rPr>
        <w:annotationRef/>
      </w:r>
    </w:p>
  </w:comment>
  <w:comment w:initials="WJ" w:author="Wohland  Jan" w:date="2021-03-11T10:35:16" w:id="1371086446">
    <w:p w:rsidR="5C6D6ECE" w:rsidRDefault="5C6D6ECE" w14:paraId="7E9D937F" w14:textId="6960AF9E">
      <w:pPr>
        <w:pStyle w:val="CommentText"/>
      </w:pPr>
      <w:r w:rsidR="5C6D6ECE">
        <w:rPr/>
        <w:t>NOt sure if this is a problem of the MS office online version but the resolution of the Figure is very bad</w:t>
      </w:r>
      <w:r>
        <w:rPr>
          <w:rStyle w:val="CommentReference"/>
        </w:rPr>
        <w:annotationRef/>
      </w:r>
    </w:p>
  </w:comment>
  <w:comment w:initials="WJ" w:author="Wohland  Jan" w:date="2021-03-11T10:38:38" w:id="1318127640">
    <w:p w:rsidR="5C6D6ECE" w:rsidRDefault="5C6D6ECE" w14:paraId="613F4F92" w14:textId="57397179">
      <w:pPr>
        <w:pStyle w:val="CommentText"/>
      </w:pPr>
      <w:r w:rsidR="5C6D6ECE">
        <w:rPr/>
        <w:t>This isn't really a proper sentence.</w:t>
      </w:r>
      <w:r>
        <w:rPr>
          <w:rStyle w:val="CommentReference"/>
        </w:rPr>
        <w:annotationRef/>
      </w:r>
    </w:p>
  </w:comment>
  <w:comment w:initials="WJ" w:author="Wohland  Jan" w:date="2021-03-11T10:41:13" w:id="2137110941">
    <w:p w:rsidR="5C6D6ECE" w:rsidRDefault="5C6D6ECE" w14:paraId="5491055A" w14:textId="7A57FCAA">
      <w:pPr>
        <w:pStyle w:val="CommentText"/>
      </w:pPr>
      <w:r w:rsidR="5C6D6ECE">
        <w:rPr/>
        <w:t>I think you need a more descriptive scenario name. What does scenario 1 stand for?</w:t>
      </w:r>
      <w:r>
        <w:rPr>
          <w:rStyle w:val="CommentReference"/>
        </w:rPr>
        <w:annotationRef/>
      </w:r>
    </w:p>
  </w:comment>
  <w:comment w:initials="WJ" w:author="Wohland  Jan" w:date="2021-03-11T10:42:36" w:id="1487689803">
    <w:p w:rsidR="5C6D6ECE" w:rsidRDefault="5C6D6ECE" w14:paraId="28EA7BF7" w14:textId="7F7259F4">
      <w:pPr>
        <w:pStyle w:val="CommentText"/>
      </w:pPr>
      <w:r w:rsidR="5C6D6ECE">
        <w:rPr/>
        <w:t>It is really impossible to read the legends given the resolution of the figures</w:t>
      </w:r>
      <w:r>
        <w:rPr>
          <w:rStyle w:val="CommentReference"/>
        </w:rPr>
        <w:annotationRef/>
      </w:r>
    </w:p>
  </w:comment>
  <w:comment w:initials="WJ" w:author="Wohland  Jan" w:date="2021-03-11T10:43:08" w:id="857007338">
    <w:p w:rsidR="5C6D6ECE" w:rsidRDefault="5C6D6ECE" w14:paraId="5CD3C4F0" w14:textId="14FA3182">
      <w:pPr>
        <w:pStyle w:val="CommentText"/>
      </w:pPr>
      <w:r w:rsidR="5C6D6ECE">
        <w:rPr/>
        <w:t>unsure what that means</w:t>
      </w:r>
      <w:r>
        <w:rPr>
          <w:rStyle w:val="CommentReference"/>
        </w:rPr>
        <w:annotationRef/>
      </w:r>
    </w:p>
  </w:comment>
  <w:comment w:initials="WJ" w:author="Wohland  Jan" w:date="2021-03-11T10:43:58" w:id="1515411304">
    <w:p w:rsidR="5C6D6ECE" w:rsidRDefault="5C6D6ECE" w14:paraId="15FFDB29" w14:textId="6DC48DC1">
      <w:pPr>
        <w:pStyle w:val="CommentText"/>
      </w:pPr>
      <w:r w:rsidR="5C6D6ECE">
        <w:rPr/>
        <w:t>Explain why this could make sense. Do you want to build more houses?</w:t>
      </w:r>
      <w:r>
        <w:rPr>
          <w:rStyle w:val="CommentReference"/>
        </w:rPr>
        <w:annotationRef/>
      </w:r>
    </w:p>
  </w:comment>
  <w:comment w:initials="WJ" w:author="Wohland  Jan" w:date="2021-03-11T10:44:56" w:id="437496561">
    <w:p w:rsidR="5C6D6ECE" w:rsidRDefault="5C6D6ECE" w14:paraId="291E59DA" w14:textId="5E795F7B">
      <w:pPr>
        <w:pStyle w:val="CommentText"/>
      </w:pPr>
      <w:r w:rsidR="5C6D6ECE">
        <w:rPr/>
        <w:t>which data do you interpolate?</w:t>
      </w:r>
      <w:r>
        <w:rPr>
          <w:rStyle w:val="CommentReference"/>
        </w:rPr>
        <w:annotationRef/>
      </w:r>
    </w:p>
  </w:comment>
  <w:comment w:initials="WJ" w:author="Wohland  Jan" w:date="2021-03-11T10:46:16" w:id="247951063">
    <w:p w:rsidR="5C6D6ECE" w:rsidRDefault="5C6D6ECE" w14:paraId="02E61FAF" w14:textId="61DBD838">
      <w:pPr>
        <w:pStyle w:val="CommentText"/>
      </w:pPr>
      <w:r w:rsidR="5C6D6ECE">
        <w:rPr/>
        <w:t>Do you really mean interpolated or normalized? I also don't understand it in the Figure</w:t>
      </w:r>
      <w:r>
        <w:rPr>
          <w:rStyle w:val="CommentReference"/>
        </w:rPr>
        <w:annotationRef/>
      </w:r>
    </w:p>
  </w:comment>
  <w:comment w:initials="WJ" w:author="Wohland  Jan" w:date="2021-03-11T10:46:49" w:id="930259946">
    <w:p w:rsidR="5C6D6ECE" w:rsidRDefault="5C6D6ECE" w14:paraId="3FE20FF7" w14:textId="3B494A66">
      <w:pPr>
        <w:pStyle w:val="CommentText"/>
      </w:pPr>
      <w:r w:rsidR="5C6D6ECE">
        <w:rPr/>
        <w:t>If the entire plot looks identical, why do you show it?</w:t>
      </w:r>
      <w:r>
        <w:rPr>
          <w:rStyle w:val="CommentReference"/>
        </w:rPr>
        <w:annotationRef/>
      </w:r>
    </w:p>
  </w:comment>
  <w:comment w:initials="WJ" w:author="Wohland  Jan" w:date="2021-03-11T10:49:43" w:id="83588046">
    <w:p w:rsidR="5C6D6ECE" w:rsidRDefault="5C6D6ECE" w14:paraId="539B63FA" w14:textId="7908F3D3">
      <w:pPr>
        <w:pStyle w:val="CommentText"/>
      </w:pPr>
      <w:r w:rsidR="5C6D6ECE">
        <w:rPr/>
        <w:t>HEre you could/should refer to the idealized cases  where you excluded individual countries and found that the optimazation ususally replaces with an adjacent country.</w:t>
      </w:r>
      <w:r>
        <w:rPr>
          <w:rStyle w:val="CommentReference"/>
        </w:rPr>
        <w:annotationRef/>
      </w:r>
    </w:p>
  </w:comment>
  <w:comment w:initials="WJ" w:author="Wohland  Jan" w:date="2021-03-11T10:50:43" w:id="1911956822">
    <w:p w:rsidR="5C6D6ECE" w:rsidRDefault="5C6D6ECE" w14:paraId="3DEE7D0F" w14:textId="704CE988">
      <w:pPr>
        <w:pStyle w:val="CommentText"/>
      </w:pPr>
      <w:r w:rsidR="5C6D6ECE">
        <w:rPr/>
        <w:t>I do not understand the logic. You are essentially saying that the results are similar because the assumptions are different which doesn't sound very intuitive.</w:t>
      </w:r>
      <w:r>
        <w:rPr>
          <w:rStyle w:val="CommentReference"/>
        </w:rPr>
        <w:annotationRef/>
      </w:r>
    </w:p>
  </w:comment>
  <w:comment w:initials="WJ" w:author="Wohland  Jan" w:date="2021-03-11T10:51:49" w:id="1645369587">
    <w:p w:rsidR="5C6D6ECE" w:rsidRDefault="5C6D6ECE" w14:paraId="2A164A1F" w14:textId="2532A99E">
      <w:pPr>
        <w:pStyle w:val="CommentText"/>
      </w:pPr>
      <w:r w:rsidR="5C6D6ECE">
        <w:rPr/>
        <w:t>explain why</w:t>
      </w:r>
      <w:r>
        <w:rPr>
          <w:rStyle w:val="CommentReference"/>
        </w:rPr>
        <w:annotationRef/>
      </w:r>
    </w:p>
  </w:comment>
  <w:comment w:initials="WJ" w:author="Wohland  Jan" w:date="2021-03-11T10:53:51" w:id="1545972873">
    <w:p w:rsidR="5C6D6ECE" w:rsidRDefault="5C6D6ECE" w14:paraId="1E36F4BF" w14:textId="14F8C8A5">
      <w:pPr>
        <w:pStyle w:val="CommentText"/>
      </w:pPr>
      <w:r w:rsidR="5C6D6ECE">
        <w:rPr/>
        <w:t>I don't follow. Could you make that sentence a bit clearer?</w:t>
      </w:r>
      <w:r>
        <w:rPr>
          <w:rStyle w:val="CommentReference"/>
        </w:rPr>
        <w:annotationRef/>
      </w:r>
    </w:p>
  </w:comment>
  <w:comment w:initials="WJ" w:author="Wohland  Jan" w:date="2021-03-11T10:54:19" w:id="792395711">
    <w:p w:rsidR="5C6D6ECE" w:rsidRDefault="5C6D6ECE" w14:paraId="2CDA179A" w14:textId="3C5D6BD2">
      <w:pPr>
        <w:pStyle w:val="CommentText"/>
      </w:pPr>
      <w:r w:rsidR="5C6D6ECE">
        <w:rPr/>
        <w:t>same here. What overshoot are you talking about?</w:t>
      </w:r>
      <w:r>
        <w:rPr>
          <w:rStyle w:val="CommentReference"/>
        </w:rPr>
        <w:annotationRef/>
      </w:r>
    </w:p>
  </w:comment>
  <w:comment w:initials="WJ" w:author="Wohland  Jan" w:date="2021-03-11T10:54:37" w:id="1440478299">
    <w:p w:rsidR="5C6D6ECE" w:rsidRDefault="5C6D6ECE" w14:paraId="163FE37F" w14:textId="75EF2ECA">
      <w:pPr>
        <w:pStyle w:val="CommentText"/>
      </w:pPr>
      <w:r w:rsidR="5C6D6ECE">
        <w:rPr/>
        <w:t>nice</w:t>
      </w:r>
      <w:r>
        <w:rPr>
          <w:rStyle w:val="CommentReference"/>
        </w:rPr>
        <w:annotationRef/>
      </w:r>
    </w:p>
  </w:comment>
  <w:comment w:initials="WJ" w:author="Wohland  Jan" w:date="2021-03-11T10:57:10" w:id="439382188">
    <w:p w:rsidR="5C6D6ECE" w:rsidRDefault="5C6D6ECE" w14:paraId="56F8F78F" w14:textId="595FAABF">
      <w:pPr>
        <w:pStyle w:val="CommentText"/>
      </w:pPr>
      <w:r w:rsidR="5C6D6ECE">
        <w:rPr/>
        <w:t>Not quite clear enough. Is this mean(variability) / mean(PV production)? Same comment for next line</w:t>
      </w:r>
      <w:r>
        <w:rPr>
          <w:rStyle w:val="CommentReference"/>
        </w:rPr>
        <w:annotationRef/>
      </w:r>
    </w:p>
  </w:comment>
  <w:comment w:initials="WJ" w:author="Wohland  Jan" w:date="2021-03-11T10:57:33" w:id="1333194100">
    <w:p w:rsidR="5C6D6ECE" w:rsidRDefault="5C6D6ECE" w14:paraId="2098B9BB" w14:textId="1B2743B7">
      <w:pPr>
        <w:pStyle w:val="CommentText"/>
      </w:pPr>
      <w:r w:rsidR="5C6D6ECE">
        <w:rPr/>
        <w:t>Nice overview!</w:t>
      </w:r>
      <w:r>
        <w:rPr>
          <w:rStyle w:val="CommentReference"/>
        </w:rPr>
        <w:annotationRef/>
      </w:r>
    </w:p>
  </w:comment>
  <w:comment w:initials="WJ" w:author="Wohland  Jan" w:date="2021-03-11T10:58:20" w:id="1891023264">
    <w:p w:rsidR="5C6D6ECE" w:rsidRDefault="5C6D6ECE" w14:paraId="38436F99" w14:textId="119B13FD">
      <w:pPr>
        <w:pStyle w:val="CommentText"/>
      </w:pPr>
      <w:r w:rsidR="5C6D6ECE">
        <w:rPr/>
        <w:t>Could be a good idea to reference this Table a couple of times in the text.</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6EA7470A"/>
  <w15:commentEx w15:done="0" w15:paraId="726C3ABE"/>
  <w15:commentEx w15:done="0" w15:paraId="1F193BA8" w15:paraIdParent="160CECAD"/>
  <w15:commentEx w15:done="0" w15:paraId="63F2C892"/>
  <w15:commentEx w15:done="0" w15:paraId="41822F94" w15:paraIdParent="695D37A1"/>
  <w15:commentEx w15:done="0" w15:paraId="7E85CBAC" w15:paraIdParent="5E2F6231"/>
  <w15:commentEx w15:done="0" w15:paraId="10D131FF" w15:paraIdParent="5E2F6231"/>
  <w15:commentEx w15:done="0" w15:paraId="6806FDA4"/>
  <w15:commentEx w15:done="0" w15:paraId="165AF658"/>
  <w15:commentEx w15:done="0" w15:paraId="383D6FB0"/>
  <w15:commentEx w15:done="0" w15:paraId="180B00D6"/>
  <w15:commentEx w15:done="0" w15:paraId="0847B3D0" w15:paraIdParent="271F5197"/>
  <w15:commentEx w15:done="0" w15:paraId="597D5DF5"/>
  <w15:commentEx w15:done="0" w15:paraId="5A59FB93"/>
  <w15:commentEx w15:done="0" w15:paraId="0990BE0A"/>
  <w15:commentEx w15:done="0" w15:paraId="3D4E9556"/>
  <w15:commentEx w15:done="0" w15:paraId="7E9D937F"/>
  <w15:commentEx w15:done="0" w15:paraId="613F4F92"/>
  <w15:commentEx w15:done="0" w15:paraId="5491055A"/>
  <w15:commentEx w15:done="0" w15:paraId="28EA7BF7"/>
  <w15:commentEx w15:done="0" w15:paraId="5CD3C4F0"/>
  <w15:commentEx w15:done="0" w15:paraId="15FFDB29"/>
  <w15:commentEx w15:done="0" w15:paraId="291E59DA"/>
  <w15:commentEx w15:done="0" w15:paraId="02E61FAF" w15:paraIdParent="291E59DA"/>
  <w15:commentEx w15:done="0" w15:paraId="3FE20FF7"/>
  <w15:commentEx w15:done="0" w15:paraId="539B63FA"/>
  <w15:commentEx w15:done="0" w15:paraId="3DEE7D0F"/>
  <w15:commentEx w15:done="0" w15:paraId="2A164A1F"/>
  <w15:commentEx w15:done="0" w15:paraId="1E36F4BF"/>
  <w15:commentEx w15:done="0" w15:paraId="2CDA179A"/>
  <w15:commentEx w15:done="0" w15:paraId="163FE37F"/>
  <w15:commentEx w15:done="0" w15:paraId="56F8F78F"/>
  <w15:commentEx w15:done="0" w15:paraId="2098B9BB"/>
  <w15:commentEx w15:done="0" w15:paraId="38436F99" w15:paraIdParent="2098B9BB"/>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20A89AD" w16cex:dateUtc="2021-03-11T09:07:31.805Z"/>
  <w16cex:commentExtensible w16cex:durableId="22D14971" w16cex:dateUtc="2021-03-11T09:10:41.518Z"/>
  <w16cex:commentExtensible w16cex:durableId="6DA4E1AD" w16cex:dateUtc="2021-03-11T09:14:13.862Z"/>
  <w16cex:commentExtensible w16cex:durableId="43D8D9C5" w16cex:dateUtc="2021-03-11T09:16:14.034Z"/>
  <w16cex:commentExtensible w16cex:durableId="0C646087" w16cex:dateUtc="2021-03-11T09:18:19.766Z"/>
  <w16cex:commentExtensible w16cex:durableId="25E03DA4" w16cex:dateUtc="2021-03-11T09:19:00.683Z"/>
  <w16cex:commentExtensible w16cex:durableId="6328D37B" w16cex:dateUtc="2021-03-11T09:20:05.216Z"/>
  <w16cex:commentExtensible w16cex:durableId="75934C31" w16cex:dateUtc="2021-03-11T09:22:07.357Z"/>
  <w16cex:commentExtensible w16cex:durableId="7FC8F838" w16cex:dateUtc="2021-03-11T09:23:44.748Z"/>
  <w16cex:commentExtensible w16cex:durableId="56971961" w16cex:dateUtc="2021-03-11T09:24:46.375Z"/>
  <w16cex:commentExtensible w16cex:durableId="2125A3B7" w16cex:dateUtc="2021-03-11T09:29:38.285Z"/>
  <w16cex:commentExtensible w16cex:durableId="61DB570D" w16cex:dateUtc="2021-03-11T09:31:23.459Z"/>
  <w16cex:commentExtensible w16cex:durableId="18E79B08" w16cex:dateUtc="2021-03-11T09:32:22.121Z"/>
  <w16cex:commentExtensible w16cex:durableId="0447BE5D" w16cex:dateUtc="2021-03-11T09:32:59.383Z"/>
  <w16cex:commentExtensible w16cex:durableId="1B5BD1EB" w16cex:dateUtc="2021-03-11T09:33:31.631Z"/>
  <w16cex:commentExtensible w16cex:durableId="3ACF039E" w16cex:dateUtc="2021-03-11T09:34:17.3Z"/>
  <w16cex:commentExtensible w16cex:durableId="77612634" w16cex:dateUtc="2021-03-11T09:35:16.958Z"/>
  <w16cex:commentExtensible w16cex:durableId="2A63243F" w16cex:dateUtc="2021-03-11T09:38:38.251Z"/>
  <w16cex:commentExtensible w16cex:durableId="1DDD5487" w16cex:dateUtc="2021-03-11T09:41:13.849Z"/>
  <w16cex:commentExtensible w16cex:durableId="5884DD9A" w16cex:dateUtc="2021-03-11T09:42:36.28Z"/>
  <w16cex:commentExtensible w16cex:durableId="0B672B68" w16cex:dateUtc="2021-03-11T09:43:08.857Z"/>
  <w16cex:commentExtensible w16cex:durableId="2CA59C09" w16cex:dateUtc="2021-03-11T09:43:58.489Z"/>
  <w16cex:commentExtensible w16cex:durableId="2B4C09C0" w16cex:dateUtc="2021-03-11T09:44:56.128Z"/>
  <w16cex:commentExtensible w16cex:durableId="26008E06" w16cex:dateUtc="2021-03-11T09:46:16.618Z"/>
  <w16cex:commentExtensible w16cex:durableId="6FCF9531" w16cex:dateUtc="2021-03-11T09:46:49.184Z"/>
  <w16cex:commentExtensible w16cex:durableId="3EAB67E6" w16cex:dateUtc="2021-03-11T09:49:43.216Z"/>
  <w16cex:commentExtensible w16cex:durableId="567EC913" w16cex:dateUtc="2021-03-11T09:50:43.134Z"/>
  <w16cex:commentExtensible w16cex:durableId="00E7BDF6" w16cex:dateUtc="2021-03-11T09:51:49.476Z"/>
  <w16cex:commentExtensible w16cex:durableId="40B014AD" w16cex:dateUtc="2021-03-11T09:53:51.374Z"/>
  <w16cex:commentExtensible w16cex:durableId="3BFA7197" w16cex:dateUtc="2021-03-11T09:54:19.295Z"/>
  <w16cex:commentExtensible w16cex:durableId="39C44431" w16cex:dateUtc="2021-03-11T09:54:37.461Z"/>
  <w16cex:commentExtensible w16cex:durableId="43908E6A" w16cex:dateUtc="2021-03-11T09:57:10.672Z"/>
  <w16cex:commentExtensible w16cex:durableId="1949D6D9" w16cex:dateUtc="2021-03-11T09:57:33.576Z"/>
  <w16cex:commentExtensible w16cex:durableId="5832AC5C" w16cex:dateUtc="2021-03-11T09:58:20.737Z"/>
</w16cex:commentsExtensible>
</file>

<file path=word/commentsIds.xml><?xml version="1.0" encoding="utf-8"?>
<w16cid:commentsIds xmlns:mc="http://schemas.openxmlformats.org/markup-compatibility/2006" xmlns:w16cid="http://schemas.microsoft.com/office/word/2016/wordml/cid" mc:Ignorable="w16cid">
  <w16cid:commentId w16cid:paraId="6EA84203" w16cid:durableId="1DBCFE6A"/>
  <w16cid:commentId w16cid:paraId="36BB62F7" w16cid:durableId="692F6A35"/>
  <w16cid:commentId w16cid:paraId="741D1AB6" w16cid:durableId="0FC7741C"/>
  <w16cid:commentId w16cid:paraId="69F89E81" w16cid:durableId="5201E8E2"/>
  <w16cid:commentId w16cid:paraId="3936D587" w16cid:durableId="1430329A"/>
  <w16cid:commentId w16cid:paraId="6770F19E" w16cid:durableId="577E76D8"/>
  <w16cid:commentId w16cid:paraId="160CECAD" w16cid:durableId="5B505BA9"/>
  <w16cid:commentId w16cid:paraId="0C65B984" w16cid:durableId="6C6BA081"/>
  <w16cid:commentId w16cid:paraId="0A577699" w16cid:durableId="29FF2AA7"/>
  <w16cid:commentId w16cid:paraId="5418E335" w16cid:durableId="5E623D89"/>
  <w16cid:commentId w16cid:paraId="6CCDEFF4" w16cid:durableId="0F041EF9"/>
  <w16cid:commentId w16cid:paraId="5028FB9A" w16cid:durableId="0609FDAE"/>
  <w16cid:commentId w16cid:paraId="695D37A1" w16cid:durableId="1AF1E2D4"/>
  <w16cid:commentId w16cid:paraId="269A3433" w16cid:durableId="066043B9"/>
  <w16cid:commentId w16cid:paraId="5E2F6231" w16cid:durableId="3F3D40CD"/>
  <w16cid:commentId w16cid:paraId="19846D79" w16cid:durableId="1BB41D73"/>
  <w16cid:commentId w16cid:paraId="3C567A53" w16cid:durableId="5C866075"/>
  <w16cid:commentId w16cid:paraId="76592FE1" w16cid:durableId="685AD9DC"/>
  <w16cid:commentId w16cid:paraId="527D5DFE" w16cid:durableId="3051B13A"/>
  <w16cid:commentId w16cid:paraId="15FEAA48" w16cid:durableId="131EF3FF"/>
  <w16cid:commentId w16cid:paraId="271F5197" w16cid:durableId="361A5129"/>
  <w16cid:commentId w16cid:paraId="3BD8538F" w16cid:durableId="003E520B"/>
  <w16cid:commentId w16cid:paraId="60A9D3DC" w16cid:durableId="06305BD9"/>
  <w16cid:commentId w16cid:paraId="5A110F4D" w16cid:durableId="7D32F362"/>
  <w16cid:commentId w16cid:paraId="56968614" w16cid:durableId="65F4049C"/>
  <w16cid:commentId w16cid:paraId="26137F24" w16cid:durableId="0A6AD3AF"/>
  <w16cid:commentId w16cid:paraId="20F8F338" w16cid:durableId="62F1B528"/>
  <w16cid:commentId w16cid:paraId="29460F68" w16cid:durableId="495CDF61"/>
  <w16cid:commentId w16cid:paraId="0AD25488" w16cid:durableId="0B03B605"/>
  <w16cid:commentId w16cid:paraId="3CEF8E03" w16cid:durableId="795FDC2B"/>
  <w16cid:commentId w16cid:paraId="1D927348" w16cid:durableId="0A574665"/>
  <w16cid:commentId w16cid:paraId="6AC4F3D2" w16cid:durableId="2A7DCFE2"/>
  <w16cid:commentId w16cid:paraId="6566565D" w16cid:durableId="41EBF60B"/>
  <w16cid:commentId w16cid:paraId="6EA7470A" w16cid:durableId="520A89AD"/>
  <w16cid:commentId w16cid:paraId="726C3ABE" w16cid:durableId="22D14971"/>
  <w16cid:commentId w16cid:paraId="1F193BA8" w16cid:durableId="6DA4E1AD"/>
  <w16cid:commentId w16cid:paraId="63F2C892" w16cid:durableId="43D8D9C5"/>
  <w16cid:commentId w16cid:paraId="41822F94" w16cid:durableId="0C646087"/>
  <w16cid:commentId w16cid:paraId="7E85CBAC" w16cid:durableId="25E03DA4"/>
  <w16cid:commentId w16cid:paraId="10D131FF" w16cid:durableId="6328D37B"/>
  <w16cid:commentId w16cid:paraId="6806FDA4" w16cid:durableId="75934C31"/>
  <w16cid:commentId w16cid:paraId="165AF658" w16cid:durableId="7FC8F838"/>
  <w16cid:commentId w16cid:paraId="383D6FB0" w16cid:durableId="56971961"/>
  <w16cid:commentId w16cid:paraId="180B00D6" w16cid:durableId="2125A3B7"/>
  <w16cid:commentId w16cid:paraId="0847B3D0" w16cid:durableId="61DB570D"/>
  <w16cid:commentId w16cid:paraId="597D5DF5" w16cid:durableId="18E79B08"/>
  <w16cid:commentId w16cid:paraId="5A59FB93" w16cid:durableId="0447BE5D"/>
  <w16cid:commentId w16cid:paraId="0990BE0A" w16cid:durableId="1B5BD1EB"/>
  <w16cid:commentId w16cid:paraId="3D4E9556" w16cid:durableId="3ACF039E"/>
  <w16cid:commentId w16cid:paraId="7E9D937F" w16cid:durableId="77612634"/>
  <w16cid:commentId w16cid:paraId="613F4F92" w16cid:durableId="2A63243F"/>
  <w16cid:commentId w16cid:paraId="5491055A" w16cid:durableId="1DDD5487"/>
  <w16cid:commentId w16cid:paraId="28EA7BF7" w16cid:durableId="5884DD9A"/>
  <w16cid:commentId w16cid:paraId="5CD3C4F0" w16cid:durableId="0B672B68"/>
  <w16cid:commentId w16cid:paraId="15FFDB29" w16cid:durableId="2CA59C09"/>
  <w16cid:commentId w16cid:paraId="291E59DA" w16cid:durableId="2B4C09C0"/>
  <w16cid:commentId w16cid:paraId="02E61FAF" w16cid:durableId="26008E06"/>
  <w16cid:commentId w16cid:paraId="3FE20FF7" w16cid:durableId="6FCF9531"/>
  <w16cid:commentId w16cid:paraId="539B63FA" w16cid:durableId="3EAB67E6"/>
  <w16cid:commentId w16cid:paraId="3DEE7D0F" w16cid:durableId="567EC913"/>
  <w16cid:commentId w16cid:paraId="2A164A1F" w16cid:durableId="00E7BDF6"/>
  <w16cid:commentId w16cid:paraId="1E36F4BF" w16cid:durableId="40B014AD"/>
  <w16cid:commentId w16cid:paraId="2CDA179A" w16cid:durableId="3BFA7197"/>
  <w16cid:commentId w16cid:paraId="163FE37F" w16cid:durableId="39C44431"/>
  <w16cid:commentId w16cid:paraId="56F8F78F" w16cid:durableId="43908E6A"/>
  <w16cid:commentId w16cid:paraId="2098B9BB" w16cid:durableId="1949D6D9"/>
  <w16cid:commentId w16cid:paraId="38436F99" w16cid:durableId="5832AC5C"/>
</w16cid:commentsId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roman"/>
    <w:pitch w:val="variable"/>
  </w:font>
  <w:font w:name="Wingdings">
    <w:charset w:val="01"/>
    <w:family w:val="roman"/>
    <w:pitch w:val="variable"/>
  </w:font>
  <w:font w:name="Calibri">
    <w:charset w:val="01"/>
    <w:family w:val="auto"/>
    <w:pitch w:val="default"/>
  </w:font>
  <w:font w:name="Courier New">
    <w:charset w:val="01"/>
    <w:family w:val="auto"/>
    <w:pitch w:val="default"/>
  </w:font>
  <w:font w:name="Wingdings">
    <w:charset w:val="02"/>
    <w:family w:val="auto"/>
    <w:pitch w:val="default"/>
  </w:font>
  <w:font w:name="Symbol">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xmlns:wp14="http://schemas.microsoft.com/office/word/2010/wordml" w14:paraId="59772135" wp14:textId="77777777">
    <w:pPr>
      <w:pStyle w:val="Header"/>
      <w:rPr>
        <w:lang w:val="de-CH"/>
      </w:rPr>
    </w:pPr>
    <w:r>
      <w:rPr/>
      <w:tab/>
    </w:r>
    <w:r>
      <w:rPr/>
      <w:tab/>
    </w:r>
    <w:r>
      <w:rPr/>
      <w:fldChar w:fldCharType="begin"/>
    </w:r>
    <w:r>
      <w:rPr/>
      <w:instrText> PAGE </w:instrText>
    </w:r>
    <w:r>
      <w:rPr/>
      <w:fldChar w:fldCharType="separate"/>
    </w:r>
    <w:r>
      <w:rPr/>
      <w:t>17</w:t>
    </w:r>
    <w:r>
      <w:rP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a="http://schemas.openxmlformats.org/drawingml/2006/main" xmlns:pic="http://schemas.openxmlformats.org/drawingml/2006/picture" mc:Ignorable="w14 wp14">
  <w:p xmlns:wp14="http://schemas.microsoft.com/office/word/2010/wordml" w14:paraId="1C8225C6" wp14:textId="77777777">
    <w:pPr>
      <w:pStyle w:val="Header"/>
      <w:rPr/>
    </w:pPr>
    <w:r>
      <w:drawing>
        <wp:anchor xmlns:wp14="http://schemas.microsoft.com/office/word/2010/wordprocessingDrawing" distT="0" distB="0" distL="114300" distR="116205" simplePos="0" relativeHeight="3" behindDoc="1" locked="0" layoutInCell="1" allowOverlap="1" wp14:anchorId="0A6AD3AF" wp14:editId="7777777">
          <wp:simplePos x="0" y="0"/>
          <wp:positionH relativeFrom="column">
            <wp:posOffset>-261620</wp:posOffset>
          </wp:positionH>
          <wp:positionV relativeFrom="paragraph">
            <wp:posOffset>64770</wp:posOffset>
          </wp:positionV>
          <wp:extent cx="2055495" cy="552450"/>
          <wp:effectExtent l="0" t="0" r="0" b="0"/>
          <wp:wrapSquare wrapText="bothSides"/>
          <wp:docPr id="4" name="Grafik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6" descr=""/>
                  <pic:cNvPicPr>
                    <a:picLocks noChangeAspect="1" noChangeArrowheads="1"/>
                  </pic:cNvPicPr>
                </pic:nvPicPr>
                <pic:blipFill>
                  <a:blip r:embed="rId1"/>
                  <a:stretch>
                    <a:fillRect/>
                  </a:stretch>
                </pic:blipFill>
                <pic:spPr bwMode="auto">
                  <a:xfrm>
                    <a:off x="0" y="0"/>
                    <a:ext cx="2055495" cy="552450"/>
                  </a:xfrm>
                  <a:prstGeom prst="rect">
                    <a:avLst/>
                  </a:prstGeom>
                </pic:spPr>
              </pic:pic>
            </a:graphicData>
          </a:graphic>
        </wp:anchor>
      </w:drawing>
    </w:r>
    <w:r>
      <w:drawing>
        <wp:anchor xmlns:wp14="http://schemas.microsoft.com/office/word/2010/wordprocessingDrawing" distT="0" distB="0" distL="114300" distR="114300" simplePos="0" relativeHeight="4" behindDoc="1" locked="0" layoutInCell="1" allowOverlap="1" wp14:anchorId="62F1B528" wp14:editId="7777777">
          <wp:simplePos x="0" y="0"/>
          <wp:positionH relativeFrom="column">
            <wp:posOffset>4616450</wp:posOffset>
          </wp:positionH>
          <wp:positionV relativeFrom="paragraph">
            <wp:posOffset>36195</wp:posOffset>
          </wp:positionV>
          <wp:extent cx="1760220" cy="495300"/>
          <wp:effectExtent l="0" t="0" r="0" b="0"/>
          <wp:wrapSquare wrapText="bothSides"/>
          <wp:docPr id="5" name="Grafik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
                  <pic:cNvPicPr>
                    <a:picLocks noChangeAspect="1" noChangeArrowheads="1"/>
                  </pic:cNvPicPr>
                </pic:nvPicPr>
                <pic:blipFill>
                  <a:blip r:embed="rId2"/>
                  <a:stretch>
                    <a:fillRect/>
                  </a:stretch>
                </pic:blipFill>
                <pic:spPr bwMode="auto">
                  <a:xfrm>
                    <a:off x="0" y="0"/>
                    <a:ext cx="1760220" cy="495300"/>
                  </a:xfrm>
                  <a:prstGeom prst="rect">
                    <a:avLst/>
                  </a:prstGeom>
                </pic:spPr>
              </pic:pic>
            </a:graphicData>
          </a:graphic>
        </wp:anchor>
      </w:drawing>
    </w:r>
    <w:r>
      <w:drawing>
        <wp:anchor xmlns:wp14="http://schemas.microsoft.com/office/word/2010/wordprocessingDrawing" distT="0" distB="0" distL="114300" distR="114300" simplePos="0" relativeHeight="5" behindDoc="1" locked="0" layoutInCell="1" allowOverlap="1" wp14:anchorId="495CDF61" wp14:editId="7777777">
          <wp:simplePos x="0" y="0"/>
          <wp:positionH relativeFrom="margin">
            <wp:posOffset>2775585</wp:posOffset>
          </wp:positionH>
          <wp:positionV relativeFrom="margin">
            <wp:posOffset>-467995</wp:posOffset>
          </wp:positionV>
          <wp:extent cx="933450" cy="540385"/>
          <wp:effectExtent l="0" t="0" r="0" b="0"/>
          <wp:wrapSquare wrapText="bothSides"/>
          <wp:docPr id="6" name="Grafik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3" descr=""/>
                  <pic:cNvPicPr>
                    <a:picLocks noChangeAspect="1" noChangeArrowheads="1"/>
                  </pic:cNvPicPr>
                </pic:nvPicPr>
                <pic:blipFill>
                  <a:blip r:embed="rId3"/>
                  <a:srcRect l="16641" t="23793" r="18479" b="18986"/>
                  <a:stretch>
                    <a:fillRect/>
                  </a:stretch>
                </pic:blipFill>
                <pic:spPr bwMode="auto">
                  <a:xfrm>
                    <a:off x="0" y="0"/>
                    <a:ext cx="933450" cy="540385"/>
                  </a:xfrm>
                  <a:prstGeom prst="rect">
                    <a:avLst/>
                  </a:prstGeom>
                </pic:spPr>
              </pic:pic>
            </a:graphicData>
          </a:graphic>
        </wp:anchor>
      </w:drawing>
    </w:r>
    <w:r>
      <w:rPr/>
      <w:tab/>
    </w:r>
    <w:r>
      <w:rPr/>
      <w:tab/>
    </w:r>
  </w:p>
  <w:p xmlns:wp14="http://schemas.microsoft.com/office/word/2010/wordml" w14:paraId="50F40DEB" wp14:textId="77777777">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xmlns:wp14="http://schemas.microsoft.com/office/word/2010/wordml" w14:paraId="7BB9C915" wp14:textId="77777777">
    <w:pPr>
      <w:pStyle w:val="Header"/>
      <w:rPr/>
    </w:pPr>
    <w:r>
      <w:rPr/>
      <w:tab/>
    </w:r>
    <w:r>
      <w:rPr/>
      <w:tab/>
    </w:r>
    <w:r>
      <w:rPr/>
      <w:fldChar w:fldCharType="begin"/>
    </w:r>
    <w:r>
      <w:rPr/>
      <w:instrText> PAGE </w:instrText>
    </w:r>
    <w:r>
      <w:rPr/>
      <w:fldChar w:fldCharType="separate"/>
    </w:r>
    <w:r>
      <w:rPr/>
      <w:t>19</w:t>
    </w:r>
    <w:r>
      <w:rPr/>
      <w:fldChar w:fldCharType="end"/>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xmlns:wp14="http://schemas.microsoft.com/office/word/2010/wordml" w14:paraId="15877E4F" wp14:textId="77777777">
    <w:pPr>
      <w:pStyle w:val="Header"/>
      <w:rPr>
        <w:lang w:val="de-CH"/>
      </w:rPr>
    </w:pPr>
    <w:r>
      <w:rPr/>
      <w:tab/>
    </w:r>
    <w:r>
      <w:rPr/>
      <w:tab/>
    </w:r>
    <w:r>
      <w:rPr/>
      <w:fldChar w:fldCharType="begin"/>
    </w:r>
    <w:r>
      <w:rPr/>
      <w:instrText> PAGE </w:instrText>
    </w:r>
    <w:r>
      <w:rPr/>
      <w:fldChar w:fldCharType="separate"/>
    </w:r>
    <w:r>
      <w:rPr/>
      <w:t>18</w:t>
    </w:r>
    <w:r>
      <w:rPr/>
      <w:fldChar w:fldCharType="end"/>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xmlns:wp14="http://schemas.microsoft.com/office/word/2010/wordml" w14:paraId="4AAC1BFC" wp14:textId="77777777">
    <w:pPr>
      <w:pStyle w:val="Header"/>
      <w:rPr/>
    </w:pPr>
    <w:r>
      <w:rPr/>
      <w:tab/>
    </w:r>
    <w:r>
      <w:rPr/>
      <w:tab/>
    </w:r>
    <w:r>
      <w:rPr/>
      <w:fldChar w:fldCharType="begin"/>
    </w:r>
    <w:r>
      <w:rPr/>
      <w:instrText> PAGE </w:instrText>
    </w:r>
    <w:r>
      <w:rPr/>
      <w:fldChar w:fldCharType="separate"/>
    </w:r>
    <w:r>
      <w:rPr/>
      <w:t>34</w:t>
    </w:r>
    <w:r>
      <w:rPr/>
      <w:fldChar w:fldCharType="end"/>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xmlns:wp14="http://schemas.microsoft.com/office/word/2010/wordml" w14:paraId="6077FBF8" wp14:textId="77777777">
    <w:pPr>
      <w:pStyle w:val="Header"/>
      <w:rPr>
        <w:lang w:val="de-CH"/>
      </w:rPr>
    </w:pPr>
    <w:r>
      <w:rPr/>
      <w:tab/>
    </w:r>
    <w:r>
      <w:rPr/>
      <w:tab/>
    </w:r>
    <w:r>
      <w:rPr/>
      <w:fldChar w:fldCharType="begin"/>
    </w:r>
    <w:r>
      <w:rPr/>
      <w:instrText> PAGE </w:instrText>
    </w:r>
    <w:r>
      <w:rPr/>
      <w:fldChar w:fldCharType="separate"/>
    </w:r>
    <w:r>
      <w:rPr/>
      <w:t>20</w:t>
    </w:r>
    <w:r>
      <w:rPr/>
      <w:fldChar w:fldCharType="end"/>
    </w:r>
  </w:p>
  <w:p xmlns:wp14="http://schemas.microsoft.com/office/word/2010/wordml" w14:paraId="77A52294" wp14:textId="77777777">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xmlns:wp14="http://schemas.microsoft.com/office/word/2010/wordml" w14:paraId="58D3CD4F" wp14:textId="77777777">
    <w:pPr>
      <w:pStyle w:val="Header"/>
      <w:rPr/>
    </w:pPr>
    <w:r>
      <w:rPr/>
      <w:tab/>
    </w:r>
    <w:r>
      <w:rPr/>
      <w:tab/>
    </w:r>
    <w:r>
      <w:rPr/>
      <w:fldChar w:fldCharType="begin"/>
    </w:r>
    <w:r>
      <w:rPr/>
      <w:instrText> PAGE </w:instrText>
    </w:r>
    <w:r>
      <w:rPr/>
      <w:fldChar w:fldCharType="separate"/>
    </w:r>
    <w:r>
      <w:rPr/>
      <w:t>35</w:t>
    </w:r>
    <w:r>
      <w:rPr/>
      <w:fldChar w:fldCharType="end"/>
    </w:r>
  </w:p>
  <w:p xmlns:wp14="http://schemas.microsoft.com/office/word/2010/wordml" w14:paraId="007DCDA8" wp14:textId="77777777">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xmlns:wp14="http://schemas.microsoft.com/office/word/2010/wordml" w14:paraId="28F1E6D9" wp14:textId="77777777">
    <w:pPr>
      <w:pStyle w:val="Header"/>
      <w:rPr/>
    </w:pPr>
    <w:r>
      <w:rPr/>
      <w:tab/>
    </w:r>
    <w:r>
      <w:rPr/>
      <w:tab/>
    </w:r>
    <w:r>
      <w:rPr/>
      <w:fldChar w:fldCharType="begin"/>
    </w:r>
    <w:r>
      <w:rPr/>
      <w:instrText> PAGE </w:instrText>
    </w:r>
    <w:r>
      <w:rPr/>
      <w:fldChar w:fldCharType="separate"/>
    </w:r>
    <w:r>
      <w:rPr/>
      <w:t>41</w:t>
    </w:r>
    <w:r>
      <w:rPr/>
      <w:fldChar w:fldCharType="end"/>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xmlns:wp14="http://schemas.microsoft.com/office/word/2010/wordml" w14:paraId="2385B340" wp14:textId="77777777">
    <w:pPr>
      <w:pStyle w:val="Header"/>
      <w:rPr/>
    </w:pPr>
    <w:r>
      <w:rPr/>
      <w:tab/>
    </w:r>
    <w:r>
      <w:rPr/>
      <w:tab/>
    </w:r>
    <w:r>
      <w:rPr/>
      <w:fldChar w:fldCharType="begin"/>
    </w:r>
    <w:r>
      <w:rPr/>
      <w:instrText> PAGE </w:instrText>
    </w:r>
    <w:r>
      <w:rPr/>
      <w:fldChar w:fldCharType="separate"/>
    </w:r>
    <w:r>
      <w:rPr/>
      <w:t>36</w:t>
    </w:r>
    <w:r>
      <w:rPr/>
      <w:fldChar w:fldCharType="end"/>
    </w:r>
  </w:p>
  <w:p xmlns:wp14="http://schemas.microsoft.com/office/word/2010/wordml" w14:paraId="450EA2D7" wp14:textId="77777777">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360" w:hanging="360"/>
      </w:pPr>
      <w:rPr>
        <w:smallCaps w:val="false"/>
        <w:caps w:val="false"/>
        <w:outline w:val="false"/>
        <w:dstrike w:val="false"/>
        <w:strike w:val="false"/>
        <w:vertAlign w:val="baseline"/>
        <w:position w:val="0"/>
        <w:sz w:val="26"/>
        <w:sz w:val="26"/>
        <w:spacing w:val="0"/>
        <w:i w:val="false"/>
        <w:shadow w:val="false"/>
        <w:u w:val="none"/>
        <w:b/>
        <w:kern w:val="0"/>
        <w:effect w:val="none"/>
        <w:iCs w:val="false"/>
        <w:bCs w:val="false"/>
        <w:em w:val="none"/>
        <w:emboss w:val="false"/>
        <w:imprint w:val="false"/>
        <w:vanish w:val="false"/>
      </w:rPr>
    </w:lvl>
    <w:lvl w:ilvl="1">
      <w:start w:val="1"/>
      <w:pStyle w:val="Heading2"/>
      <w:numFmt w:val="decimal"/>
      <w:lvlText w:val="%1.%2"/>
      <w:lvlJc w:val="left"/>
      <w:pPr>
        <w:ind w:left="576" w:hanging="576"/>
      </w:pPr>
    </w:lvl>
    <w:lvl w:ilvl="2">
      <w:start w:val="1"/>
      <w:pStyle w:val="Heading3"/>
      <w:numFmt w:val="decimal"/>
      <w:lvlText w:val="%1.%2.%3"/>
      <w:lvlJc w:val="left"/>
      <w:pPr>
        <w:ind w:left="720" w:hanging="720"/>
      </w:pPr>
    </w:lvl>
    <w:lvl w:ilvl="3">
      <w:start w:val="1"/>
      <w:pStyle w:val="Heading4"/>
      <w:numFmt w:val="decimal"/>
      <w:lvlText w:val="%1.%2.%3.%4"/>
      <w:lvlJc w:val="left"/>
      <w:pPr>
        <w:ind w:left="864" w:hanging="864"/>
      </w:pPr>
    </w:lvl>
    <w:lvl w:ilvl="4">
      <w:start w:val="1"/>
      <w:pStyle w:val="Heading5"/>
      <w:numFmt w:val="decimal"/>
      <w:lvlText w:val="%1.%2.%3.%4.%5"/>
      <w:lvlJc w:val="left"/>
      <w:pPr>
        <w:ind w:left="1008" w:hanging="1008"/>
      </w:pPr>
    </w:lvl>
    <w:lvl w:ilvl="5">
      <w:start w:val="1"/>
      <w:pStyle w:val="Heading6"/>
      <w:numFmt w:val="decimal"/>
      <w:lvlText w:val="%1.%2.%3.%4.%5.%6"/>
      <w:lvlJc w:val="left"/>
      <w:pPr>
        <w:ind w:left="1152" w:hanging="1152"/>
      </w:pPr>
    </w:lvl>
    <w:lvl w:ilvl="6">
      <w:start w:val="1"/>
      <w:pStyle w:val="Heading7"/>
      <w:numFmt w:val="decimal"/>
      <w:lvlText w:val="%1.%2.%3.%4.%5.%6.%7"/>
      <w:lvlJc w:val="left"/>
      <w:pPr>
        <w:ind w:left="1296" w:hanging="1296"/>
      </w:pPr>
    </w:lvl>
    <w:lvl w:ilvl="7">
      <w:start w:val="1"/>
      <w:pStyle w:val="Heading8"/>
      <w:numFmt w:val="decimal"/>
      <w:lvlText w:val="%1.%2.%3.%4.%5.%6.%7.%8"/>
      <w:lvlJc w:val="left"/>
      <w:pPr>
        <w:ind w:left="1440" w:hanging="1440"/>
      </w:pPr>
    </w:lvl>
    <w:lvl w:ilvl="8">
      <w:start w:val="1"/>
      <w:pStyle w:val="Heading9"/>
      <w:numFmt w:val="decimal"/>
      <w:lvlText w:val="%1.%2.%3.%4.%5.%6.%7.%8.%9"/>
      <w:lvlJc w:val="left"/>
      <w:pPr>
        <w:ind w:left="1584" w:hanging="1584"/>
      </w:pPr>
    </w:lvl>
  </w:abstractNum>
  <w:abstractNum w:abstractNumId="2">
    <w:lvl w:ilvl="0">
      <w:start w:val="1"/>
      <w:numFmt w:val="decimal"/>
      <w:lvlText w:val="%1."/>
      <w:lvlJc w:val="left"/>
      <w:pPr>
        <w:ind w:left="360" w:hanging="360"/>
      </w:pPr>
      <w:rPr>
        <w:smallCaps w:val="false"/>
        <w:caps w:val="false"/>
        <w:outline w:val="false"/>
        <w:dstrike w:val="false"/>
        <w:strike w:val="false"/>
        <w:vertAlign w:val="baseline"/>
        <w:position w:val="0"/>
        <w:sz w:val="26"/>
        <w:sz w:val="26"/>
        <w:spacing w:val="0"/>
        <w:i w:val="false"/>
        <w:shadow w:val="false"/>
        <w:u w:val="none"/>
        <w:b/>
        <w:kern w:val="0"/>
        <w:effect w:val="none"/>
        <w:iCs w:val="false"/>
        <w:bCs w:val="false"/>
        <w:em w:val="none"/>
        <w:emboss w:val="false"/>
        <w:imprint w:val="false"/>
        <w:vanish w:val="fals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lvl w:ilvl="0">
      <w:start w:val="1"/>
      <w:numFmt w:val="decimal"/>
      <w:lvlText w:val="%1."/>
      <w:lvlJc w:val="left"/>
      <w:pPr>
        <w:ind w:left="1080" w:hanging="360"/>
      </w:pPr>
    </w:lvl>
    <w:lvl w:ilvl="1">
      <w:start w:val="1"/>
      <w:numFmt w:val="bullet"/>
      <w:lvlText w:val="o"/>
      <w:lvlJc w:val="left"/>
      <w:pPr>
        <w:ind w:left="1800" w:hanging="360"/>
      </w:pPr>
      <w:rPr>
        <w:rFonts w:hint="default" w:ascii="Courier New" w:hAnsi="Courier New" w:cs="Courier New"/>
        <w:rFonts w:cs="Courier New"/>
      </w:rPr>
    </w:lvl>
    <w:lvl w:ilvl="2">
      <w:start w:val="1"/>
      <w:numFmt w:val="bullet"/>
      <w:lvlText w:val=""/>
      <w:lvlJc w:val="left"/>
      <w:pPr>
        <w:ind w:left="2520" w:hanging="360"/>
      </w:pPr>
      <w:rPr>
        <w:rFonts w:hint="default" w:ascii="Wingdings" w:hAnsi="Wingdings" w:cs="Wingdings"/>
        <w:rFonts w:cs="Wingdings"/>
      </w:rPr>
    </w:lvl>
    <w:lvl w:ilvl="3">
      <w:start w:val="1"/>
      <w:numFmt w:val="bullet"/>
      <w:lvlText w:val=""/>
      <w:lvlJc w:val="left"/>
      <w:pPr>
        <w:ind w:left="3240" w:hanging="360"/>
      </w:pPr>
      <w:rPr>
        <w:rFonts w:hint="default" w:ascii="Symbol" w:hAnsi="Symbol" w:cs="Symbol"/>
        <w:rFonts w:cs="Symbol"/>
      </w:rPr>
    </w:lvl>
    <w:lvl w:ilvl="4">
      <w:start w:val="1"/>
      <w:numFmt w:val="bullet"/>
      <w:lvlText w:val="o"/>
      <w:lvlJc w:val="left"/>
      <w:pPr>
        <w:ind w:left="3960" w:hanging="360"/>
      </w:pPr>
      <w:rPr>
        <w:rFonts w:hint="default" w:ascii="Courier New" w:hAnsi="Courier New" w:cs="Courier New"/>
        <w:rFonts w:cs="Courier New"/>
      </w:rPr>
    </w:lvl>
    <w:lvl w:ilvl="5">
      <w:start w:val="1"/>
      <w:numFmt w:val="bullet"/>
      <w:lvlText w:val=""/>
      <w:lvlJc w:val="left"/>
      <w:pPr>
        <w:ind w:left="4680" w:hanging="360"/>
      </w:pPr>
      <w:rPr>
        <w:rFonts w:hint="default" w:ascii="Wingdings" w:hAnsi="Wingdings" w:cs="Wingdings"/>
        <w:rFonts w:cs="Wingdings"/>
      </w:rPr>
    </w:lvl>
    <w:lvl w:ilvl="6">
      <w:start w:val="1"/>
      <w:numFmt w:val="bullet"/>
      <w:lvlText w:val=""/>
      <w:lvlJc w:val="left"/>
      <w:pPr>
        <w:ind w:left="5400" w:hanging="360"/>
      </w:pPr>
      <w:rPr>
        <w:rFonts w:hint="default" w:ascii="Symbol" w:hAnsi="Symbol" w:cs="Symbol"/>
        <w:rFonts w:cs="Symbol"/>
      </w:rPr>
    </w:lvl>
    <w:lvl w:ilvl="7">
      <w:start w:val="1"/>
      <w:numFmt w:val="bullet"/>
      <w:lvlText w:val="o"/>
      <w:lvlJc w:val="left"/>
      <w:pPr>
        <w:ind w:left="6120" w:hanging="360"/>
      </w:pPr>
      <w:rPr>
        <w:rFonts w:hint="default" w:ascii="Courier New" w:hAnsi="Courier New" w:cs="Courier New"/>
        <w:rFonts w:cs="Courier New"/>
      </w:rPr>
    </w:lvl>
    <w:lvl w:ilvl="8">
      <w:start w:val="1"/>
      <w:numFmt w:val="bullet"/>
      <w:lvlText w:val=""/>
      <w:lvlJc w:val="left"/>
      <w:pPr>
        <w:ind w:left="6840" w:hanging="360"/>
      </w:pPr>
      <w:rPr>
        <w:rFonts w:hint="default" w:ascii="Wingdings" w:hAnsi="Wingdings" w:cs="Wingdings"/>
        <w:rFonts w:cs="Wingdings"/>
      </w:rPr>
    </w:lvl>
  </w:abstractNum>
  <w:abstractNum w:abstractNumId="4">
    <w:lvl w:ilvl="0">
      <w:start w:val="13"/>
      <w:numFmt w:val="bullet"/>
      <w:lvlText w:val=""/>
      <w:lvlJc w:val="left"/>
      <w:pPr>
        <w:ind w:left="720" w:hanging="360"/>
      </w:pPr>
      <w:rPr>
        <w:rFonts w:hint="default" w:ascii="Wingdings" w:hAnsi="Wingdings" w:cs="Wingdings"/>
        <w:sz w:val="24"/>
        <w:b/>
        <w:rFonts w:cs="Times New Roman"/>
      </w:rPr>
    </w:lvl>
    <w:lvl w:ilvl="1">
      <w:start w:val="1"/>
      <w:numFmt w:val="bullet"/>
      <w:lvlText w:val="o"/>
      <w:lvlJc w:val="left"/>
      <w:pPr>
        <w:ind w:left="1440" w:hanging="360"/>
      </w:pPr>
      <w:rPr>
        <w:rFonts w:hint="default" w:ascii="Courier New" w:hAnsi="Courier New" w:cs="Courier New"/>
        <w:rFonts w:cs="Courier New"/>
      </w:rPr>
    </w:lvl>
    <w:lvl w:ilvl="2">
      <w:start w:val="1"/>
      <w:numFmt w:val="bullet"/>
      <w:lvlText w:val=""/>
      <w:lvlJc w:val="left"/>
      <w:pPr>
        <w:ind w:left="2160" w:hanging="360"/>
      </w:pPr>
      <w:rPr>
        <w:rFonts w:hint="default" w:ascii="Wingdings" w:hAnsi="Wingdings" w:cs="Wingdings"/>
        <w:rFonts w:cs="Wingdings"/>
      </w:rPr>
    </w:lvl>
    <w:lvl w:ilvl="3">
      <w:start w:val="1"/>
      <w:numFmt w:val="bullet"/>
      <w:lvlText w:val=""/>
      <w:lvlJc w:val="left"/>
      <w:pPr>
        <w:ind w:left="2880" w:hanging="360"/>
      </w:pPr>
      <w:rPr>
        <w:rFonts w:hint="default" w:ascii="Symbol" w:hAnsi="Symbol" w:cs="Symbol"/>
        <w:rFonts w:cs="Symbol"/>
      </w:rPr>
    </w:lvl>
    <w:lvl w:ilvl="4">
      <w:start w:val="1"/>
      <w:numFmt w:val="bullet"/>
      <w:lvlText w:val="o"/>
      <w:lvlJc w:val="left"/>
      <w:pPr>
        <w:ind w:left="3600" w:hanging="360"/>
      </w:pPr>
      <w:rPr>
        <w:rFonts w:hint="default" w:ascii="Courier New" w:hAnsi="Courier New" w:cs="Courier New"/>
        <w:rFonts w:cs="Courier New"/>
      </w:rPr>
    </w:lvl>
    <w:lvl w:ilvl="5">
      <w:start w:val="1"/>
      <w:numFmt w:val="bullet"/>
      <w:lvlText w:val=""/>
      <w:lvlJc w:val="left"/>
      <w:pPr>
        <w:ind w:left="4320" w:hanging="360"/>
      </w:pPr>
      <w:rPr>
        <w:rFonts w:hint="default" w:ascii="Wingdings" w:hAnsi="Wingdings" w:cs="Wingdings"/>
        <w:rFonts w:cs="Wingdings"/>
      </w:rPr>
    </w:lvl>
    <w:lvl w:ilvl="6">
      <w:start w:val="1"/>
      <w:numFmt w:val="bullet"/>
      <w:lvlText w:val=""/>
      <w:lvlJc w:val="left"/>
      <w:pPr>
        <w:ind w:left="5040" w:hanging="360"/>
      </w:pPr>
      <w:rPr>
        <w:rFonts w:hint="default" w:ascii="Symbol" w:hAnsi="Symbol" w:cs="Symbol"/>
        <w:rFonts w:cs="Symbol"/>
      </w:rPr>
    </w:lvl>
    <w:lvl w:ilvl="7">
      <w:start w:val="1"/>
      <w:numFmt w:val="bullet"/>
      <w:lvlText w:val="o"/>
      <w:lvlJc w:val="left"/>
      <w:pPr>
        <w:ind w:left="5760" w:hanging="360"/>
      </w:pPr>
      <w:rPr>
        <w:rFonts w:hint="default" w:ascii="Courier New" w:hAnsi="Courier New" w:cs="Courier New"/>
        <w:rFonts w:cs="Courier New"/>
      </w:rPr>
    </w:lvl>
    <w:lvl w:ilvl="8">
      <w:start w:val="1"/>
      <w:numFmt w:val="bullet"/>
      <w:lvlText w:val=""/>
      <w:lvlJc w:val="left"/>
      <w:pPr>
        <w:ind w:left="6480" w:hanging="360"/>
      </w:pPr>
      <w:rPr>
        <w:rFonts w:hint="default" w:ascii="Wingdings" w:hAnsi="Wingdings" w:cs="Wingdings"/>
        <w:rFonts w:cs="Wingdings"/>
      </w:rPr>
    </w:lvl>
  </w:abstractNum>
  <w:abstractNum w:abstractNumId="5">
    <w:lvl w:ilvl="0">
      <w:start w:val="1"/>
      <w:numFmt w:val="decimal"/>
      <w:lvlText w:val="%1."/>
      <w:lvlJc w:val="left"/>
      <w:pPr>
        <w:ind w:left="1080" w:hanging="360"/>
      </w:pPr>
    </w:lvl>
    <w:lvl w:ilvl="1">
      <w:start w:val="1"/>
      <w:numFmt w:val="bullet"/>
      <w:lvlText w:val="o"/>
      <w:lvlJc w:val="left"/>
      <w:pPr>
        <w:ind w:left="1800" w:hanging="360"/>
      </w:pPr>
      <w:rPr>
        <w:rFonts w:hint="default" w:ascii="Courier New" w:hAnsi="Courier New" w:cs="Courier New"/>
        <w:rFonts w:cs="Courier New"/>
      </w:rPr>
    </w:lvl>
    <w:lvl w:ilvl="2">
      <w:start w:val="1"/>
      <w:numFmt w:val="bullet"/>
      <w:lvlText w:val=""/>
      <w:lvlJc w:val="left"/>
      <w:pPr>
        <w:ind w:left="2520" w:hanging="360"/>
      </w:pPr>
      <w:rPr>
        <w:rFonts w:hint="default" w:ascii="Wingdings" w:hAnsi="Wingdings" w:cs="Wingdings"/>
        <w:rFonts w:cs="Wingdings"/>
      </w:rPr>
    </w:lvl>
    <w:lvl w:ilvl="3">
      <w:start w:val="1"/>
      <w:numFmt w:val="bullet"/>
      <w:lvlText w:val=""/>
      <w:lvlJc w:val="left"/>
      <w:pPr>
        <w:ind w:left="3240" w:hanging="360"/>
      </w:pPr>
      <w:rPr>
        <w:rFonts w:hint="default" w:ascii="Symbol" w:hAnsi="Symbol" w:cs="Symbol"/>
        <w:rFonts w:cs="Symbol"/>
      </w:rPr>
    </w:lvl>
    <w:lvl w:ilvl="4">
      <w:start w:val="1"/>
      <w:numFmt w:val="bullet"/>
      <w:lvlText w:val="o"/>
      <w:lvlJc w:val="left"/>
      <w:pPr>
        <w:ind w:left="3960" w:hanging="360"/>
      </w:pPr>
      <w:rPr>
        <w:rFonts w:hint="default" w:ascii="Courier New" w:hAnsi="Courier New" w:cs="Courier New"/>
        <w:rFonts w:cs="Courier New"/>
      </w:rPr>
    </w:lvl>
    <w:lvl w:ilvl="5">
      <w:start w:val="1"/>
      <w:numFmt w:val="bullet"/>
      <w:lvlText w:val=""/>
      <w:lvlJc w:val="left"/>
      <w:pPr>
        <w:ind w:left="4680" w:hanging="360"/>
      </w:pPr>
      <w:rPr>
        <w:rFonts w:hint="default" w:ascii="Wingdings" w:hAnsi="Wingdings" w:cs="Wingdings"/>
        <w:rFonts w:cs="Wingdings"/>
      </w:rPr>
    </w:lvl>
    <w:lvl w:ilvl="6">
      <w:start w:val="1"/>
      <w:numFmt w:val="bullet"/>
      <w:lvlText w:val=""/>
      <w:lvlJc w:val="left"/>
      <w:pPr>
        <w:ind w:left="5400" w:hanging="360"/>
      </w:pPr>
      <w:rPr>
        <w:rFonts w:hint="default" w:ascii="Symbol" w:hAnsi="Symbol" w:cs="Symbol"/>
        <w:rFonts w:cs="Symbol"/>
      </w:rPr>
    </w:lvl>
    <w:lvl w:ilvl="7">
      <w:start w:val="1"/>
      <w:numFmt w:val="bullet"/>
      <w:lvlText w:val="o"/>
      <w:lvlJc w:val="left"/>
      <w:pPr>
        <w:ind w:left="6120" w:hanging="360"/>
      </w:pPr>
      <w:rPr>
        <w:rFonts w:hint="default" w:ascii="Courier New" w:hAnsi="Courier New" w:cs="Courier New"/>
        <w:rFonts w:cs="Courier New"/>
      </w:rPr>
    </w:lvl>
    <w:lvl w:ilvl="8">
      <w:start w:val="1"/>
      <w:numFmt w:val="bullet"/>
      <w:lvlText w:val=""/>
      <w:lvlJc w:val="left"/>
      <w:pPr>
        <w:ind w:left="6840" w:hanging="360"/>
      </w:pPr>
      <w:rPr>
        <w:rFonts w:hint="default" w:ascii="Wingdings" w:hAnsi="Wingdings" w:cs="Wingdings"/>
        <w:rFonts w:cs="Wingdings"/>
      </w:rPr>
    </w:lvl>
  </w:abstractNum>
  <w:num w:numId="1">
    <w:abstractNumId w:val="1"/>
  </w:num>
  <w:num w:numId="2">
    <w:abstractNumId w:val="2"/>
  </w:num>
  <w:num w:numId="3">
    <w:abstractNumId w:val="3"/>
  </w:num>
  <w:num w:numId="4">
    <w:abstractNumId w:val="4"/>
  </w:num>
  <w:num w:numId="5">
    <w:abstractNumId w:val="5"/>
  </w:num>
</w:numbering>
</file>

<file path=word/people.xml><?xml version="1.0" encoding="utf-8"?>
<w15:people xmlns:mc="http://schemas.openxmlformats.org/markup-compatibility/2006" xmlns:w15="http://schemas.microsoft.com/office/word/2012/wordml" mc:Ignorable="w15">
  <w15:person w15:author="Wohland  Jan">
    <w15:presenceInfo w15:providerId="AD" w15:userId="S::jwohland@ethz.ch::d5725a98-a5a5-4f80-a318-4f5b28821bb5"/>
  </w15:person>
</w15:people>
</file>

<file path=word/settings.xml><?xml version="1.0" encoding="utf-8"?>
<w:settings xmlns:w14="http://schemas.microsoft.com/office/word/2010/wordml" xmlns:wp14="http://schemas.microsoft.com/office/word/2010/wordprocessingDrawing" xmlns:w="http://schemas.openxmlformats.org/wordprocessingml/2006/main" xmlns:mc="http://schemas.openxmlformats.org/markup-compatibility/2006" xmlns:w15="http://schemas.microsoft.com/office/word/2012/wordml" mc:Ignorable="w14 wp14 w15">
  <w:zoom w:percent="94"/>
  <w:trackRevisions w:val="true"/>
  <w:defaultTabStop w:val="34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E2152ED"/>
    <w:rsid w:val="001ABA94"/>
    <w:rsid w:val="025C618A"/>
    <w:rsid w:val="0490FDBB"/>
    <w:rsid w:val="0563AACB"/>
    <w:rsid w:val="0688FEC7"/>
    <w:rsid w:val="0688FEC7"/>
    <w:rsid w:val="0C3603C9"/>
    <w:rsid w:val="0E2152ED"/>
    <w:rsid w:val="0F547C2E"/>
    <w:rsid w:val="18A5F6F7"/>
    <w:rsid w:val="19EDF277"/>
    <w:rsid w:val="1BDA64F8"/>
    <w:rsid w:val="1F1205BA"/>
    <w:rsid w:val="1F1505AA"/>
    <w:rsid w:val="239603AD"/>
    <w:rsid w:val="2806CC7B"/>
    <w:rsid w:val="28140D53"/>
    <w:rsid w:val="2BF87648"/>
    <w:rsid w:val="303487F4"/>
    <w:rsid w:val="309DEDCA"/>
    <w:rsid w:val="349FEA6A"/>
    <w:rsid w:val="3560ED64"/>
    <w:rsid w:val="359CC8D8"/>
    <w:rsid w:val="37389939"/>
    <w:rsid w:val="3920C034"/>
    <w:rsid w:val="3C0C0A5C"/>
    <w:rsid w:val="3C953889"/>
    <w:rsid w:val="400D3CB3"/>
    <w:rsid w:val="42154009"/>
    <w:rsid w:val="438A3A06"/>
    <w:rsid w:val="45CC843E"/>
    <w:rsid w:val="45F8B777"/>
    <w:rsid w:val="4916B235"/>
    <w:rsid w:val="4B638811"/>
    <w:rsid w:val="4CAFE542"/>
    <w:rsid w:val="4D4414C0"/>
    <w:rsid w:val="4F4B23C7"/>
    <w:rsid w:val="504410BE"/>
    <w:rsid w:val="57F297E9"/>
    <w:rsid w:val="5A16924E"/>
    <w:rsid w:val="5B3EEC76"/>
    <w:rsid w:val="5C6D6ECE"/>
    <w:rsid w:val="618051D2"/>
    <w:rsid w:val="66278C21"/>
    <w:rsid w:val="66AB23AB"/>
    <w:rsid w:val="6818FA6B"/>
    <w:rsid w:val="691CD3DD"/>
    <w:rsid w:val="729685D0"/>
    <w:rsid w:val="789E501F"/>
    <w:rsid w:val="7C51CB16"/>
    <w:rsid w:val="7D4C5076"/>
    <w:rsid w:val="7D8A29EE"/>
    <w:rsid w:val="7DAC6DC6"/>
    <w:rsid w:val="7FF04B95"/>
  </w:rsids>
  <w:themeFontLang w:val="en-US" w:eastAsia="en-GB" w:bidi="ar-SA"/>
  <w14:docId w14:val="19467DA3"/>
  <w15:docId w15:val="{c8303d54-6974-47a5-93a3-1e8b9b8084e2}"/>
</w:settings>
</file>

<file path=word/styles.xml><?xml version="1.0" encoding="utf-8"?>
<w:styles xmlns:wp14="http://schemas.microsoft.com/office/word/2010/wordprocessingDrawing" xmlns:w="http://schemas.openxmlformats.org/wordprocessingml/2006/main" xmlns:w14="http://schemas.microsoft.com/office/word/2010/wordml" xmlns:mc="http://schemas.openxmlformats.org/markup-compatibility/2006" mc:Ignorable="w14 wp14">
  <w:docDefaults>
    <w:rPrDefault>
      <w:rPr>
        <w:rFonts w:ascii="Calibri" w:hAnsi="Calibri" w:eastAsia="Times New Roman" w:cs="Times New Roman" w:asciiTheme="minorHAnsi"/>
        <w:szCs w:val="22"/>
        <w:lang w:val="en-GB" w:eastAsia="en-GB"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13196"/>
    <w:pPr>
      <w:widowControl/>
      <w:bidi w:val="0"/>
      <w:spacing w:before="0" w:after="0" w:line="312" w:lineRule="auto"/>
      <w:ind w:firstLine="720"/>
      <w:jc w:val="both"/>
    </w:pPr>
    <w:rPr>
      <w:rFonts w:ascii="Times New Roman" w:hAnsi="Times New Roman" w:eastAsia="Times New Roman" w:cs="Times New Roman"/>
      <w:color w:val="auto"/>
      <w:kern w:val="0"/>
      <w:sz w:val="22"/>
      <w:szCs w:val="22"/>
      <w:lang w:val="en-GB" w:eastAsia="en-GB" w:bidi="ar-SA"/>
    </w:rPr>
  </w:style>
  <w:style w:type="paragraph" w:styleId="Heading1">
    <w:name w:val="heading 1"/>
    <w:basedOn w:val="Normal"/>
    <w:link w:val="berschrift1Zchn"/>
    <w:uiPriority w:val="9"/>
    <w:qFormat/>
    <w:rsid w:val="005c5d16"/>
    <w:pPr>
      <w:keepNext w:val="true"/>
      <w:keepLines/>
      <w:numPr>
        <w:ilvl w:val="0"/>
        <w:numId w:val="1"/>
      </w:numPr>
      <w:spacing w:before="240" w:after="160"/>
      <w:jc w:val="left"/>
      <w:outlineLvl w:val="0"/>
    </w:pPr>
    <w:rPr>
      <w:rFonts w:eastAsia="" w:cs="Times New Roman" w:eastAsiaTheme="majorEastAsia" w:cstheme="majorBidi"/>
      <w:b/>
      <w:sz w:val="26"/>
      <w:szCs w:val="26"/>
    </w:rPr>
  </w:style>
  <w:style w:type="paragraph" w:styleId="Heading2">
    <w:name w:val="heading 2"/>
    <w:basedOn w:val="Normal"/>
    <w:link w:val="berschrift2Zchn"/>
    <w:uiPriority w:val="9"/>
    <w:unhideWhenUsed/>
    <w:qFormat/>
    <w:rsid w:val="008675ed"/>
    <w:pPr>
      <w:keepNext w:val="true"/>
      <w:keepLines/>
      <w:numPr>
        <w:ilvl w:val="1"/>
        <w:numId w:val="1"/>
      </w:numPr>
      <w:spacing w:before="240" w:after="0"/>
      <w:ind w:left="578" w:hanging="578"/>
      <w:outlineLvl w:val="1"/>
    </w:pPr>
    <w:rPr>
      <w:rFonts w:eastAsia="" w:cs="Times New Roman" w:eastAsiaTheme="majorEastAsia" w:cstheme="majorBidi"/>
      <w:b/>
      <w:sz w:val="24"/>
      <w:szCs w:val="26"/>
    </w:rPr>
  </w:style>
  <w:style w:type="paragraph" w:styleId="Heading3">
    <w:name w:val="heading 3"/>
    <w:basedOn w:val="Normal"/>
    <w:link w:val="berschrift3Zchn"/>
    <w:uiPriority w:val="9"/>
    <w:unhideWhenUsed/>
    <w:qFormat/>
    <w:rsid w:val="00b82f9b"/>
    <w:pPr>
      <w:keepNext w:val="true"/>
      <w:keepLines/>
      <w:numPr>
        <w:ilvl w:val="2"/>
        <w:numId w:val="1"/>
      </w:numPr>
      <w:spacing w:before="160" w:after="0"/>
      <w:outlineLvl w:val="2"/>
    </w:pPr>
    <w:rPr>
      <w:rFonts w:eastAsia="" w:cs="Times New Roman" w:eastAsiaTheme="majorEastAsia" w:cstheme="majorBidi"/>
      <w:sz w:val="24"/>
      <w:szCs w:val="24"/>
    </w:rPr>
  </w:style>
  <w:style w:type="paragraph" w:styleId="Heading4">
    <w:name w:val="heading 4"/>
    <w:basedOn w:val="Normal"/>
    <w:link w:val="berschrift4Zchn"/>
    <w:uiPriority w:val="9"/>
    <w:unhideWhenUsed/>
    <w:qFormat/>
    <w:rsid w:val="00243d97"/>
    <w:pPr>
      <w:keepNext w:val="true"/>
      <w:keepLines/>
      <w:numPr>
        <w:ilvl w:val="3"/>
        <w:numId w:val="1"/>
      </w:numPr>
      <w:spacing w:before="120" w:after="0"/>
      <w:ind w:left="862" w:hanging="862"/>
      <w:jc w:val="left"/>
      <w:outlineLvl w:val="3"/>
    </w:pPr>
    <w:rPr>
      <w:rFonts w:eastAsia="" w:cs="Times New Roman" w:eastAsiaTheme="majorEastAsia" w:cstheme="majorBidi"/>
      <w:iCs/>
    </w:rPr>
  </w:style>
  <w:style w:type="paragraph" w:styleId="Heading5">
    <w:name w:val="heading 5"/>
    <w:basedOn w:val="Normal"/>
    <w:link w:val="berschrift5Zchn"/>
    <w:uiPriority w:val="9"/>
    <w:semiHidden/>
    <w:unhideWhenUsed/>
    <w:qFormat/>
    <w:rsid w:val="003327a0"/>
    <w:pPr>
      <w:keepNext w:val="true"/>
      <w:keepLines/>
      <w:numPr>
        <w:ilvl w:val="4"/>
        <w:numId w:val="1"/>
      </w:numPr>
      <w:spacing w:before="40" w:after="0"/>
      <w:outlineLvl w:val="4"/>
    </w:pPr>
    <w:rPr>
      <w:rFonts w:ascii="Calibri Light" w:hAnsi="Calibri Light" w:eastAsia="" w:cs="Times New Roman" w:asciiTheme="majorHAnsi" w:hAnsiTheme="majorHAnsi" w:eastAsiaTheme="majorEastAsia" w:cstheme="majorBidi"/>
      <w:color w:val="2F5496" w:themeColor="accent1" w:themeShade="bf"/>
    </w:rPr>
  </w:style>
  <w:style w:type="paragraph" w:styleId="Heading6">
    <w:name w:val="heading 6"/>
    <w:basedOn w:val="Normal"/>
    <w:link w:val="berschrift6Zchn"/>
    <w:uiPriority w:val="9"/>
    <w:semiHidden/>
    <w:unhideWhenUsed/>
    <w:qFormat/>
    <w:rsid w:val="003327a0"/>
    <w:pPr>
      <w:keepNext w:val="true"/>
      <w:keepLines/>
      <w:numPr>
        <w:ilvl w:val="5"/>
        <w:numId w:val="1"/>
      </w:numPr>
      <w:spacing w:before="40" w:after="0"/>
      <w:outlineLvl w:val="5"/>
    </w:pPr>
    <w:rPr>
      <w:rFonts w:ascii="Calibri Light" w:hAnsi="Calibri Light" w:eastAsia="" w:cs="Times New Roman" w:asciiTheme="majorHAnsi" w:hAnsiTheme="majorHAnsi" w:eastAsiaTheme="majorEastAsia" w:cstheme="majorBidi"/>
      <w:color w:val="1F3763" w:themeColor="accent1" w:themeShade="7f"/>
    </w:rPr>
  </w:style>
  <w:style w:type="paragraph" w:styleId="Heading7">
    <w:name w:val="heading 7"/>
    <w:basedOn w:val="Normal"/>
    <w:link w:val="berschrift7Zchn"/>
    <w:uiPriority w:val="9"/>
    <w:semiHidden/>
    <w:unhideWhenUsed/>
    <w:qFormat/>
    <w:rsid w:val="003327a0"/>
    <w:pPr>
      <w:keepNext w:val="true"/>
      <w:keepLines/>
      <w:numPr>
        <w:ilvl w:val="6"/>
        <w:numId w:val="1"/>
      </w:numPr>
      <w:spacing w:before="40" w:after="0"/>
      <w:outlineLvl w:val="6"/>
    </w:pPr>
    <w:rPr>
      <w:rFonts w:ascii="Calibri Light" w:hAnsi="Calibri Light" w:eastAsia="" w:cs="Times New Roman" w:asciiTheme="majorHAnsi" w:hAnsiTheme="majorHAnsi" w:eastAsiaTheme="majorEastAsia" w:cstheme="majorBidi"/>
      <w:i/>
      <w:iCs/>
      <w:color w:val="1F3763" w:themeColor="accent1" w:themeShade="7f"/>
    </w:rPr>
  </w:style>
  <w:style w:type="paragraph" w:styleId="Heading8">
    <w:name w:val="heading 8"/>
    <w:basedOn w:val="Normal"/>
    <w:link w:val="berschrift8Zchn"/>
    <w:uiPriority w:val="9"/>
    <w:semiHidden/>
    <w:unhideWhenUsed/>
    <w:qFormat/>
    <w:rsid w:val="003327a0"/>
    <w:pPr>
      <w:keepNext w:val="true"/>
      <w:keepLines/>
      <w:numPr>
        <w:ilvl w:val="7"/>
        <w:numId w:val="1"/>
      </w:numPr>
      <w:spacing w:before="40" w:after="0"/>
      <w:outlineLvl w:val="7"/>
    </w:pPr>
    <w:rPr>
      <w:rFonts w:ascii="Calibri Light" w:hAnsi="Calibri Light" w:eastAsia="" w:cs="Times New Roman" w:asciiTheme="majorHAnsi" w:hAnsiTheme="majorHAnsi" w:eastAsiaTheme="majorEastAsia" w:cstheme="majorBidi"/>
      <w:color w:val="272727" w:themeColor="text1" w:themeTint="d8"/>
      <w:sz w:val="21"/>
      <w:szCs w:val="21"/>
    </w:rPr>
  </w:style>
  <w:style w:type="paragraph" w:styleId="Heading9">
    <w:name w:val="heading 9"/>
    <w:basedOn w:val="Normal"/>
    <w:link w:val="berschrift9Zchn"/>
    <w:uiPriority w:val="9"/>
    <w:semiHidden/>
    <w:unhideWhenUsed/>
    <w:qFormat/>
    <w:rsid w:val="003327a0"/>
    <w:pPr>
      <w:keepNext w:val="true"/>
      <w:keepLines/>
      <w:numPr>
        <w:ilvl w:val="8"/>
        <w:numId w:val="1"/>
      </w:numPr>
      <w:spacing w:before="40" w:after="0"/>
      <w:outlineLvl w:val="8"/>
    </w:pPr>
    <w:rPr>
      <w:rFonts w:ascii="Calibri Light" w:hAnsi="Calibri Light" w:eastAsia="" w:cs="Times New Roman"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TitelblattZchn" w:customStyle="1">
    <w:name w:val="Titelblatt Zchn"/>
    <w:basedOn w:val="DefaultParagraphFont"/>
    <w:link w:val="Titelblatt"/>
    <w:qFormat/>
    <w:rsid w:val="00d26a32"/>
    <w:rPr>
      <w:rFonts w:ascii="Times New Roman" w:hAnsi="Times New Roman"/>
    </w:rPr>
  </w:style>
  <w:style w:type="character" w:styleId="KopfzeileZchn" w:customStyle="1">
    <w:name w:val="Kopfzeile Zchn"/>
    <w:basedOn w:val="DefaultParagraphFont"/>
    <w:link w:val="Kopfzeile"/>
    <w:uiPriority w:val="99"/>
    <w:qFormat/>
    <w:rsid w:val="00d26a32"/>
    <w:rPr>
      <w:rFonts w:ascii="Times New Roman" w:hAnsi="Times New Roman"/>
    </w:rPr>
  </w:style>
  <w:style w:type="character" w:styleId="FuzeileZchn" w:customStyle="1">
    <w:name w:val="Fußzeile Zchn"/>
    <w:basedOn w:val="DefaultParagraphFont"/>
    <w:link w:val="Fuzeile"/>
    <w:uiPriority w:val="99"/>
    <w:qFormat/>
    <w:rsid w:val="00d26a32"/>
    <w:rPr>
      <w:rFonts w:ascii="Times New Roman" w:hAnsi="Times New Roman"/>
    </w:rPr>
  </w:style>
  <w:style w:type="character" w:styleId="Berschrift1Zchn" w:customStyle="1">
    <w:name w:val="Überschrift 1 Zchn"/>
    <w:basedOn w:val="DefaultParagraphFont"/>
    <w:link w:val="berschrift1"/>
    <w:uiPriority w:val="9"/>
    <w:qFormat/>
    <w:rsid w:val="00842e2e"/>
    <w:rPr>
      <w:rFonts w:ascii="Times New Roman" w:hAnsi="Times New Roman" w:eastAsia="" w:cs="Times New Roman" w:eastAsiaTheme="majorEastAsia" w:cstheme="majorBidi"/>
      <w:b/>
      <w:sz w:val="26"/>
      <w:szCs w:val="26"/>
    </w:rPr>
  </w:style>
  <w:style w:type="character" w:styleId="InternetLink" w:customStyle="1">
    <w:name w:val="Internet Link"/>
    <w:basedOn w:val="DefaultParagraphFont"/>
    <w:uiPriority w:val="99"/>
    <w:unhideWhenUsed/>
    <w:rsid w:val="00f92aa9"/>
    <w:rPr>
      <w:color w:val="0563C1" w:themeColor="hyperlink"/>
      <w:u w:val="single"/>
    </w:rPr>
  </w:style>
  <w:style w:type="character" w:styleId="Berschrift2Zchn" w:customStyle="1">
    <w:name w:val="Überschrift 2 Zchn"/>
    <w:basedOn w:val="DefaultParagraphFont"/>
    <w:link w:val="berschrift2"/>
    <w:uiPriority w:val="9"/>
    <w:qFormat/>
    <w:rsid w:val="008675ed"/>
    <w:rPr>
      <w:rFonts w:ascii="Times New Roman" w:hAnsi="Times New Roman" w:eastAsia="" w:cs="Times New Roman" w:eastAsiaTheme="majorEastAsia" w:cstheme="majorBidi"/>
      <w:b/>
      <w:sz w:val="24"/>
      <w:szCs w:val="26"/>
    </w:rPr>
  </w:style>
  <w:style w:type="character" w:styleId="Berschrift3Zchn" w:customStyle="1">
    <w:name w:val="Überschrift 3 Zchn"/>
    <w:basedOn w:val="DefaultParagraphFont"/>
    <w:link w:val="berschrift3"/>
    <w:uiPriority w:val="9"/>
    <w:qFormat/>
    <w:rsid w:val="00b82f9b"/>
    <w:rPr>
      <w:rFonts w:ascii="Times New Roman" w:hAnsi="Times New Roman" w:eastAsia="" w:cs="Times New Roman" w:eastAsiaTheme="majorEastAsia" w:cstheme="majorBidi"/>
      <w:sz w:val="24"/>
      <w:szCs w:val="24"/>
    </w:rPr>
  </w:style>
  <w:style w:type="character" w:styleId="Berschrift4Zchn" w:customStyle="1">
    <w:name w:val="Überschrift 4 Zchn"/>
    <w:basedOn w:val="DefaultParagraphFont"/>
    <w:link w:val="berschrift4"/>
    <w:uiPriority w:val="9"/>
    <w:qFormat/>
    <w:rsid w:val="00243d97"/>
    <w:rPr>
      <w:rFonts w:ascii="Times New Roman" w:hAnsi="Times New Roman" w:eastAsia="" w:cs="Times New Roman" w:eastAsiaTheme="majorEastAsia" w:cstheme="majorBidi"/>
      <w:iCs/>
    </w:rPr>
  </w:style>
  <w:style w:type="character" w:styleId="Berschrift5Zchn" w:customStyle="1">
    <w:name w:val="Überschrift 5 Zchn"/>
    <w:basedOn w:val="DefaultParagraphFont"/>
    <w:link w:val="berschrift5"/>
    <w:uiPriority w:val="9"/>
    <w:semiHidden/>
    <w:qFormat/>
    <w:rsid w:val="003327a0"/>
    <w:rPr>
      <w:rFonts w:ascii="Calibri Light" w:hAnsi="Calibri Light" w:eastAsia="" w:cs="Times New Roman" w:asciiTheme="majorHAnsi" w:hAnsiTheme="majorHAnsi" w:eastAsiaTheme="majorEastAsia" w:cstheme="majorBidi"/>
      <w:color w:val="2F5496" w:themeColor="accent1" w:themeShade="bf"/>
    </w:rPr>
  </w:style>
  <w:style w:type="character" w:styleId="Berschrift6Zchn" w:customStyle="1">
    <w:name w:val="Überschrift 6 Zchn"/>
    <w:basedOn w:val="DefaultParagraphFont"/>
    <w:link w:val="berschrift6"/>
    <w:uiPriority w:val="9"/>
    <w:semiHidden/>
    <w:qFormat/>
    <w:rsid w:val="003327a0"/>
    <w:rPr>
      <w:rFonts w:ascii="Calibri Light" w:hAnsi="Calibri Light" w:eastAsia="" w:cs="Times New Roman" w:asciiTheme="majorHAnsi" w:hAnsiTheme="majorHAnsi" w:eastAsiaTheme="majorEastAsia" w:cstheme="majorBidi"/>
      <w:color w:val="1F3763" w:themeColor="accent1" w:themeShade="7f"/>
    </w:rPr>
  </w:style>
  <w:style w:type="character" w:styleId="Berschrift7Zchn" w:customStyle="1">
    <w:name w:val="Überschrift 7 Zchn"/>
    <w:basedOn w:val="DefaultParagraphFont"/>
    <w:link w:val="berschrift7"/>
    <w:uiPriority w:val="9"/>
    <w:semiHidden/>
    <w:qFormat/>
    <w:rsid w:val="003327a0"/>
    <w:rPr>
      <w:rFonts w:ascii="Calibri Light" w:hAnsi="Calibri Light" w:eastAsia="" w:cs="Times New Roman" w:asciiTheme="majorHAnsi" w:hAnsiTheme="majorHAnsi" w:eastAsiaTheme="majorEastAsia" w:cstheme="majorBidi"/>
      <w:i/>
      <w:iCs/>
      <w:color w:val="1F3763" w:themeColor="accent1" w:themeShade="7f"/>
    </w:rPr>
  </w:style>
  <w:style w:type="character" w:styleId="Berschrift8Zchn" w:customStyle="1">
    <w:name w:val="Überschrift 8 Zchn"/>
    <w:basedOn w:val="DefaultParagraphFont"/>
    <w:link w:val="berschrift8"/>
    <w:uiPriority w:val="9"/>
    <w:semiHidden/>
    <w:qFormat/>
    <w:rsid w:val="003327a0"/>
    <w:rPr>
      <w:rFonts w:ascii="Calibri Light" w:hAnsi="Calibri Light" w:eastAsia="" w:cs="Times New Roman" w:asciiTheme="majorHAnsi" w:hAnsiTheme="majorHAnsi" w:eastAsiaTheme="majorEastAsia" w:cstheme="majorBidi"/>
      <w:color w:val="272727" w:themeColor="text1" w:themeTint="d8"/>
      <w:sz w:val="21"/>
      <w:szCs w:val="21"/>
    </w:rPr>
  </w:style>
  <w:style w:type="character" w:styleId="Berschrift9Zchn" w:customStyle="1">
    <w:name w:val="Überschrift 9 Zchn"/>
    <w:basedOn w:val="DefaultParagraphFont"/>
    <w:link w:val="berschrift9"/>
    <w:uiPriority w:val="9"/>
    <w:semiHidden/>
    <w:qFormat/>
    <w:rsid w:val="003327a0"/>
    <w:rPr>
      <w:rFonts w:ascii="Calibri Light" w:hAnsi="Calibri Light" w:eastAsia="" w:cs="Times New Roman" w:asciiTheme="majorHAnsi" w:hAnsiTheme="majorHAnsi" w:eastAsiaTheme="majorEastAsia" w:cstheme="majorBidi"/>
      <w:i/>
      <w:iCs/>
      <w:color w:val="272727" w:themeColor="text1" w:themeTint="d8"/>
      <w:sz w:val="21"/>
      <w:szCs w:val="21"/>
    </w:rPr>
  </w:style>
  <w:style w:type="character" w:styleId="Berschrift0Zchn" w:customStyle="1">
    <w:name w:val="Überschrift0 Zchn"/>
    <w:basedOn w:val="DefaultParagraphFont"/>
    <w:link w:val="berschrift0"/>
    <w:qFormat/>
    <w:rsid w:val="00a70786"/>
    <w:rPr>
      <w:rFonts w:ascii="Times New Roman" w:hAnsi="Times New Roman"/>
      <w:b/>
      <w:sz w:val="26"/>
    </w:rPr>
  </w:style>
  <w:style w:type="character" w:styleId="UnresolvedMention">
    <w:name w:val="Unresolved Mention"/>
    <w:basedOn w:val="DefaultParagraphFont"/>
    <w:uiPriority w:val="99"/>
    <w:semiHidden/>
    <w:unhideWhenUsed/>
    <w:qFormat/>
    <w:rsid w:val="00ff4030"/>
    <w:rPr>
      <w:color w:val="605E5C"/>
      <w:shd w:val="clear" w:fill="E1DFDD"/>
    </w:rPr>
  </w:style>
  <w:style w:type="character" w:styleId="PlaceholderText">
    <w:name w:val="Placeholder Text"/>
    <w:basedOn w:val="DefaultParagraphFont"/>
    <w:uiPriority w:val="99"/>
    <w:semiHidden/>
    <w:qFormat/>
    <w:rsid w:val="004e6ae3"/>
    <w:rPr>
      <w:color w:val="808080"/>
    </w:rPr>
  </w:style>
  <w:style w:type="character" w:styleId="SprechblasentextZchn" w:customStyle="1">
    <w:name w:val="Sprechblasentext Zchn"/>
    <w:basedOn w:val="DefaultParagraphFont"/>
    <w:link w:val="Sprechblasentext"/>
    <w:uiPriority w:val="99"/>
    <w:semiHidden/>
    <w:qFormat/>
    <w:rsid w:val="006c10d9"/>
    <w:rPr>
      <w:rFonts w:ascii="Segoe UI" w:hAnsi="Segoe UI" w:cs="Segoe UI"/>
      <w:sz w:val="18"/>
      <w:szCs w:val="18"/>
    </w:rPr>
  </w:style>
  <w:style w:type="character" w:styleId="ReferencesZchn" w:customStyle="1">
    <w:name w:val="References Zchn"/>
    <w:basedOn w:val="DefaultParagraphFont"/>
    <w:link w:val="References"/>
    <w:qFormat/>
    <w:rsid w:val="006e08e9"/>
    <w:rPr>
      <w:rFonts w:ascii="Times New Roman" w:hAnsi="Times New Roman"/>
      <w:sz w:val="18"/>
    </w:rPr>
  </w:style>
  <w:style w:type="character" w:styleId="FollowedHyperlink">
    <w:name w:val="FollowedHyperlink"/>
    <w:basedOn w:val="DefaultParagraphFont"/>
    <w:uiPriority w:val="99"/>
    <w:semiHidden/>
    <w:unhideWhenUsed/>
    <w:qFormat/>
    <w:rsid w:val="003211e0"/>
    <w:rPr>
      <w:color w:val="954F72" w:themeColor="followedHyperlink"/>
      <w:u w:val="single"/>
    </w:rPr>
  </w:style>
  <w:style w:type="character" w:styleId="Annotationreference">
    <w:name w:val="annotation reference"/>
    <w:basedOn w:val="DefaultParagraphFont"/>
    <w:uiPriority w:val="99"/>
    <w:semiHidden/>
    <w:unhideWhenUsed/>
    <w:qFormat/>
    <w:rsid w:val="00a265ce"/>
    <w:rPr>
      <w:sz w:val="16"/>
      <w:szCs w:val="16"/>
    </w:rPr>
  </w:style>
  <w:style w:type="character" w:styleId="KommentartextZchn" w:customStyle="1">
    <w:name w:val="Kommentartext Zchn"/>
    <w:basedOn w:val="DefaultParagraphFont"/>
    <w:link w:val="Kommentartext"/>
    <w:uiPriority w:val="99"/>
    <w:semiHidden/>
    <w:qFormat/>
    <w:rsid w:val="00a265ce"/>
    <w:rPr>
      <w:rFonts w:ascii="Times New Roman" w:hAnsi="Times New Roman"/>
      <w:sz w:val="20"/>
      <w:szCs w:val="20"/>
    </w:rPr>
  </w:style>
  <w:style w:type="character" w:styleId="KommentarthemaZchn" w:customStyle="1">
    <w:name w:val="Kommentarthema Zchn"/>
    <w:basedOn w:val="KommentartextZchn"/>
    <w:link w:val="Kommentarthema"/>
    <w:uiPriority w:val="99"/>
    <w:semiHidden/>
    <w:qFormat/>
    <w:rsid w:val="00a265ce"/>
    <w:rPr>
      <w:rFonts w:ascii="Times New Roman" w:hAnsi="Times New Roman"/>
      <w:b/>
      <w:bCs/>
      <w:sz w:val="20"/>
      <w:szCs w:val="20"/>
    </w:rPr>
  </w:style>
  <w:style w:type="character" w:styleId="ListLabel1">
    <w:name w:val="ListLabel 1"/>
    <w:qFormat/>
    <w:rPr>
      <w:b/>
      <w:bCs w:val="false"/>
      <w:i w:val="false"/>
      <w:iCs w:val="false"/>
      <w:caps w:val="false"/>
      <w:smallCaps w:val="false"/>
      <w:strike w:val="false"/>
      <w:dstrike w:val="false"/>
      <w:outline w:val="false"/>
      <w:shadow w:val="false"/>
      <w:emboss w:val="false"/>
      <w:imprint w:val="false"/>
      <w:vanish w:val="false"/>
      <w:spacing w:val="0"/>
      <w:kern w:val="0"/>
      <w:position w:val="0"/>
      <w:sz w:val="26"/>
      <w:sz w:val="26"/>
      <w:u w:val="none"/>
      <w:effect w:val="none"/>
      <w:vertAlign w:val="baseline"/>
      <w:em w:val="none"/>
    </w:rPr>
  </w:style>
  <w:style w:type="character" w:styleId="ListLabel2">
    <w:name w:val="ListLabel 2"/>
    <w:qFormat/>
    <w:rPr>
      <w:rFonts w:cs="Courier New"/>
    </w:rPr>
  </w:style>
  <w:style w:type="character" w:styleId="ListLabel3">
    <w:name w:val="ListLabel 3"/>
    <w:qFormat/>
    <w:rPr>
      <w:rFonts w:cs="Wingdings"/>
    </w:rPr>
  </w:style>
  <w:style w:type="character" w:styleId="ListLabel4">
    <w:name w:val="ListLabel 4"/>
    <w:qFormat/>
    <w:rPr>
      <w:rFonts w:cs="Symbol"/>
    </w:rPr>
  </w:style>
  <w:style w:type="character" w:styleId="ListLabel5">
    <w:name w:val="ListLabel 5"/>
    <w:qFormat/>
    <w:rPr>
      <w:rFonts w:cs="Courier New"/>
    </w:rPr>
  </w:style>
  <w:style w:type="character" w:styleId="ListLabel6">
    <w:name w:val="ListLabel 6"/>
    <w:qFormat/>
    <w:rPr>
      <w:rFonts w:cs="Wingdings"/>
    </w:rPr>
  </w:style>
  <w:style w:type="character" w:styleId="ListLabel7">
    <w:name w:val="ListLabel 7"/>
    <w:qFormat/>
    <w:rPr>
      <w:rFonts w:cs="Symbol"/>
    </w:rPr>
  </w:style>
  <w:style w:type="character" w:styleId="ListLabel8">
    <w:name w:val="ListLabel 8"/>
    <w:qFormat/>
    <w:rPr>
      <w:rFonts w:cs="Courier New"/>
    </w:rPr>
  </w:style>
  <w:style w:type="character" w:styleId="ListLabel9">
    <w:name w:val="ListLabel 9"/>
    <w:qFormat/>
    <w:rPr>
      <w:rFonts w:cs="Wingdings"/>
    </w:rPr>
  </w:style>
  <w:style w:type="character" w:styleId="ListLabel10">
    <w:name w:val="ListLabel 10"/>
    <w:qFormat/>
    <w:rPr>
      <w:rFonts w:eastAsia="Times New Roman" w:cs="Times New Roman"/>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eastAsia="Times New Roman" w:cs="Times New Roman"/>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Wingdings"/>
    </w:rPr>
  </w:style>
  <w:style w:type="character" w:styleId="ListLabel20">
    <w:name w:val="ListLabel 20"/>
    <w:qFormat/>
    <w:rPr>
      <w:rFonts w:cs="Symbol"/>
    </w:rPr>
  </w:style>
  <w:style w:type="character" w:styleId="ListLabel21">
    <w:name w:val="ListLabel 21"/>
    <w:qFormat/>
    <w:rPr>
      <w:rFonts w:cs="Courier New"/>
    </w:rPr>
  </w:style>
  <w:style w:type="character" w:styleId="ListLabel22">
    <w:name w:val="ListLabel 22"/>
    <w:qFormat/>
    <w:rPr>
      <w:rFonts w:cs="Wingdings"/>
    </w:rPr>
  </w:style>
  <w:style w:type="character" w:styleId="ListLabel23">
    <w:name w:val="ListLabel 23"/>
    <w:qFormat/>
    <w:rPr>
      <w:rFonts w:cs="Symbol"/>
    </w:rPr>
  </w:style>
  <w:style w:type="character" w:styleId="ListLabel24">
    <w:name w:val="ListLabel 24"/>
    <w:qFormat/>
    <w:rPr>
      <w:rFonts w:cs="Courier New"/>
    </w:rPr>
  </w:style>
  <w:style w:type="character" w:styleId="ListLabel25">
    <w:name w:val="ListLabel 25"/>
    <w:qFormat/>
    <w:rPr>
      <w:rFonts w:cs="Wingdings"/>
    </w:rPr>
  </w:style>
  <w:style w:type="character" w:styleId="ListLabel26">
    <w:name w:val="ListLabel 26"/>
    <w:qFormat/>
    <w:rPr>
      <w:rFonts w:eastAsia="Times New Roman" w:cs="Times New Roman"/>
      <w:b/>
      <w:sz w:val="24"/>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Wingdings"/>
    </w:rPr>
  </w:style>
  <w:style w:type="character" w:styleId="ListLabel32">
    <w:name w:val="ListLabel 32"/>
    <w:qFormat/>
    <w:rPr>
      <w:rFonts w:cs="Symbol"/>
    </w:rPr>
  </w:style>
  <w:style w:type="character" w:styleId="ListLabel33">
    <w:name w:val="ListLabel 33"/>
    <w:qFormat/>
    <w:rPr>
      <w:rFonts w:cs="Courier New"/>
    </w:rPr>
  </w:style>
  <w:style w:type="character" w:styleId="ListLabel34">
    <w:name w:val="ListLabel 34"/>
    <w:qFormat/>
    <w:rPr>
      <w:rFonts w:cs="Wingdings"/>
    </w:rPr>
  </w:style>
  <w:style w:type="character" w:styleId="ListLabel35">
    <w:name w:val="ListLabel 35"/>
    <w:qFormat/>
    <w:rPr>
      <w:rFonts w:cs="Symbol"/>
    </w:rPr>
  </w:style>
  <w:style w:type="character" w:styleId="ListLabel36">
    <w:name w:val="ListLabel 36"/>
    <w:qFormat/>
    <w:rPr>
      <w:rFonts w:cs="Courier New"/>
    </w:rPr>
  </w:style>
  <w:style w:type="character" w:styleId="ListLabel37">
    <w:name w:val="ListLabel 37"/>
    <w:qFormat/>
    <w:rPr>
      <w:rFonts w:cs="Wingdings"/>
    </w:rPr>
  </w:style>
  <w:style w:type="character" w:styleId="ListLabel38">
    <w:name w:val="ListLabel 38"/>
    <w:qFormat/>
    <w:rPr>
      <w:rFonts w:eastAsia="Times New Roman" w:cs="Times New Roman"/>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Wingdings"/>
    </w:rPr>
  </w:style>
  <w:style w:type="character" w:styleId="ListLabel44">
    <w:name w:val="ListLabel 44"/>
    <w:qFormat/>
    <w:rPr>
      <w:rFonts w:cs="Symbol"/>
    </w:rPr>
  </w:style>
  <w:style w:type="character" w:styleId="ListLabel45">
    <w:name w:val="ListLabel 45"/>
    <w:qFormat/>
    <w:rPr>
      <w:rFonts w:cs="Courier New"/>
    </w:rPr>
  </w:style>
  <w:style w:type="character" w:styleId="ListLabel46">
    <w:name w:val="ListLabel 46"/>
    <w:qFormat/>
    <w:rPr>
      <w:rFonts w:cs="Wingdings"/>
    </w:rPr>
  </w:style>
  <w:style w:type="character" w:styleId="ListLabel47">
    <w:name w:val="ListLabel 47"/>
    <w:qFormat/>
    <w:rPr>
      <w:rFonts w:cs="Symbol"/>
    </w:rPr>
  </w:style>
  <w:style w:type="character" w:styleId="ListLabel48">
    <w:name w:val="ListLabel 48"/>
    <w:qFormat/>
    <w:rPr>
      <w:rFonts w:cs="Courier New"/>
    </w:rPr>
  </w:style>
  <w:style w:type="character" w:styleId="ListLabel49">
    <w:name w:val="ListLabel 49"/>
    <w:qFormat/>
    <w:rPr>
      <w:rFonts w:cs="Wingdings"/>
    </w:rPr>
  </w:style>
  <w:style w:type="character" w:styleId="ListLabel50">
    <w:name w:val="ListLabel 50"/>
    <w:qFormat/>
    <w:rPr/>
  </w:style>
  <w:style w:type="character" w:styleId="ListLabel51">
    <w:name w:val="ListLabel 51"/>
    <w:qFormat/>
    <w:rPr>
      <w:color w:val="auto"/>
    </w:rPr>
  </w:style>
  <w:style w:type="character" w:styleId="IndexLink">
    <w:name w:val="Index Link"/>
    <w:qFormat/>
    <w:rPr/>
  </w:style>
  <w:style w:type="character" w:styleId="ListLabel52">
    <w:name w:val="ListLabel 52"/>
    <w:qFormat/>
    <w:rPr>
      <w:b/>
      <w:bCs w:val="false"/>
      <w:i w:val="false"/>
      <w:iCs w:val="false"/>
      <w:caps w:val="false"/>
      <w:smallCaps w:val="false"/>
      <w:strike w:val="false"/>
      <w:dstrike w:val="false"/>
      <w:outline w:val="false"/>
      <w:shadow w:val="false"/>
      <w:emboss w:val="false"/>
      <w:imprint w:val="false"/>
      <w:vanish w:val="false"/>
      <w:spacing w:val="0"/>
      <w:kern w:val="0"/>
      <w:position w:val="0"/>
      <w:sz w:val="26"/>
      <w:sz w:val="26"/>
      <w:u w:val="none"/>
      <w:effect w:val="none"/>
      <w:vertAlign w:val="baseline"/>
      <w:em w:val="none"/>
    </w:rPr>
  </w:style>
  <w:style w:type="character" w:styleId="ListLabel53">
    <w:name w:val="ListLabel 53"/>
    <w:qFormat/>
    <w:rPr>
      <w:b/>
      <w:bCs w:val="false"/>
      <w:i w:val="false"/>
      <w:iCs w:val="false"/>
      <w:caps w:val="false"/>
      <w:smallCaps w:val="false"/>
      <w:strike w:val="false"/>
      <w:dstrike w:val="false"/>
      <w:outline w:val="false"/>
      <w:shadow w:val="false"/>
      <w:emboss w:val="false"/>
      <w:imprint w:val="false"/>
      <w:vanish w:val="false"/>
      <w:spacing w:val="0"/>
      <w:kern w:val="0"/>
      <w:position w:val="0"/>
      <w:sz w:val="26"/>
      <w:sz w:val="26"/>
      <w:u w:val="none"/>
      <w:effect w:val="none"/>
      <w:vertAlign w:val="baseline"/>
      <w:em w:val="none"/>
    </w:rPr>
  </w:style>
  <w:style w:type="character" w:styleId="ListLabel54">
    <w:name w:val="ListLabel 54"/>
    <w:qFormat/>
    <w:rPr>
      <w:rFonts w:cs="Courier New"/>
    </w:rPr>
  </w:style>
  <w:style w:type="character" w:styleId="ListLabel55">
    <w:name w:val="ListLabel 55"/>
    <w:qFormat/>
    <w:rPr>
      <w:rFonts w:cs="Wingdings"/>
    </w:rPr>
  </w:style>
  <w:style w:type="character" w:styleId="ListLabel56">
    <w:name w:val="ListLabel 56"/>
    <w:qFormat/>
    <w:rPr>
      <w:rFonts w:cs="Symbol"/>
    </w:rPr>
  </w:style>
  <w:style w:type="character" w:styleId="ListLabel57">
    <w:name w:val="ListLabel 57"/>
    <w:qFormat/>
    <w:rPr>
      <w:rFonts w:cs="Courier New"/>
    </w:rPr>
  </w:style>
  <w:style w:type="character" w:styleId="ListLabel58">
    <w:name w:val="ListLabel 58"/>
    <w:qFormat/>
    <w:rPr>
      <w:rFonts w:cs="Wingdings"/>
    </w:rPr>
  </w:style>
  <w:style w:type="character" w:styleId="ListLabel59">
    <w:name w:val="ListLabel 59"/>
    <w:qFormat/>
    <w:rPr>
      <w:rFonts w:cs="Symbol"/>
    </w:rPr>
  </w:style>
  <w:style w:type="character" w:styleId="ListLabel60">
    <w:name w:val="ListLabel 60"/>
    <w:qFormat/>
    <w:rPr>
      <w:rFonts w:cs="Courier New"/>
    </w:rPr>
  </w:style>
  <w:style w:type="character" w:styleId="ListLabel61">
    <w:name w:val="ListLabel 61"/>
    <w:qFormat/>
    <w:rPr>
      <w:rFonts w:cs="Wingdings"/>
    </w:rPr>
  </w:style>
  <w:style w:type="character" w:styleId="ListLabel62">
    <w:name w:val="ListLabel 62"/>
    <w:qFormat/>
    <w:rPr>
      <w:rFonts w:cs="Times New Roman"/>
      <w:b/>
      <w:sz w:val="24"/>
    </w:rPr>
  </w:style>
  <w:style w:type="character" w:styleId="ListLabel63">
    <w:name w:val="ListLabel 63"/>
    <w:qFormat/>
    <w:rPr>
      <w:rFonts w:cs="Courier New"/>
    </w:rPr>
  </w:style>
  <w:style w:type="character" w:styleId="ListLabel64">
    <w:name w:val="ListLabel 64"/>
    <w:qFormat/>
    <w:rPr>
      <w:rFonts w:cs="Wingdings"/>
    </w:rPr>
  </w:style>
  <w:style w:type="character" w:styleId="ListLabel65">
    <w:name w:val="ListLabel 65"/>
    <w:qFormat/>
    <w:rPr>
      <w:rFonts w:cs="Symbol"/>
    </w:rPr>
  </w:style>
  <w:style w:type="character" w:styleId="ListLabel66">
    <w:name w:val="ListLabel 66"/>
    <w:qFormat/>
    <w:rPr>
      <w:rFonts w:cs="Courier New"/>
    </w:rPr>
  </w:style>
  <w:style w:type="character" w:styleId="ListLabel67">
    <w:name w:val="ListLabel 67"/>
    <w:qFormat/>
    <w:rPr>
      <w:rFonts w:cs="Wingdings"/>
    </w:rPr>
  </w:style>
  <w:style w:type="character" w:styleId="ListLabel68">
    <w:name w:val="ListLabel 68"/>
    <w:qFormat/>
    <w:rPr>
      <w:rFonts w:cs="Symbol"/>
    </w:rPr>
  </w:style>
  <w:style w:type="character" w:styleId="ListLabel69">
    <w:name w:val="ListLabel 69"/>
    <w:qFormat/>
    <w:rPr>
      <w:rFonts w:cs="Courier New"/>
    </w:rPr>
  </w:style>
  <w:style w:type="character" w:styleId="ListLabel70">
    <w:name w:val="ListLabel 70"/>
    <w:qFormat/>
    <w:rPr>
      <w:rFonts w:cs="Wingdings"/>
    </w:rPr>
  </w:style>
  <w:style w:type="character" w:styleId="ListLabel71">
    <w:name w:val="ListLabel 71"/>
    <w:qFormat/>
    <w:rPr>
      <w:rFonts w:cs="Courier New"/>
    </w:rPr>
  </w:style>
  <w:style w:type="character" w:styleId="ListLabel72">
    <w:name w:val="ListLabel 72"/>
    <w:qFormat/>
    <w:rPr>
      <w:rFonts w:cs="Wingdings"/>
    </w:rPr>
  </w:style>
  <w:style w:type="character" w:styleId="ListLabel73">
    <w:name w:val="ListLabel 73"/>
    <w:qFormat/>
    <w:rPr>
      <w:rFonts w:cs="Symbol"/>
    </w:rPr>
  </w:style>
  <w:style w:type="character" w:styleId="ListLabel74">
    <w:name w:val="ListLabel 74"/>
    <w:qFormat/>
    <w:rPr>
      <w:rFonts w:cs="Courier New"/>
    </w:rPr>
  </w:style>
  <w:style w:type="character" w:styleId="ListLabel75">
    <w:name w:val="ListLabel 75"/>
    <w:qFormat/>
    <w:rPr>
      <w:rFonts w:cs="Wingdings"/>
    </w:rPr>
  </w:style>
  <w:style w:type="character" w:styleId="ListLabel76">
    <w:name w:val="ListLabel 76"/>
    <w:qFormat/>
    <w:rPr>
      <w:rFonts w:cs="Symbol"/>
    </w:rPr>
  </w:style>
  <w:style w:type="character" w:styleId="ListLabel77">
    <w:name w:val="ListLabel 77"/>
    <w:qFormat/>
    <w:rPr>
      <w:rFonts w:cs="Courier New"/>
    </w:rPr>
  </w:style>
  <w:style w:type="character" w:styleId="ListLabel78">
    <w:name w:val="ListLabel 78"/>
    <w:qFormat/>
    <w:rPr>
      <w:rFonts w:cs="Wingdings"/>
    </w:rPr>
  </w:style>
  <w:style w:type="character" w:styleId="ListLabel79">
    <w:name w:val="ListLabel 79"/>
    <w:qFormat/>
    <w:rPr/>
  </w:style>
  <w:style w:type="character" w:styleId="ListLabel80">
    <w:name w:val="ListLabel 80"/>
    <w:qFormat/>
    <w:rPr>
      <w:color w:val="auto"/>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before="0" w:after="140" w:line="276" w:lineRule="auto"/>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elblatt" w:customStyle="1">
    <w:name w:val="Titelblatt"/>
    <w:basedOn w:val="Normal"/>
    <w:link w:val="TitelblattZchn"/>
    <w:qFormat/>
    <w:rsid w:val="00d26a32"/>
    <w:pPr>
      <w:jc w:val="center"/>
    </w:pPr>
    <w:rPr/>
  </w:style>
  <w:style w:type="paragraph" w:styleId="Header">
    <w:name w:val="header"/>
    <w:basedOn w:val="Normal"/>
    <w:link w:val="KopfzeileZchn"/>
    <w:uiPriority w:val="99"/>
    <w:unhideWhenUsed/>
    <w:rsid w:val="00d26a32"/>
    <w:pPr>
      <w:tabs>
        <w:tab w:val="center" w:leader="none" w:pos="4536"/>
        <w:tab w:val="right" w:leader="none" w:pos="9072"/>
      </w:tabs>
      <w:spacing w:line="240" w:lineRule="auto"/>
    </w:pPr>
    <w:rPr/>
  </w:style>
  <w:style w:type="paragraph" w:styleId="Footer">
    <w:name w:val="footer"/>
    <w:basedOn w:val="Normal"/>
    <w:link w:val="FuzeileZchn"/>
    <w:uiPriority w:val="99"/>
    <w:unhideWhenUsed/>
    <w:rsid w:val="00d26a32"/>
    <w:pPr>
      <w:tabs>
        <w:tab w:val="center" w:leader="none" w:pos="4536"/>
        <w:tab w:val="right" w:leader="none" w:pos="9072"/>
      </w:tabs>
      <w:spacing w:line="240" w:lineRule="auto"/>
    </w:pPr>
    <w:rPr/>
  </w:style>
  <w:style w:type="paragraph" w:styleId="TOCHeading">
    <w:name w:val="TOC Heading"/>
    <w:basedOn w:val="Heading1"/>
    <w:uiPriority w:val="39"/>
    <w:unhideWhenUsed/>
    <w:qFormat/>
    <w:rsid w:val="008e3835"/>
    <w:pPr>
      <w:numPr>
        <w:ilvl w:val="0"/>
        <w:numId w:val="0"/>
      </w:numPr>
      <w:ind w:firstLine="720"/>
    </w:pPr>
    <w:rPr>
      <w:b w:val="false"/>
      <w:sz w:val="32"/>
    </w:rPr>
  </w:style>
  <w:style w:type="paragraph" w:styleId="Contents1">
    <w:name w:val="TOC 1"/>
    <w:basedOn w:val="Normal"/>
    <w:autoRedefine/>
    <w:uiPriority w:val="39"/>
    <w:unhideWhenUsed/>
    <w:rsid w:val="00a70786"/>
    <w:pPr>
      <w:tabs>
        <w:tab w:val="left" w:leader="none" w:pos="1100"/>
        <w:tab w:val="right" w:leader="dot" w:pos="9396"/>
      </w:tabs>
      <w:spacing w:before="0" w:after="100"/>
      <w:ind w:hanging="0"/>
    </w:pPr>
    <w:rPr/>
  </w:style>
  <w:style w:type="paragraph" w:styleId="Contents2">
    <w:name w:val="TOC 2"/>
    <w:basedOn w:val="Normal"/>
    <w:autoRedefine/>
    <w:uiPriority w:val="39"/>
    <w:unhideWhenUsed/>
    <w:rsid w:val="00a70786"/>
    <w:pPr>
      <w:tabs>
        <w:tab w:val="right" w:leader="dot" w:pos="9396"/>
      </w:tabs>
      <w:spacing w:before="0" w:after="100"/>
      <w:ind w:left="221" w:firstLine="720"/>
    </w:pPr>
    <w:rPr/>
  </w:style>
  <w:style w:type="paragraph" w:styleId="Berschrift0" w:customStyle="1">
    <w:name w:val="Überschrift0"/>
    <w:basedOn w:val="Normal"/>
    <w:link w:val="berschrift0Zchn"/>
    <w:qFormat/>
    <w:rsid w:val="00a70786"/>
    <w:pPr>
      <w:ind w:hanging="0"/>
    </w:pPr>
    <w:rPr>
      <w:b/>
      <w:sz w:val="26"/>
    </w:rPr>
  </w:style>
  <w:style w:type="paragraph" w:styleId="ListParagraph">
    <w:name w:val="List Paragraph"/>
    <w:basedOn w:val="Normal"/>
    <w:uiPriority w:val="34"/>
    <w:qFormat/>
    <w:rsid w:val="0037560a"/>
    <w:pPr>
      <w:spacing w:before="0" w:after="0"/>
      <w:ind w:left="720" w:firstLine="720"/>
      <w:contextualSpacing/>
    </w:pPr>
    <w:rPr/>
  </w:style>
  <w:style w:type="paragraph" w:styleId="Caption1">
    <w:name w:val="caption"/>
    <w:basedOn w:val="Normal"/>
    <w:uiPriority w:val="35"/>
    <w:unhideWhenUsed/>
    <w:qFormat/>
    <w:rsid w:val="005a0891"/>
    <w:pPr>
      <w:spacing w:before="0" w:after="200" w:line="240" w:lineRule="auto"/>
      <w:ind w:hanging="0"/>
      <w:jc w:val="center"/>
    </w:pPr>
    <w:rPr>
      <w:i/>
      <w:iCs/>
      <w:sz w:val="20"/>
      <w:szCs w:val="18"/>
    </w:rPr>
  </w:style>
  <w:style w:type="paragraph" w:styleId="Contents3">
    <w:name w:val="TOC 3"/>
    <w:basedOn w:val="Normal"/>
    <w:autoRedefine/>
    <w:uiPriority w:val="39"/>
    <w:unhideWhenUsed/>
    <w:rsid w:val="00182f6a"/>
    <w:pPr>
      <w:spacing w:before="0" w:after="100"/>
      <w:ind w:left="440" w:firstLine="720"/>
    </w:pPr>
    <w:rPr/>
  </w:style>
  <w:style w:type="paragraph" w:styleId="BalloonText">
    <w:name w:val="Balloon Text"/>
    <w:basedOn w:val="Normal"/>
    <w:link w:val="SprechblasentextZchn"/>
    <w:uiPriority w:val="99"/>
    <w:semiHidden/>
    <w:unhideWhenUsed/>
    <w:qFormat/>
    <w:rsid w:val="006c10d9"/>
    <w:pPr>
      <w:spacing w:line="240" w:lineRule="auto"/>
    </w:pPr>
    <w:rPr>
      <w:rFonts w:ascii="Segoe UI" w:hAnsi="Segoe UI" w:cs="Segoe UI"/>
      <w:sz w:val="18"/>
      <w:szCs w:val="18"/>
    </w:rPr>
  </w:style>
  <w:style w:type="paragraph" w:styleId="References" w:customStyle="1">
    <w:name w:val="References"/>
    <w:basedOn w:val="Normal"/>
    <w:link w:val="ReferencesZchn"/>
    <w:qFormat/>
    <w:rsid w:val="006e08e9"/>
    <w:pPr>
      <w:widowControl w:val="false"/>
      <w:spacing w:before="0" w:after="120" w:line="240" w:lineRule="auto"/>
      <w:ind w:left="340" w:hanging="340"/>
    </w:pPr>
    <w:rPr>
      <w:sz w:val="18"/>
    </w:rPr>
  </w:style>
  <w:style w:type="paragraph" w:styleId="Annotationtext">
    <w:name w:val="annotation text"/>
    <w:basedOn w:val="Normal"/>
    <w:link w:val="KommentartextZchn"/>
    <w:uiPriority w:val="99"/>
    <w:semiHidden/>
    <w:unhideWhenUsed/>
    <w:qFormat/>
    <w:rsid w:val="00a265ce"/>
    <w:pPr>
      <w:spacing w:line="240" w:lineRule="auto"/>
    </w:pPr>
    <w:rPr>
      <w:sz w:val="20"/>
      <w:szCs w:val="20"/>
    </w:rPr>
  </w:style>
  <w:style w:type="paragraph" w:styleId="Annotationsubject">
    <w:name w:val="annotation subject"/>
    <w:basedOn w:val="Annotationtext"/>
    <w:link w:val="KommentarthemaZchn"/>
    <w:uiPriority w:val="99"/>
    <w:semiHidden/>
    <w:unhideWhenUsed/>
    <w:qFormat/>
    <w:rsid w:val="00a265ce"/>
    <w:pPr/>
    <w:rPr>
      <w:b/>
      <w:bCs/>
    </w:rPr>
  </w:style>
  <w:style w:type="paragraph" w:styleId="FrameContents">
    <w:name w:val="Frame Contents"/>
    <w:basedOn w:val="Normal"/>
    <w:qFormat/>
    <w:pPr/>
    <w:rPr/>
  </w:style>
  <w:style w:type="numbering" w:styleId="NoList" w:default="1">
    <w:name w:val="No List"/>
    <w:uiPriority w:val="99"/>
    <w:semiHidden/>
    <w:unhideWhenUsed/>
    <w:qFormat/>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table" w:styleId="Tabellenraster">
    <w:name w:val="Table Grid"/>
    <w:basedOn w:val="NormaleTabelle"/>
    <w:uiPriority w:val="39"/>
    <w:rsid w:val="0004313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EinfacheTabelle1">
    <w:name w:val="Plain Table 1"/>
    <w:basedOn w:val="NormaleTabelle"/>
    <w:uiPriority w:val="41"/>
    <w:rsid w:val="00c72f63"/>
    <w:pPr>
      <w:spacing w:after="0" w:line="240" w:lineRule="auto"/>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pPr>
      <w:spacing w:after="0" w:line="240" w:lineRule="auto"/>
    </w:pPr>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 w:type="table" w:styleId="Gitternetztabelle1hell">
    <w:name w:val="Grid Table 1 Light"/>
    <w:basedOn w:val="NormaleTabelle"/>
    <w:uiPriority w:val="46"/>
    <w:rsid w:val="0031685c"/>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2" w:space="0"/>
        </w:tcBorders>
      </w:tcPr>
    </w:tblStylePr>
    <w:tblStylePr w:type="firstCol">
      <w:rPr>
        <w:b/>
        <w:bCs/>
      </w:rPr>
      <w:tblPr/>
    </w:tblStylePr>
    <w:tblStylePr w:type="lastCol">
      <w:rPr>
        <w:b/>
        <w:bCs/>
      </w:rPr>
      <w:tblPr/>
    </w:tblStylePr>
  </w:style>
  <w:style w:type="table" w:styleId="Gitternetztabelle6farbig">
    <w:name w:val="Grid Table 6 Colorful"/>
    <w:basedOn w:val="NormaleTabelle"/>
    <w:uiPriority w:val="51"/>
    <w:rsid w:val="009003ca"/>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sz="4" w:space="0"/>
        </w:tcBorders>
      </w:tcPr>
    </w:tblStylePr>
    <w:tblStylePr w:type="nwCell">
      <w:tblPr/>
      <w:tcPr>
        <w:tcBorders>
          <w:bottom w:val="single" w:color="666666" w:themeColor="text1" w:sz="4" w:space="0"/>
        </w:tcBorders>
      </w:tcPr>
    </w:tblStylePr>
    <w:tblStylePr w:type="seCell">
      <w:tblPr/>
      <w:tcPr>
        <w:tcBorders>
          <w:top w:val="single" w:color="666666" w:themeColor="text1" w:sz="4" w:space="0"/>
        </w:tcBorders>
      </w:tcPr>
    </w:tblStylePr>
    <w:tblStylePr w:type="swCell">
      <w:tblPr/>
      <w:tcPr>
        <w:tcBorders>
          <w:top w:val="single" w:color="666666" w:themeColor="text1" w:sz="4" w:space="0"/>
        </w:tcBorders>
      </w:tcPr>
    </w:tblStylePr>
  </w:style>
  <w:style w:type="table" w:styleId="Gitternetztabelle4Akzent3">
    <w:name w:val="Grid Table 4 Accent 3"/>
    <w:basedOn w:val="NormaleTabelle"/>
    <w:uiPriority w:val="49"/>
    <w:rsid w:val="009003ca"/>
    <w:pPr>
      <w:spacing w:after="0"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Pr/>
    </w:tblStylePr>
    <w:tblStylePr w:type="lastCol">
      <w:rPr>
        <w:b/>
        <w:bCs/>
      </w:rPr>
      <w:tbl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EinfacheTabelle4">
    <w:name w:val="Plain Table 4"/>
    <w:basedOn w:val="NormaleTabelle"/>
    <w:uiPriority w:val="44"/>
    <w:rsid w:val="00b21c06"/>
    <w:pPr>
      <w:spacing w:after="0"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pPr>
      <w:spacing w:after="0" w:line="240" w:lineRule="auto"/>
    </w:pPr>
    <w:tblPr>
      <w:tblStyleRowBandSize w:val="1"/>
      <w:tblStyleColBandSize w:val="1"/>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pPr>
      <w:spacing w:after="0" w:line="240" w:lineRule="auto"/>
    </w:pPr>
    <w:tblPr>
      <w:tblStyleRowBandSize w:val="1"/>
      <w:tblStyleColBandSize w:val="1"/>
    </w:tblPr>
    <w:tblStylePr w:type="firstRow">
      <w:rPr>
        <w:rFonts w:asciiTheme="majorHAnsi" w:hAnsiTheme="majorHAnsi" w:eastAsiaTheme="majorEastAsia" w:cstheme="majorBidi"/>
        <w:i/>
        <w:sz w:val="26"/>
      </w:rPr>
      <w:tblPr/>
      <w:tcPr>
        <w:tcBorders>
          <w:bottom w:val="single" w:color="7F7F7F"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7F7F7F"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7F7F7F"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7F7F7F"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pPr>
      <w:spacing w:after="0"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sz="12" w:space="0"/>
          <w:insideH w:val="nil"/>
          <w:insideV w:val="nil"/>
        </w:tcBorders>
        <w:shd w:val="clear" w:color="auto" w:fill="FFFFFF" w:themeFill="background1"/>
      </w:tcPr>
    </w:tblStylePr>
    <w:tblStylePr w:type="lastRow">
      <w:rPr>
        <w:b/>
        <w:bCs/>
      </w:rPr>
      <w:tblPr/>
      <w:tcPr>
        <w:tcBorders>
          <w:top w:val="double" w:color="666666" w:themeColor="text1"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sz="4" w:space="0"/>
        </w:tcBorders>
      </w:tcPr>
    </w:tblStylePr>
    <w:tblStylePr w:type="nwCell">
      <w:tblPr/>
      <w:tcPr>
        <w:tcBorders>
          <w:bottom w:val="single" w:color="666666" w:themeColor="text1" w:sz="4" w:space="0"/>
        </w:tcBorders>
      </w:tcPr>
    </w:tblStylePr>
    <w:tblStylePr w:type="seCell">
      <w:tblPr/>
      <w:tcPr>
        <w:tcBorders>
          <w:top w:val="single" w:color="666666" w:themeColor="text1" w:sz="4" w:space="0"/>
        </w:tcBorders>
      </w:tcPr>
    </w:tblStylePr>
    <w:tblStylePr w:type="swCell">
      <w:tblPr/>
      <w:tcPr>
        <w:tcBorders>
          <w:top w:val="single" w:color="666666" w:themeColor="text1" w:sz="4" w:space="0"/>
        </w:tcBorders>
      </w:tcPr>
    </w:tblStylePr>
  </w:style>
  <w:style w:type="table" w:styleId="Gitternetztabelle5dunkelAkzent3">
    <w:name w:val="Grid Table 5 Dark Accent 3"/>
    <w:basedOn w:val="NormaleTabelle"/>
    <w:uiPriority w:val="50"/>
    <w:rsid w:val="0074154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hyperlink" Target="http://www.renewables.ninja/" TargetMode="External" Id="rId2" /><Relationship Type="http://schemas.openxmlformats.org/officeDocument/2006/relationships/hyperlink" Target="https://github.com/renewables-ninja/gsee" TargetMode="External" Id="rId3" /><Relationship Type="http://schemas.openxmlformats.org/officeDocument/2006/relationships/image" Target="media/image2.png" Id="rId5" /><Relationship Type="http://schemas.openxmlformats.org/officeDocument/2006/relationships/hyperlink" Target="https://open-power-system-data.org/" TargetMode="External" Id="rId6" /><Relationship Type="http://schemas.openxmlformats.org/officeDocument/2006/relationships/image" Target="media/image3.png" Id="rId7" /><Relationship Type="http://schemas.openxmlformats.org/officeDocument/2006/relationships/header" Target="header1.xml" Id="rId8" /><Relationship Type="http://schemas.openxmlformats.org/officeDocument/2006/relationships/header" Target="header2.xml" Id="rId9" /><Relationship Type="http://schemas.openxmlformats.org/officeDocument/2006/relationships/image" Target="media/image7.png" Id="rId10" /><Relationship Type="http://schemas.openxmlformats.org/officeDocument/2006/relationships/image" Target="media/image8.png" Id="rId11" /><Relationship Type="http://schemas.openxmlformats.org/officeDocument/2006/relationships/header" Target="header3.xml" Id="rId12" /><Relationship Type="http://schemas.openxmlformats.org/officeDocument/2006/relationships/header" Target="header4.xml" Id="rId13" /><Relationship Type="http://schemas.openxmlformats.org/officeDocument/2006/relationships/image" Target="media/image9.png" Id="rId14" /><Relationship Type="http://schemas.openxmlformats.org/officeDocument/2006/relationships/image" Target="media/image10.png" Id="rId15" /><Relationship Type="http://schemas.openxmlformats.org/officeDocument/2006/relationships/image" Target="media/image11.png" Id="rId16" /><Relationship Type="http://schemas.openxmlformats.org/officeDocument/2006/relationships/image" Target="media/image12.png" Id="rId17" /><Relationship Type="http://schemas.openxmlformats.org/officeDocument/2006/relationships/image" Target="media/image13.png" Id="rId18" /><Relationship Type="http://schemas.openxmlformats.org/officeDocument/2006/relationships/image" Target="media/image14.png" Id="rId19" /><Relationship Type="http://schemas.openxmlformats.org/officeDocument/2006/relationships/image" Target="media/image15.png" Id="rId20" /><Relationship Type="http://schemas.openxmlformats.org/officeDocument/2006/relationships/image" Target="media/image16.png" Id="rId21" /><Relationship Type="http://schemas.openxmlformats.org/officeDocument/2006/relationships/image" Target="media/image17.png" Id="rId22" /><Relationship Type="http://schemas.openxmlformats.org/officeDocument/2006/relationships/image" Target="media/image18.png" Id="rId23" /><Relationship Type="http://schemas.openxmlformats.org/officeDocument/2006/relationships/image" Target="media/image19.png" Id="rId24" /><Relationship Type="http://schemas.openxmlformats.org/officeDocument/2006/relationships/header" Target="header5.xml" Id="rId25" /><Relationship Type="http://schemas.openxmlformats.org/officeDocument/2006/relationships/header" Target="header6.xml" Id="rId26" /><Relationship Type="http://schemas.openxmlformats.org/officeDocument/2006/relationships/header" Target="header7.xml" Id="rId27" /><Relationship Type="http://schemas.openxmlformats.org/officeDocument/2006/relationships/header" Target="header8.xml" Id="rId28" /><Relationship Type="http://schemas.openxmlformats.org/officeDocument/2006/relationships/header" Target="header9.xml" Id="rId29" /><Relationship Type="http://schemas.openxmlformats.org/officeDocument/2006/relationships/comments" Target="comments.xml" Id="rId30" /><Relationship Type="http://schemas.openxmlformats.org/officeDocument/2006/relationships/numbering" Target="numbering.xml" Id="rId31" /><Relationship Type="http://schemas.openxmlformats.org/officeDocument/2006/relationships/fontTable" Target="fontTable.xml" Id="rId32" /><Relationship Type="http://schemas.openxmlformats.org/officeDocument/2006/relationships/settings" Target="settings.xml" Id="rId33" /><Relationship Type="http://schemas.openxmlformats.org/officeDocument/2006/relationships/theme" Target="theme/theme1.xml" Id="rId34" /><Relationship Type="http://schemas.openxmlformats.org/officeDocument/2006/relationships/customXml" Target="../customXml/item1.xml" Id="rId35" /><Relationship Type="http://schemas.microsoft.com/office/2011/relationships/people" Target="/word/people.xml" Id="R85889cf0398049ef" /><Relationship Type="http://schemas.microsoft.com/office/2011/relationships/commentsExtended" Target="/word/commentsExtended.xml" Id="Rb424a5cad55744b1" /><Relationship Type="http://schemas.microsoft.com/office/2016/09/relationships/commentsIds" Target="/word/commentsIds.xml" Id="Rd70f56214da94e68" /><Relationship Type="http://schemas.microsoft.com/office/2018/08/relationships/commentsExtensible" Target="/word/commentsExtensible.xml" Id="Ra5d4a3ae305c4bc9" /><Relationship Type="http://schemas.openxmlformats.org/officeDocument/2006/relationships/image" Target="/media/image13.png" Id="R8aa3ea7caa4142a6" /><Relationship Type="http://schemas.openxmlformats.org/officeDocument/2006/relationships/glossaryDocument" Target="/word/glossary/document.xml" Id="R698d358ed740463e" /></Relationships>
</file>

<file path=word/_rels/header2.xml.rels><?xml version="1.0" encoding="UTF-8"?>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5.png"/><Relationship Id="rId3" Type="http://schemas.openxmlformats.org/officeDocument/2006/relationships/image" Target="media/image6.gif"/>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719ed3d-3031-4bbe-bb81-f9b3f91e868c}"/>
      </w:docPartPr>
      <w:docPartBody>
        <w:p w14:paraId="73DC4ABC">
          <w:r>
            <w:rPr>
              <w:rStyle w:val="PlaceholderText"/>
            </w:rPr>
            <w:t/>
          </w:r>
        </w:p>
      </w:docPartBody>
    </w:docPart>
  </w:docParts>
</w:glossaryDocument>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2020-08-11T06:55:00.0000000Z</dcterms:created>
  <dc:creator>Dirk Mühlemann</dc:creator>
  <dc:description/>
  <dc:language>en-US</dc:language>
  <lastModifiedBy>Wohland  Jan</lastModifiedBy>
  <lastPrinted>2020-05-31T14:33:00.0000000Z</lastPrinted>
  <dcterms:modified xsi:type="dcterms:W3CDTF">2021-03-11T09:58:32.8682498Z</dcterms:modified>
  <revision>741</revision>
  <dc:subject/>
  <dc:title/>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Recent Style Id 0_1">
    <vt:lpwstr>http://www.zotero.org/styles/american-political-science-association</vt:lpwstr>
  </property>
  <property fmtid="{D5CDD505-2E9C-101B-9397-08002B2CF9AE}" pid="9" name="Mendeley Recent Style Id 1_1">
    <vt:lpwstr>http://www.zotero.org/styles/apa</vt:lpwstr>
  </property>
  <property fmtid="{D5CDD505-2E9C-101B-9397-08002B2CF9AE}" pid="10" name="Mendeley Recent Style Id 2_1">
    <vt:lpwstr>http://www.zotero.org/styles/american-sociological-association</vt:lpwstr>
  </property>
  <property fmtid="{D5CDD505-2E9C-101B-9397-08002B2CF9AE}" pid="11" name="Mendeley Recent Style Id 3_1">
    <vt:lpwstr>http://www.zotero.org/styles/chicago-author-date</vt:lpwstr>
  </property>
  <property fmtid="{D5CDD505-2E9C-101B-9397-08002B2CF9AE}" pid="12" name="Mendeley Recent Style Id 4_1">
    <vt:lpwstr>http://www.zotero.org/styles/harvard-cite-them-right</vt:lpwstr>
  </property>
  <property fmtid="{D5CDD505-2E9C-101B-9397-08002B2CF9AE}" pid="13" name="Mendeley Recent Style Id 5_1">
    <vt:lpwstr>http://csl.mendeley.com/styles/458695441/harvard-cite-them-right</vt:lpwstr>
  </property>
  <property fmtid="{D5CDD505-2E9C-101B-9397-08002B2CF9AE}" pid="14" name="Mendeley Recent Style Id 6_1">
    <vt:lpwstr>http://www.zotero.org/styles/ieee</vt:lpwstr>
  </property>
  <property fmtid="{D5CDD505-2E9C-101B-9397-08002B2CF9AE}" pid="15" name="Mendeley Recent Style Id 7_1">
    <vt:lpwstr>http://www.zotero.org/styles/modern-humanities-research-association</vt:lpwstr>
  </property>
  <property fmtid="{D5CDD505-2E9C-101B-9397-08002B2CF9AE}" pid="16" name="Mendeley Recent Style Id 8_1">
    <vt:lpwstr>http://www.zotero.org/styles/modern-language-association</vt:lpwstr>
  </property>
  <property fmtid="{D5CDD505-2E9C-101B-9397-08002B2CF9AE}" pid="17" name="Mendeley Recent Style Id 9_1">
    <vt:lpwstr>http://www.zotero.org/styles/nature</vt:lpwstr>
  </property>
  <property fmtid="{D5CDD505-2E9C-101B-9397-08002B2CF9AE}" pid="18" name="Mendeley Recent Style Name 0_1">
    <vt:lpwstr>American Political Science Association</vt:lpwstr>
  </property>
  <property fmtid="{D5CDD505-2E9C-101B-9397-08002B2CF9AE}" pid="19" name="Mendeley Recent Style Name 1_1">
    <vt:lpwstr>American Psychological Association 7th edition</vt:lpwstr>
  </property>
  <property fmtid="{D5CDD505-2E9C-101B-9397-08002B2CF9AE}" pid="20" name="Mendeley Recent Style Name 2_1">
    <vt:lpwstr>American Sociological Association 6th edition</vt:lpwstr>
  </property>
  <property fmtid="{D5CDD505-2E9C-101B-9397-08002B2CF9AE}" pid="21" name="Mendeley Recent Style Name 3_1">
    <vt:lpwstr>Chicago Manual of Style 17th edition (author-date)</vt:lpwstr>
  </property>
  <property fmtid="{D5CDD505-2E9C-101B-9397-08002B2CF9AE}" pid="22" name="Mendeley Recent Style Name 4_1">
    <vt:lpwstr>Cite Them Right 10th edition - Harvard</vt:lpwstr>
  </property>
  <property fmtid="{D5CDD505-2E9C-101B-9397-08002B2CF9AE}" pid="23" name="Mendeley Recent Style Name 5_1">
    <vt:lpwstr>Cite Them Right 10th edition - Harvard - Dirk Mühlemann</vt:lpwstr>
  </property>
  <property fmtid="{D5CDD505-2E9C-101B-9397-08002B2CF9AE}" pid="24" name="Mendeley Recent Style Name 6_1">
    <vt:lpwstr>IEEE</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Name 8_1">
    <vt:lpwstr>Modern Language Association 8th edition</vt:lpwstr>
  </property>
  <property fmtid="{D5CDD505-2E9C-101B-9397-08002B2CF9AE}" pid="27" name="Mendeley Recent Style Name 9_1">
    <vt:lpwstr>Nature</vt:lpwstr>
  </property>
  <property fmtid="{D5CDD505-2E9C-101B-9397-08002B2CF9AE}" pid="28" name="Mendeley Unique User Id_1">
    <vt:lpwstr>3d420cff-4538-336d-9c70-53930f83f36f</vt:lpwstr>
  </property>
  <property fmtid="{D5CDD505-2E9C-101B-9397-08002B2CF9AE}" pid="29" name="ScaleCrop">
    <vt:bool>0</vt:bool>
  </property>
  <property fmtid="{D5CDD505-2E9C-101B-9397-08002B2CF9AE}" pid="30" name="ShareDoc">
    <vt:bool>0</vt:bool>
  </property>
</Properties>
</file>