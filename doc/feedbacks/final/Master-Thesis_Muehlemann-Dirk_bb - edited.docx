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B4D58DE" w14:textId="748DB66A"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w:t>
      </w:r>
      <w:r w:rsidR="009B5920">
        <w:t>faces</w:t>
      </w:r>
      <w:r>
        <w:t xml:space="preserve"> a fundamental transition from conventional fossil to renewable technologies. The </w:t>
      </w:r>
      <w:r w:rsidR="00653969">
        <w:t>transition</w:t>
      </w:r>
      <w:r>
        <w:t xml:space="preserve"> has already started</w:t>
      </w:r>
      <w:r w:rsidR="00A33A6A">
        <w:t>,</w:t>
      </w:r>
      <w:r>
        <w:t xml:space="preserve"> which can be seen by the </w:t>
      </w:r>
      <w:r w:rsidR="009B5920">
        <w:t>tremendous</w:t>
      </w:r>
      <w:r>
        <w:t xml:space="preserve"> effort and ambitious targets of many nations </w:t>
      </w:r>
      <w:r w:rsidR="009B5920">
        <w:t>worldwid</w:t>
      </w:r>
      <w:r>
        <w:t>e. Installed</w:t>
      </w:r>
      <w:r w:rsidR="00A33A6A">
        <w:t xml:space="preserve"> </w:t>
      </w:r>
      <w:r>
        <w:t xml:space="preserve">capacities of </w:t>
      </w:r>
      <w:r w:rsidR="00A33A6A">
        <w:t xml:space="preserve">solar </w:t>
      </w:r>
      <w:r w:rsidR="007358D5">
        <w:t>photovoltaics (PV)</w:t>
      </w:r>
      <w:r>
        <w:t xml:space="preserve"> are increasing every year and </w:t>
      </w:r>
      <w:r w:rsidR="009B5920">
        <w:t>can produce</w:t>
      </w:r>
      <w:r>
        <w:t xml:space="preserve"> around </w:t>
      </w:r>
      <w:r w:rsidR="003264D6">
        <w:t>5.5</w:t>
      </w:r>
      <w:r>
        <w:t xml:space="preserve">% of the European </w:t>
      </w:r>
      <w:r w:rsidR="00E41C18">
        <w:t>electricity demand</w:t>
      </w:r>
      <w:r>
        <w:t>. Since</w:t>
      </w:r>
      <w:r w:rsidR="007358D5">
        <w:t xml:space="preserve"> </w:t>
      </w:r>
      <w:r w:rsidR="009B08D1">
        <w:t>PV power production</w:t>
      </w:r>
      <w:r>
        <w:t xml:space="preserve"> depends on weather and climate, it exhibits a highly variable production pattern. This variability challenges the electricity grids</w:t>
      </w:r>
      <w:r w:rsidR="00A33A6A">
        <w:t xml:space="preserve"> because </w:t>
      </w:r>
      <w:r w:rsidR="00AE6C50">
        <w:t>the</w:t>
      </w:r>
      <w:r w:rsidR="00A33A6A">
        <w:t xml:space="preserve"> </w:t>
      </w:r>
      <w:r w:rsidR="009B5920">
        <w:t>grids' stability</w:t>
      </w:r>
      <w:r w:rsidR="006C5F29">
        <w:t xml:space="preserve"> depends</w:t>
      </w:r>
      <w:r w:rsidR="00A33A6A">
        <w:t xml:space="preserve"> on balanced supply and demand. F</w:t>
      </w:r>
      <w:r>
        <w:t>urther</w:t>
      </w:r>
      <w:r w:rsidR="0071649B">
        <w:t xml:space="preserve"> massive deployment of PV</w:t>
      </w:r>
      <w:r>
        <w:t xml:space="preserve"> </w:t>
      </w:r>
      <w:r w:rsidR="00C7466F">
        <w:t>systems</w:t>
      </w:r>
      <w:r>
        <w:t xml:space="preserve"> could</w:t>
      </w:r>
      <w:r w:rsidR="00542D95">
        <w:t xml:space="preserve"> lead to an</w:t>
      </w:r>
      <w:r w:rsidR="00C7466F">
        <w:t xml:space="preserve"> increase</w:t>
      </w:r>
      <w:r w:rsidR="00542D95">
        <w:t xml:space="preserve"> </w:t>
      </w:r>
      <w:r w:rsidR="004D136C">
        <w:t>in</w:t>
      </w:r>
      <w:r w:rsidR="00C7466F">
        <w:t xml:space="preserve"> the variability and therefore</w:t>
      </w:r>
      <w:r>
        <w:t xml:space="preserve"> add to this challenge</w:t>
      </w:r>
      <w:r w:rsidR="005E7015">
        <w:t>.</w:t>
      </w:r>
    </w:p>
    <w:p w14:paraId="5C51A899" w14:textId="72796343" w:rsidR="002C2C01" w:rsidRDefault="009B5920" w:rsidP="00E73121">
      <w:r>
        <w:t>This study identifies</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A128CF">
        <w:t>production</w:t>
      </w:r>
      <w:r w:rsidR="002C2C01">
        <w:t xml:space="preserve"> variability</w:t>
      </w:r>
      <w:r w:rsidR="00E55843">
        <w:t xml:space="preserve"> </w:t>
      </w:r>
      <w:r w:rsidR="00C010FB">
        <w:t>in</w:t>
      </w:r>
      <w:r w:rsidR="00E55843">
        <w:t xml:space="preserve"> Europe</w:t>
      </w:r>
      <w:r w:rsidR="002C2C01">
        <w:t>. To quantify the variability, we perform empirical orthogonal function (EOF) analyses of geopotential height at 500hPa</w:t>
      </w:r>
      <w:r w:rsidR="00C010FB">
        <w:t>,</w:t>
      </w:r>
      <w:r w:rsidR="002C2C01">
        <w:t xml:space="preserve"> </w:t>
      </w:r>
      <w:r>
        <w:t>reflecting</w:t>
      </w:r>
      <w:r w:rsidR="002C2C01">
        <w:t xml:space="preserve"> weather </w:t>
      </w:r>
      <w:r w:rsidR="007923A8">
        <w:t xml:space="preserve">regimes </w:t>
      </w:r>
      <w:proofErr w:type="gramStart"/>
      <w:r w:rsidR="002C2C01">
        <w:t>and</w:t>
      </w:r>
      <w:r w:rsidR="00166C79">
        <w:t>,</w:t>
      </w:r>
      <w:proofErr w:type="gramEnd"/>
      <w:r w:rsidR="00166C79">
        <w:t xml:space="preserve"> therefore, indirectly affect</w:t>
      </w:r>
      <w:r w:rsidR="002C2C01">
        <w:t xml:space="preserve"> the </w:t>
      </w:r>
      <w:r w:rsidR="009B08D1">
        <w:t>PV power production</w:t>
      </w:r>
      <w:r w:rsidR="002C2C01">
        <w:t xml:space="preserve">. </w:t>
      </w:r>
      <w:r w:rsidR="00C010FB">
        <w:t>The geopotential height field is</w:t>
      </w:r>
      <w:r w:rsidR="002C2C01">
        <w:t xml:space="preserve"> taken from the ERA5 </w:t>
      </w:r>
      <w:r w:rsidR="002C2C01" w:rsidRPr="005E7015">
        <w:t>reanalysis dataset</w:t>
      </w:r>
      <w:r>
        <w:t>, which covers</w:t>
      </w:r>
      <w:r w:rsidR="00A128CF">
        <w:t xml:space="preserve"> </w:t>
      </w:r>
      <w:r w:rsidR="001C0A72" w:rsidRPr="005E7015">
        <w:t xml:space="preserve">1979 to </w:t>
      </w:r>
      <w:r w:rsidR="00A128CF">
        <w:t>2020</w:t>
      </w:r>
      <w:r w:rsidR="002C2C01" w:rsidRPr="005E7015">
        <w:t xml:space="preserve">. </w:t>
      </w:r>
      <w:r w:rsidR="00AE6C50" w:rsidRPr="005E7015">
        <w:t>The resulting subspace</w:t>
      </w:r>
      <w:r w:rsidR="0003638F" w:rsidRPr="005E7015">
        <w:t xml:space="preserve"> spanned by the leading </w:t>
      </w:r>
      <w:r w:rsidR="00C010FB" w:rsidRPr="005E7015">
        <w:t>1</w:t>
      </w:r>
      <w:r w:rsidR="005E7015" w:rsidRPr="005E7015">
        <w:t>6</w:t>
      </w:r>
      <w:r w:rsidR="00C010FB" w:rsidRPr="005E7015">
        <w:t xml:space="preserve"> </w:t>
      </w:r>
      <w:r w:rsidR="0003638F" w:rsidRPr="005E7015">
        <w:t>EOFs</w:t>
      </w:r>
      <w:r w:rsidR="009B7729" w:rsidRPr="005E7015">
        <w:t xml:space="preserve"> (explains ~90% </w:t>
      </w:r>
      <w:r w:rsidR="0044474C" w:rsidRPr="005E7015">
        <w:t>o</w:t>
      </w:r>
      <w:r w:rsidR="009B7729" w:rsidRPr="005E7015">
        <w:t>f the variance)</w:t>
      </w:r>
      <w:r w:rsidR="00AE6C50" w:rsidRPr="005E7015">
        <w:t xml:space="preserve"> </w:t>
      </w:r>
      <w:r w:rsidR="0003638F" w:rsidRPr="005E7015">
        <w:t>of our</w:t>
      </w:r>
      <w:r w:rsidR="00AE6C50" w:rsidRPr="005E7015">
        <w:t xml:space="preserve"> analysis </w:t>
      </w:r>
      <w:r w:rsidR="00C010FB" w:rsidRPr="005E7015">
        <w:t>is</w:t>
      </w:r>
      <w:r w:rsidR="00AE6C50" w:rsidRPr="005E7015">
        <w:t xml:space="preserve"> grouped in</w:t>
      </w:r>
      <w:r w:rsidR="00033784" w:rsidRPr="005E7015">
        <w:t xml:space="preserve"> seven</w:t>
      </w:r>
      <w:r w:rsidR="00AE6C50" w:rsidRPr="005E7015">
        <w:t xml:space="preserve"> different weather regimes with the k-mean clustering techniques</w:t>
      </w:r>
      <w:r w:rsidR="00AE6C50">
        <w:t xml:space="preserve">. </w:t>
      </w:r>
      <w:r w:rsidR="00781277">
        <w:t>T</w:t>
      </w:r>
      <w:r>
        <w:t>he</w:t>
      </w:r>
      <w:r w:rsidR="00653969">
        <w:t>se</w:t>
      </w:r>
      <w:r>
        <w:t xml:space="preserve"> weather regimes are linked to country-specific PV capacity factors to assess the PV power production variability</w:t>
      </w:r>
      <w:r w:rsidR="00174205">
        <w:t>.</w:t>
      </w:r>
      <w:r w:rsidR="00EB770A">
        <w:t xml:space="preserve"> </w:t>
      </w:r>
      <w:r w:rsidR="001255AE">
        <w:t xml:space="preserve">We use hourly </w:t>
      </w:r>
      <w:r w:rsidR="00350121">
        <w:t xml:space="preserve">PV </w:t>
      </w:r>
      <w:r w:rsidR="001255AE">
        <w:t xml:space="preserve">capacity factors provided by the simulation of </w:t>
      </w:r>
      <w:commentRangeStart w:id="1"/>
      <w:proofErr w:type="spellStart"/>
      <w:proofErr w:type="gramStart"/>
      <w:r w:rsidR="001255AE">
        <w:t>renewable.ninja</w:t>
      </w:r>
      <w:commentRangeEnd w:id="1"/>
      <w:proofErr w:type="spellEnd"/>
      <w:proofErr w:type="gramEnd"/>
      <w:r w:rsidR="00403220">
        <w:rPr>
          <w:rStyle w:val="Kommentarzeichen"/>
        </w:rPr>
        <w:commentReference w:id="1"/>
      </w:r>
      <w:r w:rsidR="001255AE">
        <w:t xml:space="preserve"> from 1985-20</w:t>
      </w:r>
      <w:r w:rsidR="005E7015" w:rsidRPr="005E7015">
        <w:t>16</w:t>
      </w:r>
      <w:r w:rsidR="001255AE">
        <w:t>.</w:t>
      </w:r>
      <w:r w:rsidR="002C2C01">
        <w:t xml:space="preserve"> </w:t>
      </w:r>
      <w:r w:rsidR="0063764C">
        <w:t xml:space="preserve">Connecting the </w:t>
      </w:r>
      <w:r w:rsidR="00AE6C50">
        <w:t>regimes</w:t>
      </w:r>
      <w:r w:rsidR="0063764C">
        <w:t xml:space="preserve"> with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5E7015">
        <w:t>The c</w:t>
      </w:r>
      <w:r w:rsidR="002C2C01">
        <w:t>urrent</w:t>
      </w:r>
      <w:r w:rsidR="009B7729">
        <w:t xml:space="preserve"> and planned (2030</w:t>
      </w:r>
      <w:r w:rsidR="005E7015">
        <w:t xml:space="preserve"> and 2050</w:t>
      </w:r>
      <w:r w:rsidR="009B7729">
        <w:t>)</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9B08D1">
        <w:t>PV power production</w:t>
      </w:r>
      <w:r w:rsidR="002C2C01">
        <w:t xml:space="preserve"> variability in Europe. Furthermore,</w:t>
      </w:r>
      <w:r>
        <w:t xml:space="preserve"> we numerically find</w:t>
      </w:r>
      <w:r w:rsidR="002C2C01">
        <w:t xml:space="preserve"> </w:t>
      </w:r>
      <w:r w:rsidR="00653969">
        <w:t>a</w:t>
      </w:r>
      <w:r w:rsidR="002C2C01">
        <w:t xml:space="preserve"> distribution of additional</w:t>
      </w:r>
      <w:ins w:id="2" w:author="Bastian Buman" w:date="2021-04-13T12:12:00Z">
        <w:r w:rsidR="00403220">
          <w:t>ly</w:t>
        </w:r>
      </w:ins>
      <w:r>
        <w:t xml:space="preserve"> installed</w:t>
      </w:r>
      <w:r w:rsidR="002C2C01">
        <w:t xml:space="preserve"> PV </w:t>
      </w:r>
      <w:r>
        <w:t xml:space="preserve">capacities, </w:t>
      </w:r>
      <w:r w:rsidR="00653969">
        <w:t xml:space="preserve">that </w:t>
      </w:r>
      <w:r>
        <w:t>minimis</w:t>
      </w:r>
      <w:r w:rsidR="00653969">
        <w:t>es</w:t>
      </w:r>
      <w:r w:rsidR="002C2C01">
        <w:t xml:space="preserve"> the </w:t>
      </w:r>
      <w:r w:rsidR="00653969">
        <w:t>PV power production</w:t>
      </w:r>
      <w:r w:rsidR="002C2C01">
        <w:t xml:space="preserve"> variability. </w:t>
      </w:r>
    </w:p>
    <w:p w14:paraId="43BDDA5D" w14:textId="3172912A" w:rsidR="004D7AA2" w:rsidRDefault="00033784" w:rsidP="00214F6B">
      <w:r>
        <w:t>The mean</w:t>
      </w:r>
      <w:r w:rsidR="005E7015">
        <w:t xml:space="preserve"> </w:t>
      </w:r>
      <w:ins w:id="3" w:author="Bastian Buman" w:date="2021-04-13T12:12:00Z">
        <w:r w:rsidR="00403220">
          <w:t xml:space="preserve">European </w:t>
        </w:r>
      </w:ins>
      <w:r w:rsidR="005E7015">
        <w:t>PV power production</w:t>
      </w:r>
      <w:r>
        <w:t xml:space="preserve"> variability, which is the average change of PV power production from one weather regime to another, currently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We estimate that</w:t>
      </w:r>
      <w:r w:rsidR="001B32E7">
        <w:t xml:space="preserve"> with the plan</w:t>
      </w:r>
      <w:ins w:id="4" w:author="Bastian Buman" w:date="2021-04-13T12:13:00Z">
        <w:r w:rsidR="00403220">
          <w:t>n</w:t>
        </w:r>
      </w:ins>
      <w:r w:rsidR="001B32E7">
        <w:t>ed installed PV capacity distribution</w:t>
      </w:r>
      <w:r w:rsidR="009B5920">
        <w:t>,</w:t>
      </w:r>
      <w:r w:rsidR="001B32E7">
        <w:t xml:space="preserve"> </w:t>
      </w:r>
      <w:r w:rsidR="009B5920">
        <w:t>the variability</w:t>
      </w:r>
      <w:r w:rsidR="001B32E7">
        <w:t xml:space="preserve"> is expected to triple</w:t>
      </w:r>
      <w:r w:rsidR="001B32E7" w:rsidRPr="001B32E7">
        <w:t xml:space="preserve"> </w:t>
      </w:r>
      <w:r w:rsidR="001B32E7">
        <w:t>by 2030 to 2.7GW and 8.5GW, respectively.</w:t>
      </w:r>
      <w:r w:rsidR="00B41C20">
        <w:t xml:space="preserve"> </w:t>
      </w:r>
      <w:commentRangeStart w:id="5"/>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9B5920">
        <w:t>. T</w:t>
      </w:r>
      <w:r w:rsidR="00A925F0">
        <w:t>he maximum variability could even increase from 20.1 GW to 198.6 GW</w:t>
      </w:r>
      <w:commentRangeEnd w:id="5"/>
      <w:r w:rsidR="00403220">
        <w:rPr>
          <w:rStyle w:val="Kommentarzeichen"/>
        </w:rPr>
        <w:commentReference w:id="5"/>
      </w:r>
      <w:r w:rsidR="00A925F0">
        <w:t>.</w:t>
      </w:r>
      <w:r w:rsidR="00094623">
        <w:t xml:space="preserve"> </w:t>
      </w:r>
      <w:r w:rsidR="00F317E3">
        <w:t xml:space="preserve">We could reduce the mean and maximum variability with our method by roughly 40%. </w:t>
      </w:r>
      <w:r w:rsidR="00902B83">
        <w:t>To put this in context,</w:t>
      </w:r>
      <w:r w:rsidR="00166C79">
        <w:t xml:space="preserve"> </w:t>
      </w:r>
      <w:del w:id="6" w:author="Bastian Buman" w:date="2021-04-13T12:15:00Z">
        <w:r w:rsidR="00166C79" w:rsidDel="00403220">
          <w:delText>to balance the power grid,</w:delText>
        </w:r>
        <w:r w:rsidR="00902B83" w:rsidDel="00403220">
          <w:delText xml:space="preserve"> </w:delText>
        </w:r>
        <w:r w:rsidR="00214F6B" w:rsidDel="00403220">
          <w:delText>we would need as much less electricity as</w:delText>
        </w:r>
        <w:r w:rsidR="00247717" w:rsidDel="00403220">
          <w:delText xml:space="preserve"> up to</w:delText>
        </w:r>
        <w:r w:rsidR="00214F6B" w:rsidDel="00403220">
          <w:delText xml:space="preserve"> 63 nuclear power plants</w:delText>
        </w:r>
        <w:r w:rsidR="00DB7DDA" w:rsidDel="00403220">
          <w:delText xml:space="preserve"> </w:delText>
        </w:r>
        <w:r w:rsidR="00247717" w:rsidDel="00403220">
          <w:delText>approximately</w:delText>
        </w:r>
        <w:r w:rsidR="00214F6B" w:rsidDel="00403220">
          <w:delText xml:space="preserve"> produce</w:delText>
        </w:r>
      </w:del>
      <w:ins w:id="7" w:author="Bastian Buman" w:date="2021-04-13T12:15:00Z">
        <w:r w:rsidR="00403220">
          <w:t xml:space="preserve">our method </w:t>
        </w:r>
      </w:ins>
      <w:ins w:id="8" w:author="Bastian Buman" w:date="2021-04-13T12:16:00Z">
        <w:r w:rsidR="00403220">
          <w:t>could</w:t>
        </w:r>
      </w:ins>
      <w:ins w:id="9" w:author="Bastian Buman" w:date="2021-04-13T12:15:00Z">
        <w:r w:rsidR="00403220">
          <w:t xml:space="preserve"> save up to 63 nuclear power plants</w:t>
        </w:r>
      </w:ins>
      <w:ins w:id="10" w:author="Bastian Buman" w:date="2021-04-13T12:16:00Z">
        <w:r w:rsidR="00403220">
          <w:t xml:space="preserve"> by 2050</w:t>
        </w:r>
      </w:ins>
      <w:r w:rsidR="00DB534C">
        <w:t>.</w:t>
      </w:r>
      <w:r w:rsidR="007A3765">
        <w:t xml:space="preserve"> </w:t>
      </w:r>
      <w:r w:rsidR="00134BCE">
        <w:t xml:space="preserve">The </w:t>
      </w:r>
      <w:r w:rsidR="009B5920">
        <w:t xml:space="preserve">variability </w:t>
      </w:r>
      <w:r w:rsidR="00134BCE">
        <w:t>reduction could be achieved by placing the new</w:t>
      </w:r>
      <w:r w:rsidR="00403220">
        <w:t>ly</w:t>
      </w:r>
      <w:r w:rsidR="00134BCE">
        <w:t xml:space="preserve"> installed PV capacity </w:t>
      </w:r>
      <w:r w:rsidR="00403220">
        <w:t>mainly in</w:t>
      </w:r>
      <w:r w:rsidR="00874212">
        <w:t xml:space="preserve"> </w:t>
      </w:r>
      <w:r w:rsidR="00134BCE">
        <w:t>South-eastern and North-western Europe.</w:t>
      </w:r>
      <w:r w:rsidR="00C247D5">
        <w:t xml:space="preserve"> </w:t>
      </w:r>
      <w:bookmarkStart w:id="11" w:name="_Hlk69549829"/>
      <w:r w:rsidR="00403220">
        <w:t xml:space="preserve">Our </w:t>
      </w:r>
      <w:proofErr w:type="gramStart"/>
      <w:r w:rsidR="00403220">
        <w:t xml:space="preserve">work </w:t>
      </w:r>
      <w:r w:rsidR="00C247D5">
        <w:t xml:space="preserve"> </w:t>
      </w:r>
      <w:r w:rsidR="00403220">
        <w:t>is</w:t>
      </w:r>
      <w:proofErr w:type="gramEnd"/>
      <w:r w:rsidR="00403220">
        <w:t xml:space="preserve"> a crucial example of why the spatial distribution of PV systems should be carefully considered and coordinated before deployment</w:t>
      </w:r>
      <w:bookmarkEnd w:id="11"/>
      <w:r w:rsidR="00403220">
        <w:t xml:space="preserve">. </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7777777" w:rsidR="009F5F21" w:rsidRPr="009F5F21" w:rsidRDefault="009F5F21" w:rsidP="009F5F21">
            <w:pPr>
              <w:spacing w:line="240" w:lineRule="auto"/>
              <w:ind w:firstLine="0"/>
              <w:jc w:val="left"/>
              <w:rPr>
                <w:color w:val="000000"/>
                <w:lang w:eastAsia="de-CH"/>
              </w:rPr>
            </w:pPr>
            <w:proofErr w:type="spellStart"/>
            <w:r w:rsidRPr="009F5F21">
              <w:rPr>
                <w:color w:val="000000"/>
                <w:lang w:eastAsia="de-CH"/>
              </w:rPr>
              <w:t>opsd</w:t>
            </w:r>
            <w:proofErr w:type="spellEnd"/>
          </w:p>
        </w:tc>
        <w:tc>
          <w:tcPr>
            <w:tcW w:w="7204" w:type="dxa"/>
            <w:noWrap/>
            <w:vAlign w:val="center"/>
            <w:hideMark/>
          </w:tcPr>
          <w:p w14:paraId="4336BA8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open-power-system-data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1BE9817E" w14:textId="7A0C13AE" w:rsidR="00166C79"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8517840" w:history="1">
            <w:r w:rsidR="00166C79" w:rsidRPr="00D413BD">
              <w:rPr>
                <w:rStyle w:val="Hyperlink"/>
                <w:noProof/>
                <w14:scene3d>
                  <w14:camera w14:prst="orthographicFront"/>
                  <w14:lightRig w14:rig="threePt" w14:dir="t">
                    <w14:rot w14:lat="0" w14:lon="0" w14:rev="0"/>
                  </w14:lightRig>
                </w14:scene3d>
              </w:rPr>
              <w:t>1.</w:t>
            </w:r>
            <w:r w:rsidR="00166C79">
              <w:rPr>
                <w:rFonts w:asciiTheme="minorHAnsi" w:eastAsiaTheme="minorEastAsia" w:hAnsiTheme="minorHAnsi" w:cstheme="minorBidi"/>
                <w:noProof/>
                <w:lang w:val="de-CH" w:eastAsia="de-CH"/>
              </w:rPr>
              <w:tab/>
            </w:r>
            <w:r w:rsidR="00166C79" w:rsidRPr="00D413BD">
              <w:rPr>
                <w:rStyle w:val="Hyperlink"/>
                <w:noProof/>
              </w:rPr>
              <w:t>Introduction</w:t>
            </w:r>
            <w:r w:rsidR="00166C79">
              <w:rPr>
                <w:noProof/>
                <w:webHidden/>
              </w:rPr>
              <w:tab/>
            </w:r>
            <w:r w:rsidR="00166C79">
              <w:rPr>
                <w:noProof/>
                <w:webHidden/>
              </w:rPr>
              <w:fldChar w:fldCharType="begin"/>
            </w:r>
            <w:r w:rsidR="00166C79">
              <w:rPr>
                <w:noProof/>
                <w:webHidden/>
              </w:rPr>
              <w:instrText xml:space="preserve"> PAGEREF _Toc68517840 \h </w:instrText>
            </w:r>
            <w:r w:rsidR="00166C79">
              <w:rPr>
                <w:noProof/>
                <w:webHidden/>
              </w:rPr>
            </w:r>
            <w:r w:rsidR="00166C79">
              <w:rPr>
                <w:noProof/>
                <w:webHidden/>
              </w:rPr>
              <w:fldChar w:fldCharType="separate"/>
            </w:r>
            <w:r w:rsidR="00927BA2">
              <w:rPr>
                <w:noProof/>
                <w:webHidden/>
              </w:rPr>
              <w:t>7</w:t>
            </w:r>
            <w:r w:rsidR="00166C79">
              <w:rPr>
                <w:noProof/>
                <w:webHidden/>
              </w:rPr>
              <w:fldChar w:fldCharType="end"/>
            </w:r>
          </w:hyperlink>
        </w:p>
        <w:p w14:paraId="68198EF2" w14:textId="499EEA6E" w:rsidR="00166C79" w:rsidRDefault="00566F37">
          <w:pPr>
            <w:pStyle w:val="Verzeichnis1"/>
            <w:rPr>
              <w:rFonts w:asciiTheme="minorHAnsi" w:eastAsiaTheme="minorEastAsia" w:hAnsiTheme="minorHAnsi" w:cstheme="minorBidi"/>
              <w:noProof/>
              <w:lang w:val="de-CH" w:eastAsia="de-CH"/>
            </w:rPr>
          </w:pPr>
          <w:hyperlink w:anchor="_Toc68517841" w:history="1">
            <w:r w:rsidR="00166C79" w:rsidRPr="00D413BD">
              <w:rPr>
                <w:rStyle w:val="Hyperlink"/>
                <w:noProof/>
                <w14:scene3d>
                  <w14:camera w14:prst="orthographicFront"/>
                  <w14:lightRig w14:rig="threePt" w14:dir="t">
                    <w14:rot w14:lat="0" w14:lon="0" w14:rev="0"/>
                  </w14:lightRig>
                </w14:scene3d>
              </w:rPr>
              <w:t>2.</w:t>
            </w:r>
            <w:r w:rsidR="00166C79">
              <w:rPr>
                <w:rFonts w:asciiTheme="minorHAnsi" w:eastAsiaTheme="minorEastAsia" w:hAnsiTheme="minorHAnsi" w:cstheme="minorBidi"/>
                <w:noProof/>
                <w:lang w:val="de-CH" w:eastAsia="de-CH"/>
              </w:rPr>
              <w:tab/>
            </w:r>
            <w:r w:rsidR="00166C79" w:rsidRPr="00D413BD">
              <w:rPr>
                <w:rStyle w:val="Hyperlink"/>
                <w:noProof/>
              </w:rPr>
              <w:t>Data &amp; Methods</w:t>
            </w:r>
            <w:r w:rsidR="00166C79">
              <w:rPr>
                <w:noProof/>
                <w:webHidden/>
              </w:rPr>
              <w:tab/>
            </w:r>
            <w:r w:rsidR="00166C79">
              <w:rPr>
                <w:noProof/>
                <w:webHidden/>
              </w:rPr>
              <w:fldChar w:fldCharType="begin"/>
            </w:r>
            <w:r w:rsidR="00166C79">
              <w:rPr>
                <w:noProof/>
                <w:webHidden/>
              </w:rPr>
              <w:instrText xml:space="preserve"> PAGEREF _Toc68517841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378DC164" w14:textId="0920E0CF"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42" w:history="1">
            <w:r w:rsidR="00166C79" w:rsidRPr="00D413BD">
              <w:rPr>
                <w:rStyle w:val="Hyperlink"/>
                <w:noProof/>
              </w:rPr>
              <w:t>2.1</w:t>
            </w:r>
            <w:r w:rsidR="00166C79">
              <w:rPr>
                <w:rFonts w:asciiTheme="minorHAnsi" w:eastAsiaTheme="minorEastAsia" w:hAnsiTheme="minorHAnsi" w:cstheme="minorBidi"/>
                <w:noProof/>
                <w:lang w:val="de-CH" w:eastAsia="de-CH"/>
              </w:rPr>
              <w:tab/>
            </w:r>
            <w:r w:rsidR="00166C79" w:rsidRPr="00D413BD">
              <w:rPr>
                <w:rStyle w:val="Hyperlink"/>
                <w:noProof/>
              </w:rPr>
              <w:t>Data</w:t>
            </w:r>
            <w:r w:rsidR="00166C79">
              <w:rPr>
                <w:noProof/>
                <w:webHidden/>
              </w:rPr>
              <w:tab/>
            </w:r>
            <w:r w:rsidR="00166C79">
              <w:rPr>
                <w:noProof/>
                <w:webHidden/>
              </w:rPr>
              <w:fldChar w:fldCharType="begin"/>
            </w:r>
            <w:r w:rsidR="00166C79">
              <w:rPr>
                <w:noProof/>
                <w:webHidden/>
              </w:rPr>
              <w:instrText xml:space="preserve"> PAGEREF _Toc68517842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440ED3F" w14:textId="06690375"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3" w:history="1">
            <w:r w:rsidR="00166C79" w:rsidRPr="00D413BD">
              <w:rPr>
                <w:rStyle w:val="Hyperlink"/>
                <w:noProof/>
              </w:rPr>
              <w:t>2.1.1</w:t>
            </w:r>
            <w:r w:rsidR="00166C79">
              <w:rPr>
                <w:rFonts w:asciiTheme="minorHAnsi" w:eastAsiaTheme="minorEastAsia" w:hAnsiTheme="minorHAnsi" w:cstheme="minorBidi"/>
                <w:noProof/>
                <w:lang w:val="de-CH" w:eastAsia="de-CH"/>
              </w:rPr>
              <w:tab/>
            </w:r>
            <w:r w:rsidR="00166C79" w:rsidRPr="00D413BD">
              <w:rPr>
                <w:rStyle w:val="Hyperlink"/>
                <w:noProof/>
              </w:rPr>
              <w:t>ERA5</w:t>
            </w:r>
            <w:r w:rsidR="00166C79">
              <w:rPr>
                <w:noProof/>
                <w:webHidden/>
              </w:rPr>
              <w:tab/>
            </w:r>
            <w:r w:rsidR="00166C79">
              <w:rPr>
                <w:noProof/>
                <w:webHidden/>
              </w:rPr>
              <w:fldChar w:fldCharType="begin"/>
            </w:r>
            <w:r w:rsidR="00166C79">
              <w:rPr>
                <w:noProof/>
                <w:webHidden/>
              </w:rPr>
              <w:instrText xml:space="preserve"> PAGEREF _Toc68517843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9DA7482" w14:textId="3D0D8AB4"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4" w:history="1">
            <w:r w:rsidR="00166C79" w:rsidRPr="00D413BD">
              <w:rPr>
                <w:rStyle w:val="Hyperlink"/>
                <w:noProof/>
              </w:rPr>
              <w:t>2.1.2</w:t>
            </w:r>
            <w:r w:rsidR="00166C79">
              <w:rPr>
                <w:rFonts w:asciiTheme="minorHAnsi" w:eastAsiaTheme="minorEastAsia" w:hAnsiTheme="minorHAnsi" w:cstheme="minorBidi"/>
                <w:noProof/>
                <w:lang w:val="de-CH" w:eastAsia="de-CH"/>
              </w:rPr>
              <w:tab/>
            </w:r>
            <w:r w:rsidR="00166C79" w:rsidRPr="00D413BD">
              <w:rPr>
                <w:rStyle w:val="Hyperlink"/>
                <w:noProof/>
              </w:rPr>
              <w:t>Renewables.ninja and Global Solar Energy Estimator (GSEE)</w:t>
            </w:r>
            <w:r w:rsidR="00166C79">
              <w:rPr>
                <w:noProof/>
                <w:webHidden/>
              </w:rPr>
              <w:tab/>
            </w:r>
            <w:r w:rsidR="00166C79">
              <w:rPr>
                <w:noProof/>
                <w:webHidden/>
              </w:rPr>
              <w:fldChar w:fldCharType="begin"/>
            </w:r>
            <w:r w:rsidR="00166C79">
              <w:rPr>
                <w:noProof/>
                <w:webHidden/>
              </w:rPr>
              <w:instrText xml:space="preserve"> PAGEREF _Toc68517844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2CB48B46" w14:textId="454EB685"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5" w:history="1">
            <w:r w:rsidR="00166C79" w:rsidRPr="00D413BD">
              <w:rPr>
                <w:rStyle w:val="Hyperlink"/>
                <w:noProof/>
              </w:rPr>
              <w:t>2.1.3</w:t>
            </w:r>
            <w:r w:rsidR="00166C79">
              <w:rPr>
                <w:rFonts w:asciiTheme="minorHAnsi" w:eastAsiaTheme="minorEastAsia" w:hAnsiTheme="minorHAnsi" w:cstheme="minorBidi"/>
                <w:noProof/>
                <w:lang w:val="de-CH" w:eastAsia="de-CH"/>
              </w:rPr>
              <w:tab/>
            </w:r>
            <w:r w:rsidR="00166C79" w:rsidRPr="00D413BD">
              <w:rPr>
                <w:rStyle w:val="Hyperlink"/>
                <w:noProof/>
              </w:rPr>
              <w:t>Installed PV capacities</w:t>
            </w:r>
            <w:r w:rsidR="00166C79">
              <w:rPr>
                <w:noProof/>
                <w:webHidden/>
              </w:rPr>
              <w:tab/>
            </w:r>
            <w:r w:rsidR="00166C79">
              <w:rPr>
                <w:noProof/>
                <w:webHidden/>
              </w:rPr>
              <w:fldChar w:fldCharType="begin"/>
            </w:r>
            <w:r w:rsidR="00166C79">
              <w:rPr>
                <w:noProof/>
                <w:webHidden/>
              </w:rPr>
              <w:instrText xml:space="preserve"> PAGEREF _Toc68517845 \h </w:instrText>
            </w:r>
            <w:r w:rsidR="00166C79">
              <w:rPr>
                <w:noProof/>
                <w:webHidden/>
              </w:rPr>
            </w:r>
            <w:r w:rsidR="00166C79">
              <w:rPr>
                <w:noProof/>
                <w:webHidden/>
              </w:rPr>
              <w:fldChar w:fldCharType="separate"/>
            </w:r>
            <w:r w:rsidR="00927BA2">
              <w:rPr>
                <w:noProof/>
                <w:webHidden/>
              </w:rPr>
              <w:t>13</w:t>
            </w:r>
            <w:r w:rsidR="00166C79">
              <w:rPr>
                <w:noProof/>
                <w:webHidden/>
              </w:rPr>
              <w:fldChar w:fldCharType="end"/>
            </w:r>
          </w:hyperlink>
        </w:p>
        <w:p w14:paraId="254FD36C" w14:textId="26910A4A"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6" w:history="1">
            <w:r w:rsidR="00166C79" w:rsidRPr="00D413BD">
              <w:rPr>
                <w:rStyle w:val="Hyperlink"/>
                <w:noProof/>
              </w:rPr>
              <w:t>2.1.4</w:t>
            </w:r>
            <w:r w:rsidR="00166C79">
              <w:rPr>
                <w:rFonts w:asciiTheme="minorHAnsi" w:eastAsiaTheme="minorEastAsia" w:hAnsiTheme="minorHAnsi" w:cstheme="minorBidi"/>
                <w:noProof/>
                <w:lang w:val="de-CH" w:eastAsia="de-CH"/>
              </w:rPr>
              <w:tab/>
            </w:r>
            <w:r w:rsidR="00166C79" w:rsidRPr="00D413BD">
              <w:rPr>
                <w:rStyle w:val="Hyperlink"/>
                <w:noProof/>
              </w:rPr>
              <w:t>Electricity consumption data</w:t>
            </w:r>
            <w:r w:rsidR="00166C79">
              <w:rPr>
                <w:noProof/>
                <w:webHidden/>
              </w:rPr>
              <w:tab/>
            </w:r>
            <w:r w:rsidR="00166C79">
              <w:rPr>
                <w:noProof/>
                <w:webHidden/>
              </w:rPr>
              <w:fldChar w:fldCharType="begin"/>
            </w:r>
            <w:r w:rsidR="00166C79">
              <w:rPr>
                <w:noProof/>
                <w:webHidden/>
              </w:rPr>
              <w:instrText xml:space="preserve"> PAGEREF _Toc68517846 \h </w:instrText>
            </w:r>
            <w:r w:rsidR="00166C79">
              <w:rPr>
                <w:noProof/>
                <w:webHidden/>
              </w:rPr>
            </w:r>
            <w:r w:rsidR="00166C79">
              <w:rPr>
                <w:noProof/>
                <w:webHidden/>
              </w:rPr>
              <w:fldChar w:fldCharType="separate"/>
            </w:r>
            <w:r w:rsidR="00927BA2">
              <w:rPr>
                <w:noProof/>
                <w:webHidden/>
              </w:rPr>
              <w:t>14</w:t>
            </w:r>
            <w:r w:rsidR="00166C79">
              <w:rPr>
                <w:noProof/>
                <w:webHidden/>
              </w:rPr>
              <w:fldChar w:fldCharType="end"/>
            </w:r>
          </w:hyperlink>
        </w:p>
        <w:p w14:paraId="026EABA8" w14:textId="4F8D399B"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47" w:history="1">
            <w:r w:rsidR="00166C79" w:rsidRPr="00D413BD">
              <w:rPr>
                <w:rStyle w:val="Hyperlink"/>
                <w:noProof/>
              </w:rPr>
              <w:t>2.2</w:t>
            </w:r>
            <w:r w:rsidR="00166C79">
              <w:rPr>
                <w:rFonts w:asciiTheme="minorHAnsi" w:eastAsiaTheme="minorEastAsia" w:hAnsiTheme="minorHAnsi" w:cstheme="minorBidi"/>
                <w:noProof/>
                <w:lang w:val="de-CH" w:eastAsia="de-CH"/>
              </w:rPr>
              <w:tab/>
            </w:r>
            <w:r w:rsidR="00166C79" w:rsidRPr="00D413BD">
              <w:rPr>
                <w:rStyle w:val="Hyperlink"/>
                <w:noProof/>
              </w:rPr>
              <w:t>Method</w:t>
            </w:r>
            <w:r w:rsidR="00166C79">
              <w:rPr>
                <w:noProof/>
                <w:webHidden/>
              </w:rPr>
              <w:tab/>
            </w:r>
            <w:r w:rsidR="00166C79">
              <w:rPr>
                <w:noProof/>
                <w:webHidden/>
              </w:rPr>
              <w:fldChar w:fldCharType="begin"/>
            </w:r>
            <w:r w:rsidR="00166C79">
              <w:rPr>
                <w:noProof/>
                <w:webHidden/>
              </w:rPr>
              <w:instrText xml:space="preserve"> PAGEREF _Toc68517847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6ABC0234" w14:textId="14F6A7A1"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8" w:history="1">
            <w:r w:rsidR="00166C79" w:rsidRPr="00D413BD">
              <w:rPr>
                <w:rStyle w:val="Hyperlink"/>
                <w:noProof/>
              </w:rPr>
              <w:t>2.2.1</w:t>
            </w:r>
            <w:r w:rsidR="00166C79">
              <w:rPr>
                <w:rFonts w:asciiTheme="minorHAnsi" w:eastAsiaTheme="minorEastAsia" w:hAnsiTheme="minorHAnsi" w:cstheme="minorBidi"/>
                <w:noProof/>
                <w:lang w:val="de-CH" w:eastAsia="de-CH"/>
              </w:rPr>
              <w:tab/>
            </w:r>
            <w:r w:rsidR="00166C79" w:rsidRPr="00D413BD">
              <w:rPr>
                <w:rStyle w:val="Hyperlink"/>
                <w:noProof/>
              </w:rPr>
              <w:t>Weather regime classification</w:t>
            </w:r>
            <w:r w:rsidR="00166C79">
              <w:rPr>
                <w:noProof/>
                <w:webHidden/>
              </w:rPr>
              <w:tab/>
            </w:r>
            <w:r w:rsidR="00166C79">
              <w:rPr>
                <w:noProof/>
                <w:webHidden/>
              </w:rPr>
              <w:fldChar w:fldCharType="begin"/>
            </w:r>
            <w:r w:rsidR="00166C79">
              <w:rPr>
                <w:noProof/>
                <w:webHidden/>
              </w:rPr>
              <w:instrText xml:space="preserve"> PAGEREF _Toc68517848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49AD6B3F" w14:textId="1AE36CD9"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9" w:history="1">
            <w:r w:rsidR="00166C79" w:rsidRPr="00D413BD">
              <w:rPr>
                <w:rStyle w:val="Hyperlink"/>
                <w:noProof/>
              </w:rPr>
              <w:t>2.2.2</w:t>
            </w:r>
            <w:r w:rsidR="00166C79">
              <w:rPr>
                <w:rFonts w:asciiTheme="minorHAnsi" w:eastAsiaTheme="minorEastAsia" w:hAnsiTheme="minorHAnsi" w:cstheme="minorBidi"/>
                <w:noProof/>
                <w:lang w:val="de-CH" w:eastAsia="de-CH"/>
              </w:rPr>
              <w:tab/>
            </w:r>
            <w:r w:rsidR="00166C79" w:rsidRPr="00D413BD">
              <w:rPr>
                <w:rStyle w:val="Hyperlink"/>
                <w:noProof/>
              </w:rPr>
              <w:t>Capacity factors and PV power production variability</w:t>
            </w:r>
            <w:r w:rsidR="00166C79">
              <w:rPr>
                <w:noProof/>
                <w:webHidden/>
              </w:rPr>
              <w:tab/>
            </w:r>
            <w:r w:rsidR="00166C79">
              <w:rPr>
                <w:noProof/>
                <w:webHidden/>
              </w:rPr>
              <w:fldChar w:fldCharType="begin"/>
            </w:r>
            <w:r w:rsidR="00166C79">
              <w:rPr>
                <w:noProof/>
                <w:webHidden/>
              </w:rPr>
              <w:instrText xml:space="preserve"> PAGEREF _Toc68517849 \h </w:instrText>
            </w:r>
            <w:r w:rsidR="00166C79">
              <w:rPr>
                <w:noProof/>
                <w:webHidden/>
              </w:rPr>
            </w:r>
            <w:r w:rsidR="00166C79">
              <w:rPr>
                <w:noProof/>
                <w:webHidden/>
              </w:rPr>
              <w:fldChar w:fldCharType="separate"/>
            </w:r>
            <w:r w:rsidR="00927BA2">
              <w:rPr>
                <w:noProof/>
                <w:webHidden/>
              </w:rPr>
              <w:t>18</w:t>
            </w:r>
            <w:r w:rsidR="00166C79">
              <w:rPr>
                <w:noProof/>
                <w:webHidden/>
              </w:rPr>
              <w:fldChar w:fldCharType="end"/>
            </w:r>
          </w:hyperlink>
        </w:p>
        <w:p w14:paraId="1CF81F03" w14:textId="49F3776C"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0" w:history="1">
            <w:r w:rsidR="00166C79" w:rsidRPr="00D413BD">
              <w:rPr>
                <w:rStyle w:val="Hyperlink"/>
                <w:noProof/>
              </w:rPr>
              <w:t>2.2.3</w:t>
            </w:r>
            <w:r w:rsidR="00166C79">
              <w:rPr>
                <w:rFonts w:asciiTheme="minorHAnsi" w:eastAsiaTheme="minorEastAsia" w:hAnsiTheme="minorHAnsi" w:cstheme="minorBidi"/>
                <w:noProof/>
                <w:lang w:val="de-CH" w:eastAsia="de-CH"/>
              </w:rPr>
              <w:tab/>
            </w:r>
            <w:r w:rsidR="00166C79" w:rsidRPr="00D413BD">
              <w:rPr>
                <w:rStyle w:val="Hyperlink"/>
                <w:noProof/>
              </w:rPr>
              <w:t>Variability reduction with optimal installed PV capacity distribution</w:t>
            </w:r>
            <w:r w:rsidR="00166C79">
              <w:rPr>
                <w:noProof/>
                <w:webHidden/>
              </w:rPr>
              <w:tab/>
            </w:r>
            <w:r w:rsidR="00166C79">
              <w:rPr>
                <w:noProof/>
                <w:webHidden/>
              </w:rPr>
              <w:fldChar w:fldCharType="begin"/>
            </w:r>
            <w:r w:rsidR="00166C79">
              <w:rPr>
                <w:noProof/>
                <w:webHidden/>
              </w:rPr>
              <w:instrText xml:space="preserve"> PAGEREF _Toc68517850 \h </w:instrText>
            </w:r>
            <w:r w:rsidR="00166C79">
              <w:rPr>
                <w:noProof/>
                <w:webHidden/>
              </w:rPr>
            </w:r>
            <w:r w:rsidR="00166C79">
              <w:rPr>
                <w:noProof/>
                <w:webHidden/>
              </w:rPr>
              <w:fldChar w:fldCharType="separate"/>
            </w:r>
            <w:r w:rsidR="00927BA2">
              <w:rPr>
                <w:noProof/>
                <w:webHidden/>
              </w:rPr>
              <w:t>19</w:t>
            </w:r>
            <w:r w:rsidR="00166C79">
              <w:rPr>
                <w:noProof/>
                <w:webHidden/>
              </w:rPr>
              <w:fldChar w:fldCharType="end"/>
            </w:r>
          </w:hyperlink>
        </w:p>
        <w:p w14:paraId="75CA88BC" w14:textId="5993F9FD"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1" w:history="1">
            <w:r w:rsidR="00166C79" w:rsidRPr="00D413BD">
              <w:rPr>
                <w:rStyle w:val="Hyperlink"/>
                <w:noProof/>
              </w:rPr>
              <w:t>2.2.4</w:t>
            </w:r>
            <w:r w:rsidR="00166C79">
              <w:rPr>
                <w:rFonts w:asciiTheme="minorHAnsi" w:eastAsiaTheme="minorEastAsia" w:hAnsiTheme="minorHAnsi" w:cstheme="minorBidi"/>
                <w:noProof/>
                <w:lang w:val="de-CH" w:eastAsia="de-CH"/>
              </w:rPr>
              <w:tab/>
            </w:r>
            <w:r w:rsidR="00166C79" w:rsidRPr="00D413BD">
              <w:rPr>
                <w:rStyle w:val="Hyperlink"/>
                <w:noProof/>
              </w:rPr>
              <w:t>Scenarios</w:t>
            </w:r>
            <w:r w:rsidR="00166C79">
              <w:rPr>
                <w:noProof/>
                <w:webHidden/>
              </w:rPr>
              <w:tab/>
            </w:r>
            <w:r w:rsidR="00166C79">
              <w:rPr>
                <w:noProof/>
                <w:webHidden/>
              </w:rPr>
              <w:fldChar w:fldCharType="begin"/>
            </w:r>
            <w:r w:rsidR="00166C79">
              <w:rPr>
                <w:noProof/>
                <w:webHidden/>
              </w:rPr>
              <w:instrText xml:space="preserve"> PAGEREF _Toc68517851 \h </w:instrText>
            </w:r>
            <w:r w:rsidR="00166C79">
              <w:rPr>
                <w:noProof/>
                <w:webHidden/>
              </w:rPr>
            </w:r>
            <w:r w:rsidR="00166C79">
              <w:rPr>
                <w:noProof/>
                <w:webHidden/>
              </w:rPr>
              <w:fldChar w:fldCharType="separate"/>
            </w:r>
            <w:r w:rsidR="00927BA2">
              <w:rPr>
                <w:noProof/>
                <w:webHidden/>
              </w:rPr>
              <w:t>20</w:t>
            </w:r>
            <w:r w:rsidR="00166C79">
              <w:rPr>
                <w:noProof/>
                <w:webHidden/>
              </w:rPr>
              <w:fldChar w:fldCharType="end"/>
            </w:r>
          </w:hyperlink>
        </w:p>
        <w:p w14:paraId="75EC7B8C" w14:textId="64F0FCFC" w:rsidR="00166C79" w:rsidRDefault="00566F37">
          <w:pPr>
            <w:pStyle w:val="Verzeichnis1"/>
            <w:rPr>
              <w:rFonts w:asciiTheme="minorHAnsi" w:eastAsiaTheme="minorEastAsia" w:hAnsiTheme="minorHAnsi" w:cstheme="minorBidi"/>
              <w:noProof/>
              <w:lang w:val="de-CH" w:eastAsia="de-CH"/>
            </w:rPr>
          </w:pPr>
          <w:hyperlink w:anchor="_Toc68517852" w:history="1">
            <w:r w:rsidR="00166C79" w:rsidRPr="00D413BD">
              <w:rPr>
                <w:rStyle w:val="Hyperlink"/>
                <w:noProof/>
                <w14:scene3d>
                  <w14:camera w14:prst="orthographicFront"/>
                  <w14:lightRig w14:rig="threePt" w14:dir="t">
                    <w14:rot w14:lat="0" w14:lon="0" w14:rev="0"/>
                  </w14:lightRig>
                </w14:scene3d>
              </w:rPr>
              <w:t>3.</w:t>
            </w:r>
            <w:r w:rsidR="00166C79">
              <w:rPr>
                <w:rFonts w:asciiTheme="minorHAnsi" w:eastAsiaTheme="minorEastAsia" w:hAnsiTheme="minorHAnsi" w:cstheme="minorBidi"/>
                <w:noProof/>
                <w:lang w:val="de-CH" w:eastAsia="de-CH"/>
              </w:rPr>
              <w:tab/>
            </w:r>
            <w:r w:rsidR="00166C79" w:rsidRPr="00D413BD">
              <w:rPr>
                <w:rStyle w:val="Hyperlink"/>
                <w:noProof/>
              </w:rPr>
              <w:t>Results</w:t>
            </w:r>
            <w:r w:rsidR="00166C79">
              <w:rPr>
                <w:noProof/>
                <w:webHidden/>
              </w:rPr>
              <w:tab/>
            </w:r>
            <w:r w:rsidR="00166C79">
              <w:rPr>
                <w:noProof/>
                <w:webHidden/>
              </w:rPr>
              <w:fldChar w:fldCharType="begin"/>
            </w:r>
            <w:r w:rsidR="00166C79">
              <w:rPr>
                <w:noProof/>
                <w:webHidden/>
              </w:rPr>
              <w:instrText xml:space="preserve"> PAGEREF _Toc68517852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0C4C8F64" w14:textId="2F98866E"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53" w:history="1">
            <w:r w:rsidR="00166C79" w:rsidRPr="00D413BD">
              <w:rPr>
                <w:rStyle w:val="Hyperlink"/>
                <w:noProof/>
              </w:rPr>
              <w:t>3.1</w:t>
            </w:r>
            <w:r w:rsidR="00166C79">
              <w:rPr>
                <w:rFonts w:asciiTheme="minorHAnsi" w:eastAsiaTheme="minorEastAsia" w:hAnsiTheme="minorHAnsi" w:cstheme="minorBidi"/>
                <w:noProof/>
                <w:lang w:val="de-CH" w:eastAsia="de-CH"/>
              </w:rPr>
              <w:tab/>
            </w:r>
            <w:r w:rsidR="00166C79" w:rsidRPr="00D413BD">
              <w:rPr>
                <w:rStyle w:val="Hyperlink"/>
                <w:noProof/>
              </w:rPr>
              <w:t>Weather regimes and their linked capacity factor anomalies</w:t>
            </w:r>
            <w:r w:rsidR="00166C79">
              <w:rPr>
                <w:noProof/>
                <w:webHidden/>
              </w:rPr>
              <w:tab/>
            </w:r>
            <w:r w:rsidR="00166C79">
              <w:rPr>
                <w:noProof/>
                <w:webHidden/>
              </w:rPr>
              <w:fldChar w:fldCharType="begin"/>
            </w:r>
            <w:r w:rsidR="00166C79">
              <w:rPr>
                <w:noProof/>
                <w:webHidden/>
              </w:rPr>
              <w:instrText xml:space="preserve"> PAGEREF _Toc68517853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7025A799" w14:textId="42296C44"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4" w:history="1">
            <w:r w:rsidR="00166C79" w:rsidRPr="00D413BD">
              <w:rPr>
                <w:rStyle w:val="Hyperlink"/>
                <w:noProof/>
              </w:rPr>
              <w:t>3.1.1</w:t>
            </w:r>
            <w:r w:rsidR="00166C79">
              <w:rPr>
                <w:rFonts w:asciiTheme="minorHAnsi" w:eastAsiaTheme="minorEastAsia" w:hAnsiTheme="minorHAnsi" w:cstheme="minorBidi"/>
                <w:noProof/>
                <w:lang w:val="de-CH" w:eastAsia="de-CH"/>
              </w:rPr>
              <w:tab/>
            </w:r>
            <w:r w:rsidR="00166C79" w:rsidRPr="00D413BD">
              <w:rPr>
                <w:rStyle w:val="Hyperlink"/>
                <w:noProof/>
              </w:rPr>
              <w:t>Weather regime 0 - NAO+</w:t>
            </w:r>
            <w:r w:rsidR="00166C79">
              <w:rPr>
                <w:noProof/>
                <w:webHidden/>
              </w:rPr>
              <w:tab/>
            </w:r>
            <w:r w:rsidR="00166C79">
              <w:rPr>
                <w:noProof/>
                <w:webHidden/>
              </w:rPr>
              <w:fldChar w:fldCharType="begin"/>
            </w:r>
            <w:r w:rsidR="00166C79">
              <w:rPr>
                <w:noProof/>
                <w:webHidden/>
              </w:rPr>
              <w:instrText xml:space="preserve"> PAGEREF _Toc68517854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6F9B823A" w14:textId="7A8B852A"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5" w:history="1">
            <w:r w:rsidR="00166C79" w:rsidRPr="00D413BD">
              <w:rPr>
                <w:rStyle w:val="Hyperlink"/>
                <w:noProof/>
              </w:rPr>
              <w:t>3.1.2</w:t>
            </w:r>
            <w:r w:rsidR="00166C79">
              <w:rPr>
                <w:rFonts w:asciiTheme="minorHAnsi" w:eastAsiaTheme="minorEastAsia" w:hAnsiTheme="minorHAnsi" w:cstheme="minorBidi"/>
                <w:noProof/>
                <w:lang w:val="de-CH" w:eastAsia="de-CH"/>
              </w:rPr>
              <w:tab/>
            </w:r>
            <w:r w:rsidR="00166C79" w:rsidRPr="00D413BD">
              <w:rPr>
                <w:rStyle w:val="Hyperlink"/>
                <w:noProof/>
              </w:rPr>
              <w:t>Weather regime 1 - European trough</w:t>
            </w:r>
            <w:r w:rsidR="00166C79">
              <w:rPr>
                <w:noProof/>
                <w:webHidden/>
              </w:rPr>
              <w:tab/>
            </w:r>
            <w:r w:rsidR="00166C79">
              <w:rPr>
                <w:noProof/>
                <w:webHidden/>
              </w:rPr>
              <w:fldChar w:fldCharType="begin"/>
            </w:r>
            <w:r w:rsidR="00166C79">
              <w:rPr>
                <w:noProof/>
                <w:webHidden/>
              </w:rPr>
              <w:instrText xml:space="preserve"> PAGEREF _Toc68517855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3BDFEFC5" w14:textId="3F478BE9"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6" w:history="1">
            <w:r w:rsidR="00166C79" w:rsidRPr="00D413BD">
              <w:rPr>
                <w:rStyle w:val="Hyperlink"/>
                <w:noProof/>
              </w:rPr>
              <w:t>3.1.3</w:t>
            </w:r>
            <w:r w:rsidR="00166C79">
              <w:rPr>
                <w:rFonts w:asciiTheme="minorHAnsi" w:eastAsiaTheme="minorEastAsia" w:hAnsiTheme="minorHAnsi" w:cstheme="minorBidi"/>
                <w:noProof/>
                <w:lang w:val="de-CH" w:eastAsia="de-CH"/>
              </w:rPr>
              <w:tab/>
            </w:r>
            <w:r w:rsidR="00166C79" w:rsidRPr="00D413BD">
              <w:rPr>
                <w:rStyle w:val="Hyperlink"/>
                <w:noProof/>
              </w:rPr>
              <w:t>Weather regime 2 – NAO-</w:t>
            </w:r>
            <w:r w:rsidR="00166C79">
              <w:rPr>
                <w:noProof/>
                <w:webHidden/>
              </w:rPr>
              <w:tab/>
            </w:r>
            <w:r w:rsidR="00166C79">
              <w:rPr>
                <w:noProof/>
                <w:webHidden/>
              </w:rPr>
              <w:fldChar w:fldCharType="begin"/>
            </w:r>
            <w:r w:rsidR="00166C79">
              <w:rPr>
                <w:noProof/>
                <w:webHidden/>
              </w:rPr>
              <w:instrText xml:space="preserve"> PAGEREF _Toc68517856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18FE266B" w14:textId="495112BA"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7" w:history="1">
            <w:r w:rsidR="00166C79" w:rsidRPr="00D413BD">
              <w:rPr>
                <w:rStyle w:val="Hyperlink"/>
                <w:noProof/>
              </w:rPr>
              <w:t>3.1.4</w:t>
            </w:r>
            <w:r w:rsidR="00166C79">
              <w:rPr>
                <w:rFonts w:asciiTheme="minorHAnsi" w:eastAsiaTheme="minorEastAsia" w:hAnsiTheme="minorHAnsi" w:cstheme="minorBidi"/>
                <w:noProof/>
                <w:lang w:val="de-CH" w:eastAsia="de-CH"/>
              </w:rPr>
              <w:tab/>
            </w:r>
            <w:r w:rsidR="00166C79" w:rsidRPr="00D413BD">
              <w:rPr>
                <w:rStyle w:val="Hyperlink"/>
                <w:noProof/>
              </w:rPr>
              <w:t>Weather regime 3 - Atlantic ridge</w:t>
            </w:r>
            <w:r w:rsidR="00166C79">
              <w:rPr>
                <w:noProof/>
                <w:webHidden/>
              </w:rPr>
              <w:tab/>
            </w:r>
            <w:r w:rsidR="00166C79">
              <w:rPr>
                <w:noProof/>
                <w:webHidden/>
              </w:rPr>
              <w:fldChar w:fldCharType="begin"/>
            </w:r>
            <w:r w:rsidR="00166C79">
              <w:rPr>
                <w:noProof/>
                <w:webHidden/>
              </w:rPr>
              <w:instrText xml:space="preserve"> PAGEREF _Toc68517857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6914A625" w14:textId="5C7D0E41"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8" w:history="1">
            <w:r w:rsidR="00166C79" w:rsidRPr="00D413BD">
              <w:rPr>
                <w:rStyle w:val="Hyperlink"/>
                <w:noProof/>
              </w:rPr>
              <w:t>3.1.5</w:t>
            </w:r>
            <w:r w:rsidR="00166C79">
              <w:rPr>
                <w:rFonts w:asciiTheme="minorHAnsi" w:eastAsiaTheme="minorEastAsia" w:hAnsiTheme="minorHAnsi" w:cstheme="minorBidi"/>
                <w:noProof/>
                <w:lang w:val="de-CH" w:eastAsia="de-CH"/>
              </w:rPr>
              <w:tab/>
            </w:r>
            <w:r w:rsidR="00166C79" w:rsidRPr="00D413BD">
              <w:rPr>
                <w:rStyle w:val="Hyperlink"/>
                <w:noProof/>
              </w:rPr>
              <w:t>Weather regime 4 - Atlantic trough</w:t>
            </w:r>
            <w:r w:rsidR="00166C79">
              <w:rPr>
                <w:noProof/>
                <w:webHidden/>
              </w:rPr>
              <w:tab/>
            </w:r>
            <w:r w:rsidR="00166C79">
              <w:rPr>
                <w:noProof/>
                <w:webHidden/>
              </w:rPr>
              <w:fldChar w:fldCharType="begin"/>
            </w:r>
            <w:r w:rsidR="00166C79">
              <w:rPr>
                <w:noProof/>
                <w:webHidden/>
              </w:rPr>
              <w:instrText xml:space="preserve"> PAGEREF _Toc68517858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5836BA06" w14:textId="3508B5DA"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9" w:history="1">
            <w:r w:rsidR="00166C79" w:rsidRPr="00D413BD">
              <w:rPr>
                <w:rStyle w:val="Hyperlink"/>
                <w:noProof/>
              </w:rPr>
              <w:t>3.1.6</w:t>
            </w:r>
            <w:r w:rsidR="00166C79">
              <w:rPr>
                <w:rFonts w:asciiTheme="minorHAnsi" w:eastAsiaTheme="minorEastAsia" w:hAnsiTheme="minorHAnsi" w:cstheme="minorBidi"/>
                <w:noProof/>
                <w:lang w:val="de-CH" w:eastAsia="de-CH"/>
              </w:rPr>
              <w:tab/>
            </w:r>
            <w:r w:rsidR="00166C79" w:rsidRPr="00D413BD">
              <w:rPr>
                <w:rStyle w:val="Hyperlink"/>
                <w:noProof/>
              </w:rPr>
              <w:t>Weather regime 5 - European blocking</w:t>
            </w:r>
            <w:r w:rsidR="00166C79">
              <w:rPr>
                <w:noProof/>
                <w:webHidden/>
              </w:rPr>
              <w:tab/>
            </w:r>
            <w:r w:rsidR="00166C79">
              <w:rPr>
                <w:noProof/>
                <w:webHidden/>
              </w:rPr>
              <w:fldChar w:fldCharType="begin"/>
            </w:r>
            <w:r w:rsidR="00166C79">
              <w:rPr>
                <w:noProof/>
                <w:webHidden/>
              </w:rPr>
              <w:instrText xml:space="preserve"> PAGEREF _Toc68517859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468B5730" w14:textId="54F8650A"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0" w:history="1">
            <w:r w:rsidR="00166C79" w:rsidRPr="00D413BD">
              <w:rPr>
                <w:rStyle w:val="Hyperlink"/>
                <w:noProof/>
              </w:rPr>
              <w:t>3.1.7</w:t>
            </w:r>
            <w:r w:rsidR="00166C79">
              <w:rPr>
                <w:rFonts w:asciiTheme="minorHAnsi" w:eastAsiaTheme="minorEastAsia" w:hAnsiTheme="minorHAnsi" w:cstheme="minorBidi"/>
                <w:noProof/>
                <w:lang w:val="de-CH" w:eastAsia="de-CH"/>
              </w:rPr>
              <w:tab/>
            </w:r>
            <w:r w:rsidR="00166C79" w:rsidRPr="00D413BD">
              <w:rPr>
                <w:rStyle w:val="Hyperlink"/>
                <w:noProof/>
              </w:rPr>
              <w:t>Weather regime 6 - Scandinavian blocking</w:t>
            </w:r>
            <w:r w:rsidR="00166C79">
              <w:rPr>
                <w:noProof/>
                <w:webHidden/>
              </w:rPr>
              <w:tab/>
            </w:r>
            <w:r w:rsidR="00166C79">
              <w:rPr>
                <w:noProof/>
                <w:webHidden/>
              </w:rPr>
              <w:fldChar w:fldCharType="begin"/>
            </w:r>
            <w:r w:rsidR="00166C79">
              <w:rPr>
                <w:noProof/>
                <w:webHidden/>
              </w:rPr>
              <w:instrText xml:space="preserve"> PAGEREF _Toc68517860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6A9CB290" w14:textId="08B2CCA3"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1" w:history="1">
            <w:r w:rsidR="00166C79" w:rsidRPr="00D413BD">
              <w:rPr>
                <w:rStyle w:val="Hyperlink"/>
                <w:noProof/>
              </w:rPr>
              <w:t>3.1.8</w:t>
            </w:r>
            <w:r w:rsidR="00166C79">
              <w:rPr>
                <w:rFonts w:asciiTheme="minorHAnsi" w:eastAsiaTheme="minorEastAsia" w:hAnsiTheme="minorHAnsi" w:cstheme="minorBidi"/>
                <w:noProof/>
                <w:lang w:val="de-CH" w:eastAsia="de-CH"/>
              </w:rPr>
              <w:tab/>
            </w:r>
            <w:r w:rsidR="00166C79" w:rsidRPr="00D413BD">
              <w:rPr>
                <w:rStyle w:val="Hyperlink"/>
                <w:noProof/>
              </w:rPr>
              <w:t>No regime</w:t>
            </w:r>
            <w:r w:rsidR="00166C79">
              <w:rPr>
                <w:noProof/>
                <w:webHidden/>
              </w:rPr>
              <w:tab/>
            </w:r>
            <w:r w:rsidR="00166C79">
              <w:rPr>
                <w:noProof/>
                <w:webHidden/>
              </w:rPr>
              <w:fldChar w:fldCharType="begin"/>
            </w:r>
            <w:r w:rsidR="00166C79">
              <w:rPr>
                <w:noProof/>
                <w:webHidden/>
              </w:rPr>
              <w:instrText xml:space="preserve"> PAGEREF _Toc68517861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187B2E42" w14:textId="0303483F"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62" w:history="1">
            <w:r w:rsidR="00166C79" w:rsidRPr="00D413BD">
              <w:rPr>
                <w:rStyle w:val="Hyperlink"/>
                <w:noProof/>
              </w:rPr>
              <w:t>3.2</w:t>
            </w:r>
            <w:r w:rsidR="00166C79">
              <w:rPr>
                <w:rFonts w:asciiTheme="minorHAnsi" w:eastAsiaTheme="minorEastAsia" w:hAnsiTheme="minorHAnsi" w:cstheme="minorBidi"/>
                <w:noProof/>
                <w:lang w:val="de-CH" w:eastAsia="de-CH"/>
              </w:rPr>
              <w:tab/>
            </w:r>
            <w:r w:rsidR="00166C79" w:rsidRPr="00D413BD">
              <w:rPr>
                <w:rStyle w:val="Hyperlink"/>
                <w:noProof/>
              </w:rPr>
              <w:t>Installed capacity distributions and their variability</w:t>
            </w:r>
            <w:r w:rsidR="00166C79">
              <w:rPr>
                <w:noProof/>
                <w:webHidden/>
              </w:rPr>
              <w:tab/>
            </w:r>
            <w:r w:rsidR="00166C79">
              <w:rPr>
                <w:noProof/>
                <w:webHidden/>
              </w:rPr>
              <w:fldChar w:fldCharType="begin"/>
            </w:r>
            <w:r w:rsidR="00166C79">
              <w:rPr>
                <w:noProof/>
                <w:webHidden/>
              </w:rPr>
              <w:instrText xml:space="preserve"> PAGEREF _Toc68517862 \h </w:instrText>
            </w:r>
            <w:r w:rsidR="00166C79">
              <w:rPr>
                <w:noProof/>
                <w:webHidden/>
              </w:rPr>
            </w:r>
            <w:r w:rsidR="00166C79">
              <w:rPr>
                <w:noProof/>
                <w:webHidden/>
              </w:rPr>
              <w:fldChar w:fldCharType="separate"/>
            </w:r>
            <w:r w:rsidR="00927BA2">
              <w:rPr>
                <w:noProof/>
                <w:webHidden/>
              </w:rPr>
              <w:t>32</w:t>
            </w:r>
            <w:r w:rsidR="00166C79">
              <w:rPr>
                <w:noProof/>
                <w:webHidden/>
              </w:rPr>
              <w:fldChar w:fldCharType="end"/>
            </w:r>
          </w:hyperlink>
        </w:p>
        <w:p w14:paraId="48AA5BB0" w14:textId="3A8A5C5E"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3" w:history="1">
            <w:r w:rsidR="00166C79" w:rsidRPr="00D413BD">
              <w:rPr>
                <w:rStyle w:val="Hyperlink"/>
                <w:noProof/>
              </w:rPr>
              <w:t>3.2.1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_Toc68517863 \h </w:instrText>
            </w:r>
            <w:r w:rsidR="00166C79">
              <w:rPr>
                <w:noProof/>
                <w:webHidden/>
              </w:rPr>
            </w:r>
            <w:r w:rsidR="00166C79">
              <w:rPr>
                <w:noProof/>
                <w:webHidden/>
              </w:rPr>
              <w:fldChar w:fldCharType="separate"/>
            </w:r>
            <w:r w:rsidR="00927BA2">
              <w:rPr>
                <w:noProof/>
                <w:webHidden/>
              </w:rPr>
              <w:t>33</w:t>
            </w:r>
            <w:r w:rsidR="00166C79">
              <w:rPr>
                <w:noProof/>
                <w:webHidden/>
              </w:rPr>
              <w:fldChar w:fldCharType="end"/>
            </w:r>
          </w:hyperlink>
        </w:p>
        <w:p w14:paraId="4A8C543D" w14:textId="3584F941"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4" w:history="1">
            <w:r w:rsidR="00166C79" w:rsidRPr="00D413BD">
              <w:rPr>
                <w:rStyle w:val="Hyperlink"/>
                <w:noProof/>
              </w:rPr>
              <w:t>3.2.2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_Toc68517864 \h </w:instrText>
            </w:r>
            <w:r w:rsidR="00166C79">
              <w:rPr>
                <w:noProof/>
                <w:webHidden/>
              </w:rPr>
            </w:r>
            <w:r w:rsidR="00166C79">
              <w:rPr>
                <w:noProof/>
                <w:webHidden/>
              </w:rPr>
              <w:fldChar w:fldCharType="separate"/>
            </w:r>
            <w:r w:rsidR="00927BA2">
              <w:rPr>
                <w:noProof/>
                <w:webHidden/>
              </w:rPr>
              <w:t>37</w:t>
            </w:r>
            <w:r w:rsidR="00166C79">
              <w:rPr>
                <w:noProof/>
                <w:webHidden/>
              </w:rPr>
              <w:fldChar w:fldCharType="end"/>
            </w:r>
          </w:hyperlink>
        </w:p>
        <w:p w14:paraId="0488982F" w14:textId="42A3AAB6"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5" w:history="1">
            <w:r w:rsidR="00166C79" w:rsidRPr="00D413BD">
              <w:rPr>
                <w:rStyle w:val="Hyperlink"/>
                <w:noProof/>
              </w:rPr>
              <w:t>3.2.3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_Toc68517865 \h </w:instrText>
            </w:r>
            <w:r w:rsidR="00166C79">
              <w:rPr>
                <w:noProof/>
                <w:webHidden/>
              </w:rPr>
            </w:r>
            <w:r w:rsidR="00166C79">
              <w:rPr>
                <w:noProof/>
                <w:webHidden/>
              </w:rPr>
              <w:fldChar w:fldCharType="separate"/>
            </w:r>
            <w:r w:rsidR="00927BA2">
              <w:rPr>
                <w:noProof/>
                <w:webHidden/>
              </w:rPr>
              <w:t>40</w:t>
            </w:r>
            <w:r w:rsidR="00166C79">
              <w:rPr>
                <w:noProof/>
                <w:webHidden/>
              </w:rPr>
              <w:fldChar w:fldCharType="end"/>
            </w:r>
          </w:hyperlink>
        </w:p>
        <w:p w14:paraId="0742E565" w14:textId="6C49EFB0"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6" w:history="1">
            <w:r w:rsidR="00166C79" w:rsidRPr="00D413BD">
              <w:rPr>
                <w:rStyle w:val="Hyperlink"/>
                <w:noProof/>
              </w:rPr>
              <w:t>3.2.4</w:t>
            </w:r>
            <w:r w:rsidR="00166C79">
              <w:rPr>
                <w:rFonts w:asciiTheme="minorHAnsi" w:eastAsiaTheme="minorEastAsia" w:hAnsiTheme="minorHAnsi" w:cstheme="minorBidi"/>
                <w:noProof/>
                <w:lang w:val="de-CH" w:eastAsia="de-CH"/>
              </w:rPr>
              <w:tab/>
            </w:r>
            <w:r w:rsidR="00166C79" w:rsidRPr="00D413BD">
              <w:rPr>
                <w:rStyle w:val="Hyperlink"/>
                <w:noProof/>
              </w:rPr>
              <w:t xml:space="preserve"> 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_Toc68517866 \h </w:instrText>
            </w:r>
            <w:r w:rsidR="00166C79">
              <w:rPr>
                <w:noProof/>
                <w:webHidden/>
              </w:rPr>
            </w:r>
            <w:r w:rsidR="00166C79">
              <w:rPr>
                <w:noProof/>
                <w:webHidden/>
              </w:rPr>
              <w:fldChar w:fldCharType="separate"/>
            </w:r>
            <w:r w:rsidR="00927BA2">
              <w:rPr>
                <w:noProof/>
                <w:webHidden/>
              </w:rPr>
              <w:t>41</w:t>
            </w:r>
            <w:r w:rsidR="00166C79">
              <w:rPr>
                <w:noProof/>
                <w:webHidden/>
              </w:rPr>
              <w:fldChar w:fldCharType="end"/>
            </w:r>
          </w:hyperlink>
        </w:p>
        <w:p w14:paraId="2C670E83" w14:textId="3B8D4FEE" w:rsidR="00166C79" w:rsidRDefault="00566F37">
          <w:pPr>
            <w:pStyle w:val="Verzeichnis1"/>
            <w:rPr>
              <w:rFonts w:asciiTheme="minorHAnsi" w:eastAsiaTheme="minorEastAsia" w:hAnsiTheme="minorHAnsi" w:cstheme="minorBidi"/>
              <w:noProof/>
              <w:lang w:val="de-CH" w:eastAsia="de-CH"/>
            </w:rPr>
          </w:pPr>
          <w:hyperlink w:anchor="_Toc68517867" w:history="1">
            <w:r w:rsidR="00166C79" w:rsidRPr="00D413BD">
              <w:rPr>
                <w:rStyle w:val="Hyperlink"/>
                <w:noProof/>
                <w14:scene3d>
                  <w14:camera w14:prst="orthographicFront"/>
                  <w14:lightRig w14:rig="threePt" w14:dir="t">
                    <w14:rot w14:lat="0" w14:lon="0" w14:rev="0"/>
                  </w14:lightRig>
                </w14:scene3d>
              </w:rPr>
              <w:t>4.</w:t>
            </w:r>
            <w:r w:rsidR="00166C79">
              <w:rPr>
                <w:rFonts w:asciiTheme="minorHAnsi" w:eastAsiaTheme="minorEastAsia" w:hAnsiTheme="minorHAnsi" w:cstheme="minorBidi"/>
                <w:noProof/>
                <w:lang w:val="de-CH" w:eastAsia="de-CH"/>
              </w:rPr>
              <w:tab/>
            </w:r>
            <w:r w:rsidR="00166C79" w:rsidRPr="00D413BD">
              <w:rPr>
                <w:rStyle w:val="Hyperlink"/>
                <w:noProof/>
              </w:rPr>
              <w:t>Discussion</w:t>
            </w:r>
            <w:r w:rsidR="00166C79">
              <w:rPr>
                <w:noProof/>
                <w:webHidden/>
              </w:rPr>
              <w:tab/>
            </w:r>
            <w:r w:rsidR="00166C79">
              <w:rPr>
                <w:noProof/>
                <w:webHidden/>
              </w:rPr>
              <w:fldChar w:fldCharType="begin"/>
            </w:r>
            <w:r w:rsidR="00166C79">
              <w:rPr>
                <w:noProof/>
                <w:webHidden/>
              </w:rPr>
              <w:instrText xml:space="preserve"> PAGEREF _Toc68517867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08A4819F" w14:textId="36CCC8AE"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68" w:history="1">
            <w:r w:rsidR="00166C79" w:rsidRPr="00D413BD">
              <w:rPr>
                <w:rStyle w:val="Hyperlink"/>
                <w:noProof/>
              </w:rPr>
              <w:t>4.1</w:t>
            </w:r>
            <w:r w:rsidR="00166C79">
              <w:rPr>
                <w:rFonts w:asciiTheme="minorHAnsi" w:eastAsiaTheme="minorEastAsia" w:hAnsiTheme="minorHAnsi" w:cstheme="minorBidi"/>
                <w:noProof/>
                <w:lang w:val="de-CH" w:eastAsia="de-CH"/>
              </w:rPr>
              <w:tab/>
            </w:r>
            <w:r w:rsidR="00166C79" w:rsidRPr="00D413BD">
              <w:rPr>
                <w:rStyle w:val="Hyperlink"/>
                <w:noProof/>
              </w:rPr>
              <w:t>Weather regimes classification</w:t>
            </w:r>
            <w:r w:rsidR="00166C79">
              <w:rPr>
                <w:noProof/>
                <w:webHidden/>
              </w:rPr>
              <w:tab/>
            </w:r>
            <w:r w:rsidR="00166C79">
              <w:rPr>
                <w:noProof/>
                <w:webHidden/>
              </w:rPr>
              <w:fldChar w:fldCharType="begin"/>
            </w:r>
            <w:r w:rsidR="00166C79">
              <w:rPr>
                <w:noProof/>
                <w:webHidden/>
              </w:rPr>
              <w:instrText xml:space="preserve"> PAGEREF _Toc68517868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2A0D75EC" w14:textId="2A4B4E01"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69" w:history="1">
            <w:r w:rsidR="00166C79" w:rsidRPr="00D413BD">
              <w:rPr>
                <w:rStyle w:val="Hyperlink"/>
                <w:noProof/>
              </w:rPr>
              <w:t>4.2</w:t>
            </w:r>
            <w:r w:rsidR="00166C79">
              <w:rPr>
                <w:rFonts w:asciiTheme="minorHAnsi" w:eastAsiaTheme="minorEastAsia" w:hAnsiTheme="minorHAnsi" w:cstheme="minorBidi"/>
                <w:noProof/>
                <w:lang w:val="de-CH" w:eastAsia="de-CH"/>
              </w:rPr>
              <w:tab/>
            </w:r>
            <w:r w:rsidR="00166C79" w:rsidRPr="00D413BD">
              <w:rPr>
                <w:rStyle w:val="Hyperlink"/>
                <w:noProof/>
              </w:rPr>
              <w:t>Capacity factor anomalies and surface weather variables</w:t>
            </w:r>
            <w:r w:rsidR="00166C79">
              <w:rPr>
                <w:noProof/>
                <w:webHidden/>
              </w:rPr>
              <w:tab/>
            </w:r>
            <w:r w:rsidR="00166C79">
              <w:rPr>
                <w:noProof/>
                <w:webHidden/>
              </w:rPr>
              <w:fldChar w:fldCharType="begin"/>
            </w:r>
            <w:r w:rsidR="00166C79">
              <w:rPr>
                <w:noProof/>
                <w:webHidden/>
              </w:rPr>
              <w:instrText xml:space="preserve"> PAGEREF _Toc68517869 \h </w:instrText>
            </w:r>
            <w:r w:rsidR="00166C79">
              <w:rPr>
                <w:noProof/>
                <w:webHidden/>
              </w:rPr>
            </w:r>
            <w:r w:rsidR="00166C79">
              <w:rPr>
                <w:noProof/>
                <w:webHidden/>
              </w:rPr>
              <w:fldChar w:fldCharType="separate"/>
            </w:r>
            <w:r w:rsidR="00927BA2">
              <w:rPr>
                <w:noProof/>
                <w:webHidden/>
              </w:rPr>
              <w:t>47</w:t>
            </w:r>
            <w:r w:rsidR="00166C79">
              <w:rPr>
                <w:noProof/>
                <w:webHidden/>
              </w:rPr>
              <w:fldChar w:fldCharType="end"/>
            </w:r>
          </w:hyperlink>
        </w:p>
        <w:p w14:paraId="6171AB4F" w14:textId="5AE5ED2F"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70" w:history="1">
            <w:r w:rsidR="00166C79" w:rsidRPr="00D413BD">
              <w:rPr>
                <w:rStyle w:val="Hyperlink"/>
                <w:noProof/>
              </w:rPr>
              <w:t>4.3</w:t>
            </w:r>
            <w:r w:rsidR="00166C79">
              <w:rPr>
                <w:rFonts w:asciiTheme="minorHAnsi" w:eastAsiaTheme="minorEastAsia" w:hAnsiTheme="minorHAnsi" w:cstheme="minorBidi"/>
                <w:noProof/>
                <w:lang w:val="de-CH" w:eastAsia="de-CH"/>
              </w:rPr>
              <w:tab/>
            </w:r>
            <w:r w:rsidR="00166C79" w:rsidRPr="00D413BD">
              <w:rPr>
                <w:rStyle w:val="Hyperlink"/>
                <w:noProof/>
              </w:rPr>
              <w:t>Current and projected PV power production variability</w:t>
            </w:r>
            <w:r w:rsidR="00166C79">
              <w:rPr>
                <w:noProof/>
                <w:webHidden/>
              </w:rPr>
              <w:tab/>
            </w:r>
            <w:r w:rsidR="00166C79">
              <w:rPr>
                <w:noProof/>
                <w:webHidden/>
              </w:rPr>
              <w:fldChar w:fldCharType="begin"/>
            </w:r>
            <w:r w:rsidR="00166C79">
              <w:rPr>
                <w:noProof/>
                <w:webHidden/>
              </w:rPr>
              <w:instrText xml:space="preserve"> PAGEREF _Toc68517870 \h </w:instrText>
            </w:r>
            <w:r w:rsidR="00166C79">
              <w:rPr>
                <w:noProof/>
                <w:webHidden/>
              </w:rPr>
            </w:r>
            <w:r w:rsidR="00166C79">
              <w:rPr>
                <w:noProof/>
                <w:webHidden/>
              </w:rPr>
              <w:fldChar w:fldCharType="separate"/>
            </w:r>
            <w:r w:rsidR="00927BA2">
              <w:rPr>
                <w:noProof/>
                <w:webHidden/>
              </w:rPr>
              <w:t>49</w:t>
            </w:r>
            <w:r w:rsidR="00166C79">
              <w:rPr>
                <w:noProof/>
                <w:webHidden/>
              </w:rPr>
              <w:fldChar w:fldCharType="end"/>
            </w:r>
          </w:hyperlink>
        </w:p>
        <w:p w14:paraId="60C5E7F7" w14:textId="59626D6B"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71" w:history="1">
            <w:r w:rsidR="00166C79" w:rsidRPr="00D413BD">
              <w:rPr>
                <w:rStyle w:val="Hyperlink"/>
                <w:noProof/>
              </w:rPr>
              <w:t>4.4</w:t>
            </w:r>
            <w:r w:rsidR="00166C79">
              <w:rPr>
                <w:rFonts w:asciiTheme="minorHAnsi" w:eastAsiaTheme="minorEastAsia" w:hAnsiTheme="minorHAnsi" w:cstheme="minorBidi"/>
                <w:noProof/>
                <w:lang w:val="de-CH" w:eastAsia="de-CH"/>
              </w:rPr>
              <w:tab/>
            </w:r>
            <w:r w:rsidR="00166C79" w:rsidRPr="00D413BD">
              <w:rPr>
                <w:rStyle w:val="Hyperlink"/>
                <w:noProof/>
              </w:rPr>
              <w:t>Variability reduction potential</w:t>
            </w:r>
            <w:r w:rsidR="00166C79">
              <w:rPr>
                <w:noProof/>
                <w:webHidden/>
              </w:rPr>
              <w:tab/>
            </w:r>
            <w:r w:rsidR="00166C79">
              <w:rPr>
                <w:noProof/>
                <w:webHidden/>
              </w:rPr>
              <w:fldChar w:fldCharType="begin"/>
            </w:r>
            <w:r w:rsidR="00166C79">
              <w:rPr>
                <w:noProof/>
                <w:webHidden/>
              </w:rPr>
              <w:instrText xml:space="preserve"> PAGEREF _Toc68517871 \h </w:instrText>
            </w:r>
            <w:r w:rsidR="00166C79">
              <w:rPr>
                <w:noProof/>
                <w:webHidden/>
              </w:rPr>
            </w:r>
            <w:r w:rsidR="00166C79">
              <w:rPr>
                <w:noProof/>
                <w:webHidden/>
              </w:rPr>
              <w:fldChar w:fldCharType="separate"/>
            </w:r>
            <w:r w:rsidR="00927BA2">
              <w:rPr>
                <w:noProof/>
                <w:webHidden/>
              </w:rPr>
              <w:t>51</w:t>
            </w:r>
            <w:r w:rsidR="00166C79">
              <w:rPr>
                <w:noProof/>
                <w:webHidden/>
              </w:rPr>
              <w:fldChar w:fldCharType="end"/>
            </w:r>
          </w:hyperlink>
        </w:p>
        <w:p w14:paraId="2360C8A6" w14:textId="6918509E"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2" w:history="1">
            <w:r w:rsidR="00166C79" w:rsidRPr="00D413BD">
              <w:rPr>
                <w:rStyle w:val="Hyperlink"/>
                <w:noProof/>
              </w:rPr>
              <w:t>4.4.1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_Toc68517872 \h </w:instrText>
            </w:r>
            <w:r w:rsidR="00166C79">
              <w:rPr>
                <w:noProof/>
                <w:webHidden/>
              </w:rPr>
            </w:r>
            <w:r w:rsidR="00166C79">
              <w:rPr>
                <w:noProof/>
                <w:webHidden/>
              </w:rPr>
              <w:fldChar w:fldCharType="separate"/>
            </w:r>
            <w:r w:rsidR="00927BA2">
              <w:rPr>
                <w:noProof/>
                <w:webHidden/>
              </w:rPr>
              <w:t>52</w:t>
            </w:r>
            <w:r w:rsidR="00166C79">
              <w:rPr>
                <w:noProof/>
                <w:webHidden/>
              </w:rPr>
              <w:fldChar w:fldCharType="end"/>
            </w:r>
          </w:hyperlink>
        </w:p>
        <w:p w14:paraId="52FE3A95" w14:textId="0B6C06C0"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3" w:history="1">
            <w:r w:rsidR="00166C79" w:rsidRPr="00D413BD">
              <w:rPr>
                <w:rStyle w:val="Hyperlink"/>
                <w:noProof/>
              </w:rPr>
              <w:t>4.4.2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_Toc68517873 \h </w:instrText>
            </w:r>
            <w:r w:rsidR="00166C79">
              <w:rPr>
                <w:noProof/>
                <w:webHidden/>
              </w:rPr>
            </w:r>
            <w:r w:rsidR="00166C79">
              <w:rPr>
                <w:noProof/>
                <w:webHidden/>
              </w:rPr>
              <w:fldChar w:fldCharType="separate"/>
            </w:r>
            <w:r w:rsidR="00927BA2">
              <w:rPr>
                <w:noProof/>
                <w:webHidden/>
              </w:rPr>
              <w:t>53</w:t>
            </w:r>
            <w:r w:rsidR="00166C79">
              <w:rPr>
                <w:noProof/>
                <w:webHidden/>
              </w:rPr>
              <w:fldChar w:fldCharType="end"/>
            </w:r>
          </w:hyperlink>
        </w:p>
        <w:p w14:paraId="7E1A3B65" w14:textId="511C479B"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4" w:history="1">
            <w:r w:rsidR="00166C79" w:rsidRPr="00D413BD">
              <w:rPr>
                <w:rStyle w:val="Hyperlink"/>
                <w:noProof/>
              </w:rPr>
              <w:t>4.4.3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_Toc68517874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4F6586A7" w14:textId="5D7C272E" w:rsidR="00166C79" w:rsidRDefault="00566F37">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5" w:history="1">
            <w:r w:rsidR="00166C79" w:rsidRPr="00D413BD">
              <w:rPr>
                <w:rStyle w:val="Hyperlink"/>
                <w:noProof/>
              </w:rPr>
              <w:t>4.4.4</w:t>
            </w:r>
            <w:r w:rsidR="00166C79">
              <w:rPr>
                <w:rFonts w:asciiTheme="minorHAnsi" w:eastAsiaTheme="minorEastAsia" w:hAnsiTheme="minorHAnsi" w:cstheme="minorBidi"/>
                <w:noProof/>
                <w:lang w:val="de-CH" w:eastAsia="de-CH"/>
              </w:rPr>
              <w:tab/>
            </w:r>
            <w:r w:rsidR="00166C79" w:rsidRPr="00D413BD">
              <w:rPr>
                <w:rStyle w:val="Hyperlink"/>
                <w:noProof/>
              </w:rPr>
              <w:t>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_Toc68517875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04EBA357" w14:textId="07BC186A" w:rsidR="00166C79" w:rsidRDefault="00566F37">
          <w:pPr>
            <w:pStyle w:val="Verzeichnis1"/>
            <w:rPr>
              <w:rFonts w:asciiTheme="minorHAnsi" w:eastAsiaTheme="minorEastAsia" w:hAnsiTheme="minorHAnsi" w:cstheme="minorBidi"/>
              <w:noProof/>
              <w:lang w:val="de-CH" w:eastAsia="de-CH"/>
            </w:rPr>
          </w:pPr>
          <w:hyperlink w:anchor="_Toc68517876" w:history="1">
            <w:r w:rsidR="00166C79" w:rsidRPr="00D413BD">
              <w:rPr>
                <w:rStyle w:val="Hyperlink"/>
                <w:noProof/>
                <w14:scene3d>
                  <w14:camera w14:prst="orthographicFront"/>
                  <w14:lightRig w14:rig="threePt" w14:dir="t">
                    <w14:rot w14:lat="0" w14:lon="0" w14:rev="0"/>
                  </w14:lightRig>
                </w14:scene3d>
              </w:rPr>
              <w:t>5.</w:t>
            </w:r>
            <w:r w:rsidR="00166C79">
              <w:rPr>
                <w:rFonts w:asciiTheme="minorHAnsi" w:eastAsiaTheme="minorEastAsia" w:hAnsiTheme="minorHAnsi" w:cstheme="minorBidi"/>
                <w:noProof/>
                <w:lang w:val="de-CH" w:eastAsia="de-CH"/>
              </w:rPr>
              <w:tab/>
            </w:r>
            <w:r w:rsidR="00166C79" w:rsidRPr="00D413BD">
              <w:rPr>
                <w:rStyle w:val="Hyperlink"/>
                <w:noProof/>
              </w:rPr>
              <w:t>Conclusion</w:t>
            </w:r>
            <w:r w:rsidR="00166C79">
              <w:rPr>
                <w:noProof/>
                <w:webHidden/>
              </w:rPr>
              <w:tab/>
            </w:r>
            <w:r w:rsidR="00166C79">
              <w:rPr>
                <w:noProof/>
                <w:webHidden/>
              </w:rPr>
              <w:fldChar w:fldCharType="begin"/>
            </w:r>
            <w:r w:rsidR="00166C79">
              <w:rPr>
                <w:noProof/>
                <w:webHidden/>
              </w:rPr>
              <w:instrText xml:space="preserve"> PAGEREF _Toc68517876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5EE5FEF2" w14:textId="0D86724A"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77" w:history="1">
            <w:r w:rsidR="00166C79" w:rsidRPr="00D413BD">
              <w:rPr>
                <w:rStyle w:val="Hyperlink"/>
                <w:noProof/>
              </w:rPr>
              <w:t>5.1</w:t>
            </w:r>
            <w:r w:rsidR="00166C79">
              <w:rPr>
                <w:rFonts w:asciiTheme="minorHAnsi" w:eastAsiaTheme="minorEastAsia" w:hAnsiTheme="minorHAnsi" w:cstheme="minorBidi"/>
                <w:noProof/>
                <w:lang w:val="de-CH" w:eastAsia="de-CH"/>
              </w:rPr>
              <w:tab/>
            </w:r>
            <w:r w:rsidR="00166C79" w:rsidRPr="00D413BD">
              <w:rPr>
                <w:rStyle w:val="Hyperlink"/>
                <w:noProof/>
              </w:rPr>
              <w:t>Core findings</w:t>
            </w:r>
            <w:r w:rsidR="00166C79">
              <w:rPr>
                <w:noProof/>
                <w:webHidden/>
              </w:rPr>
              <w:tab/>
            </w:r>
            <w:r w:rsidR="00166C79">
              <w:rPr>
                <w:noProof/>
                <w:webHidden/>
              </w:rPr>
              <w:fldChar w:fldCharType="begin"/>
            </w:r>
            <w:r w:rsidR="00166C79">
              <w:rPr>
                <w:noProof/>
                <w:webHidden/>
              </w:rPr>
              <w:instrText xml:space="preserve"> PAGEREF _Toc68517877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3872688D" w14:textId="68384D51" w:rsidR="00166C79" w:rsidRDefault="00566F37">
          <w:pPr>
            <w:pStyle w:val="Verzeichnis2"/>
            <w:tabs>
              <w:tab w:val="left" w:pos="1540"/>
            </w:tabs>
            <w:rPr>
              <w:rFonts w:asciiTheme="minorHAnsi" w:eastAsiaTheme="minorEastAsia" w:hAnsiTheme="minorHAnsi" w:cstheme="minorBidi"/>
              <w:noProof/>
              <w:lang w:val="de-CH" w:eastAsia="de-CH"/>
            </w:rPr>
          </w:pPr>
          <w:hyperlink w:anchor="_Toc68517878" w:history="1">
            <w:r w:rsidR="00166C79" w:rsidRPr="00D413BD">
              <w:rPr>
                <w:rStyle w:val="Hyperlink"/>
                <w:noProof/>
              </w:rPr>
              <w:t>5.2</w:t>
            </w:r>
            <w:r w:rsidR="00166C79">
              <w:rPr>
                <w:rFonts w:asciiTheme="minorHAnsi" w:eastAsiaTheme="minorEastAsia" w:hAnsiTheme="minorHAnsi" w:cstheme="minorBidi"/>
                <w:noProof/>
                <w:lang w:val="de-CH" w:eastAsia="de-CH"/>
              </w:rPr>
              <w:tab/>
            </w:r>
            <w:r w:rsidR="00166C79" w:rsidRPr="00D413BD">
              <w:rPr>
                <w:rStyle w:val="Hyperlink"/>
                <w:noProof/>
              </w:rPr>
              <w:t>Recommendation for future work</w:t>
            </w:r>
            <w:r w:rsidR="00166C79">
              <w:rPr>
                <w:noProof/>
                <w:webHidden/>
              </w:rPr>
              <w:tab/>
            </w:r>
            <w:r w:rsidR="00166C79">
              <w:rPr>
                <w:noProof/>
                <w:webHidden/>
              </w:rPr>
              <w:fldChar w:fldCharType="begin"/>
            </w:r>
            <w:r w:rsidR="00166C79">
              <w:rPr>
                <w:noProof/>
                <w:webHidden/>
              </w:rPr>
              <w:instrText xml:space="preserve"> PAGEREF _Toc68517878 \h </w:instrText>
            </w:r>
            <w:r w:rsidR="00166C79">
              <w:rPr>
                <w:noProof/>
                <w:webHidden/>
              </w:rPr>
            </w:r>
            <w:r w:rsidR="00166C79">
              <w:rPr>
                <w:noProof/>
                <w:webHidden/>
              </w:rPr>
              <w:fldChar w:fldCharType="separate"/>
            </w:r>
            <w:r w:rsidR="00927BA2">
              <w:rPr>
                <w:noProof/>
                <w:webHidden/>
              </w:rPr>
              <w:t>56</w:t>
            </w:r>
            <w:r w:rsidR="00166C79">
              <w:rPr>
                <w:noProof/>
                <w:webHidden/>
              </w:rPr>
              <w:fldChar w:fldCharType="end"/>
            </w:r>
          </w:hyperlink>
        </w:p>
        <w:p w14:paraId="1821AC83" w14:textId="0566AB19" w:rsidR="00166C79" w:rsidRDefault="00566F37">
          <w:pPr>
            <w:pStyle w:val="Verzeichnis1"/>
            <w:rPr>
              <w:rFonts w:asciiTheme="minorHAnsi" w:eastAsiaTheme="minorEastAsia" w:hAnsiTheme="minorHAnsi" w:cstheme="minorBidi"/>
              <w:noProof/>
              <w:lang w:val="de-CH" w:eastAsia="de-CH"/>
            </w:rPr>
          </w:pPr>
          <w:hyperlink w:anchor="_Toc68517879" w:history="1">
            <w:r w:rsidR="00166C79" w:rsidRPr="00D413BD">
              <w:rPr>
                <w:rStyle w:val="Hyperlink"/>
                <w:noProof/>
                <w14:scene3d>
                  <w14:camera w14:prst="orthographicFront"/>
                  <w14:lightRig w14:rig="threePt" w14:dir="t">
                    <w14:rot w14:lat="0" w14:lon="0" w14:rev="0"/>
                  </w14:lightRig>
                </w14:scene3d>
              </w:rPr>
              <w:t>6.</w:t>
            </w:r>
            <w:r w:rsidR="00166C79">
              <w:rPr>
                <w:rFonts w:asciiTheme="minorHAnsi" w:eastAsiaTheme="minorEastAsia" w:hAnsiTheme="minorHAnsi" w:cstheme="minorBidi"/>
                <w:noProof/>
                <w:lang w:val="de-CH" w:eastAsia="de-CH"/>
              </w:rPr>
              <w:tab/>
            </w:r>
            <w:r w:rsidR="00166C79" w:rsidRPr="00D413BD">
              <w:rPr>
                <w:rStyle w:val="Hyperlink"/>
                <w:noProof/>
              </w:rPr>
              <w:t>Appendix</w:t>
            </w:r>
            <w:r w:rsidR="00166C79">
              <w:rPr>
                <w:noProof/>
                <w:webHidden/>
              </w:rPr>
              <w:tab/>
            </w:r>
            <w:r w:rsidR="00166C79">
              <w:rPr>
                <w:noProof/>
                <w:webHidden/>
              </w:rPr>
              <w:fldChar w:fldCharType="begin"/>
            </w:r>
            <w:r w:rsidR="00166C79">
              <w:rPr>
                <w:noProof/>
                <w:webHidden/>
              </w:rPr>
              <w:instrText xml:space="preserve"> PAGEREF _Toc68517879 \h </w:instrText>
            </w:r>
            <w:r w:rsidR="00166C79">
              <w:rPr>
                <w:noProof/>
                <w:webHidden/>
              </w:rPr>
            </w:r>
            <w:r w:rsidR="00166C79">
              <w:rPr>
                <w:noProof/>
                <w:webHidden/>
              </w:rPr>
              <w:fldChar w:fldCharType="separate"/>
            </w:r>
            <w:r w:rsidR="00927BA2">
              <w:rPr>
                <w:noProof/>
                <w:webHidden/>
              </w:rPr>
              <w:t>58</w:t>
            </w:r>
            <w:r w:rsidR="00166C79">
              <w:rPr>
                <w:noProof/>
                <w:webHidden/>
              </w:rPr>
              <w:fldChar w:fldCharType="end"/>
            </w:r>
          </w:hyperlink>
        </w:p>
        <w:p w14:paraId="5EE3D569" w14:textId="7E563E77" w:rsidR="00166C79" w:rsidRDefault="00566F37">
          <w:pPr>
            <w:pStyle w:val="Verzeichnis1"/>
            <w:rPr>
              <w:rFonts w:asciiTheme="minorHAnsi" w:eastAsiaTheme="minorEastAsia" w:hAnsiTheme="minorHAnsi" w:cstheme="minorBidi"/>
              <w:noProof/>
              <w:lang w:val="de-CH" w:eastAsia="de-CH"/>
            </w:rPr>
          </w:pPr>
          <w:hyperlink w:anchor="_Toc68517880" w:history="1">
            <w:r w:rsidR="00166C79" w:rsidRPr="00D413BD">
              <w:rPr>
                <w:rStyle w:val="Hyperlink"/>
                <w:noProof/>
                <w14:scene3d>
                  <w14:camera w14:prst="orthographicFront"/>
                  <w14:lightRig w14:rig="threePt" w14:dir="t">
                    <w14:rot w14:lat="0" w14:lon="0" w14:rev="0"/>
                  </w14:lightRig>
                </w14:scene3d>
              </w:rPr>
              <w:t>7.</w:t>
            </w:r>
            <w:r w:rsidR="00166C79">
              <w:rPr>
                <w:rFonts w:asciiTheme="minorHAnsi" w:eastAsiaTheme="minorEastAsia" w:hAnsiTheme="minorHAnsi" w:cstheme="minorBidi"/>
                <w:noProof/>
                <w:lang w:val="de-CH" w:eastAsia="de-CH"/>
              </w:rPr>
              <w:tab/>
            </w:r>
            <w:r w:rsidR="00166C79" w:rsidRPr="00D413BD">
              <w:rPr>
                <w:rStyle w:val="Hyperlink"/>
                <w:noProof/>
              </w:rPr>
              <w:t>References</w:t>
            </w:r>
            <w:r w:rsidR="00166C79">
              <w:rPr>
                <w:noProof/>
                <w:webHidden/>
              </w:rPr>
              <w:tab/>
            </w:r>
            <w:r w:rsidR="00166C79">
              <w:rPr>
                <w:noProof/>
                <w:webHidden/>
              </w:rPr>
              <w:fldChar w:fldCharType="begin"/>
            </w:r>
            <w:r w:rsidR="00166C79">
              <w:rPr>
                <w:noProof/>
                <w:webHidden/>
              </w:rPr>
              <w:instrText xml:space="preserve"> PAGEREF _Toc68517880 \h </w:instrText>
            </w:r>
            <w:r w:rsidR="00166C79">
              <w:rPr>
                <w:noProof/>
                <w:webHidden/>
              </w:rPr>
            </w:r>
            <w:r w:rsidR="00166C79">
              <w:rPr>
                <w:noProof/>
                <w:webHidden/>
              </w:rPr>
              <w:fldChar w:fldCharType="separate"/>
            </w:r>
            <w:r w:rsidR="00927BA2">
              <w:rPr>
                <w:noProof/>
                <w:webHidden/>
              </w:rPr>
              <w:t>67</w:t>
            </w:r>
            <w:r w:rsidR="00166C79">
              <w:rPr>
                <w:noProof/>
                <w:webHidden/>
              </w:rPr>
              <w:fldChar w:fldCharType="end"/>
            </w:r>
          </w:hyperlink>
        </w:p>
        <w:p w14:paraId="57031B8B" w14:textId="657F0358"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12" w:name="_Toc68517840"/>
      <w:r>
        <w:lastRenderedPageBreak/>
        <w:t>Introduction</w:t>
      </w:r>
      <w:bookmarkEnd w:id="12"/>
    </w:p>
    <w:p w14:paraId="6D3FCE2C" w14:textId="0042AD3F"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the</w:t>
      </w:r>
      <w:ins w:id="13" w:author="Bastian Buman" w:date="2021-04-13T12:20:00Z">
        <w:r w:rsidR="00DB0BE5">
          <w:rPr>
            <w:color w:val="000000" w:themeColor="text1"/>
          </w:rPr>
          <w:t xml:space="preserve"> m</w:t>
        </w:r>
      </w:ins>
      <w:ins w:id="14" w:author="Bastian Buman" w:date="2021-04-13T12:21:00Z">
        <w:r w:rsidR="00DB0BE5">
          <w:rPr>
            <w:color w:val="000000" w:themeColor="text1"/>
          </w:rPr>
          <w:t>aximum warming target of</w:t>
        </w:r>
      </w:ins>
      <w:r w:rsidR="00A057AB">
        <w:rPr>
          <w:color w:val="000000" w:themeColor="text1"/>
        </w:rPr>
        <w:t xml:space="preserve"> 1.5°C </w:t>
      </w:r>
      <w:del w:id="15" w:author="Bastian Buman" w:date="2021-04-13T12:21:00Z">
        <w:r w:rsidR="00A057AB" w:rsidDel="00DB0BE5">
          <w:rPr>
            <w:color w:val="000000" w:themeColor="text1"/>
          </w:rPr>
          <w:delText xml:space="preserve">goal </w:delText>
        </w:r>
      </w:del>
      <w:r w:rsidR="00A057AB">
        <w:rPr>
          <w:color w:val="000000" w:themeColor="text1"/>
        </w:rPr>
        <w:t xml:space="preserve">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commentRangeStart w:id="16"/>
      <w:r w:rsidR="009B5920">
        <w:rPr>
          <w:color w:val="000000" w:themeColor="text1"/>
        </w:rPr>
        <w:t>A transition from conventional fossil to renewable energy technologies is substantial to achieve this go</w:t>
      </w:r>
      <w:r w:rsidR="000023E4">
        <w:rPr>
          <w:color w:val="000000" w:themeColor="text1"/>
        </w:rPr>
        <w:t>al</w:t>
      </w:r>
      <w:commentRangeEnd w:id="16"/>
      <w:r w:rsidR="00DB0BE5">
        <w:rPr>
          <w:rStyle w:val="Kommentarzeichen"/>
        </w:rPr>
        <w:commentReference w:id="16"/>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w:t>
      </w:r>
      <w:commentRangeStart w:id="17"/>
      <w:r w:rsidR="002C2C01">
        <w:t xml:space="preserve">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commentRangeEnd w:id="17"/>
      <w:r w:rsidR="00DB0BE5">
        <w:rPr>
          <w:rStyle w:val="Kommentarzeichen"/>
        </w:rPr>
        <w:commentReference w:id="17"/>
      </w:r>
      <w:r w:rsidR="002C2C01">
        <w:t xml:space="preserve">. By the </w:t>
      </w:r>
      <w:r w:rsidR="00A70CAA">
        <w:t>end of 2019,</w:t>
      </w:r>
      <w:r w:rsidR="002C2C01">
        <w:t xml:space="preserve"> </w:t>
      </w:r>
      <w:r w:rsidR="003264D6">
        <w:t>the installed capacity</w:t>
      </w:r>
      <w:r w:rsidR="002C2C01">
        <w:t xml:space="preserve"> </w:t>
      </w:r>
      <w:del w:id="18" w:author="Bastian Buman" w:date="2021-04-13T12:23:00Z">
        <w:r w:rsidR="002C2C01" w:rsidDel="00DB0BE5">
          <w:delText xml:space="preserve">is </w:delText>
        </w:r>
      </w:del>
      <w:ins w:id="19" w:author="Bastian Buman" w:date="2021-04-13T12:23:00Z">
        <w:r w:rsidR="00DB0BE5">
          <w:t xml:space="preserve">was </w:t>
        </w:r>
      </w:ins>
      <w:r w:rsidR="002C2C01">
        <w:t xml:space="preserve">expected to reach </w:t>
      </w:r>
      <w:commentRangeStart w:id="20"/>
      <w:r w:rsidR="002C2C01">
        <w:t>650</w:t>
      </w:r>
      <w:r w:rsidR="00C53432">
        <w:t xml:space="preserve"> </w:t>
      </w:r>
      <w:r w:rsidR="002C2C01">
        <w:t>GW</w:t>
      </w:r>
      <w:commentRangeEnd w:id="20"/>
      <w:r w:rsidR="00DB0BE5">
        <w:rPr>
          <w:rStyle w:val="Kommentarzeichen"/>
        </w:rPr>
        <w:commentReference w:id="20"/>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w:t>
      </w:r>
      <w:del w:id="21" w:author="Bastian Buman" w:date="2021-04-13T12:25:00Z">
        <w:r w:rsidR="002C2C01" w:rsidDel="00DB0BE5">
          <w:delText xml:space="preserve">Europeans </w:delText>
        </w:r>
      </w:del>
      <w:ins w:id="22" w:author="Bastian Buman" w:date="2021-04-13T12:25:00Z">
        <w:r w:rsidR="00DB0BE5">
          <w:t xml:space="preserve">the </w:t>
        </w:r>
      </w:ins>
      <w:r w:rsidR="002C2C01">
        <w:t>electricity demand.</w:t>
      </w:r>
      <w:r w:rsidR="005A1971">
        <w:t xml:space="preserve"> </w:t>
      </w:r>
      <w:r w:rsidR="002C2C01">
        <w:t xml:space="preserve">Furthermore, </w:t>
      </w:r>
      <w:r w:rsidR="009B5920">
        <w:t>curr</w:t>
      </w:r>
      <w:r w:rsidR="007636B9" w:rsidRPr="007636B9">
        <w:t xml:space="preserve">ent scenarios for the </w:t>
      </w:r>
      <w:del w:id="23" w:author="Bastian Buman" w:date="2021-04-13T12:25:00Z">
        <w:r w:rsidR="007636B9" w:rsidRPr="007636B9" w:rsidDel="00DB0BE5">
          <w:delText xml:space="preserve">necessary </w:delText>
        </w:r>
      </w:del>
      <w:ins w:id="24" w:author="Bastian Buman" w:date="2021-04-13T12:25:00Z">
        <w:r w:rsidR="00DB0BE5">
          <w:t>required amount of</w:t>
        </w:r>
        <w:r w:rsidR="00DB0BE5" w:rsidRPr="007636B9">
          <w:t xml:space="preserve"> </w:t>
        </w:r>
      </w:ins>
      <w:r w:rsidR="00AA446C">
        <w:t xml:space="preserve">installed </w:t>
      </w:r>
      <w:r w:rsidR="007636B9" w:rsidRPr="007636B9">
        <w:t xml:space="preserve">PV capacity </w:t>
      </w:r>
      <w:del w:id="25" w:author="Bastian Buman" w:date="2021-04-13T12:25:00Z">
        <w:r w:rsidR="007636B9" w:rsidRPr="007636B9" w:rsidDel="00DB0BE5">
          <w:delText xml:space="preserve">if the world is </w:delText>
        </w:r>
      </w:del>
      <w:r w:rsidR="007636B9" w:rsidRPr="007636B9">
        <w:t xml:space="preserve">to reach </w:t>
      </w:r>
      <w:ins w:id="26" w:author="Bastian Buman" w:date="2021-04-13T12:25:00Z">
        <w:r w:rsidR="00DB0BE5">
          <w:t xml:space="preserve">a global </w:t>
        </w:r>
      </w:ins>
      <w:r w:rsidR="007636B9" w:rsidRPr="007636B9">
        <w:t>100% renewable electricity production</w:t>
      </w:r>
      <w:r w:rsidR="002C2C01">
        <w:t xml:space="preserve"> </w:t>
      </w:r>
      <w:r w:rsidR="00D90587">
        <w:t xml:space="preserve">in 2050 </w:t>
      </w:r>
      <w:r w:rsidR="002C2C01">
        <w:t xml:space="preserve">suggest that the </w:t>
      </w:r>
      <w:del w:id="27" w:author="Bastian Buman" w:date="2021-04-13T12:25:00Z">
        <w:r w:rsidR="002C2C01" w:rsidDel="00DB0BE5">
          <w:delText xml:space="preserve">PV installed </w:delText>
        </w:r>
      </w:del>
      <w:r w:rsidR="002C2C01">
        <w:t>capacity must rise to more than 4</w:t>
      </w:r>
      <w:r w:rsidR="00C53432">
        <w:t xml:space="preserve"> </w:t>
      </w:r>
      <w:r w:rsidR="002C2C01">
        <w:t>TW by 2025</w:t>
      </w:r>
      <w:ins w:id="28" w:author="Bastian Buman" w:date="2021-04-13T12:26:00Z">
        <w:r w:rsidR="00DB0BE5">
          <w:t xml:space="preserve"> (+ x % with respect to 2019)</w:t>
        </w:r>
      </w:ins>
      <w:r w:rsidR="002C2C01">
        <w:t xml:space="preserve"> and 21.9</w:t>
      </w:r>
      <w:r w:rsidR="00C53432">
        <w:t xml:space="preserve"> </w:t>
      </w:r>
      <w:r w:rsidR="002C2C01">
        <w:t>TW by 2050</w:t>
      </w:r>
      <w:ins w:id="29" w:author="Bastian Buman" w:date="2021-04-13T12:26:00Z">
        <w:r w:rsidR="00DB0BE5">
          <w:t xml:space="preserve"> (+ y % with respect to 2019)</w:t>
        </w:r>
      </w:ins>
      <w:r w:rsidR="002C2C01">
        <w:t>. For Europe</w:t>
      </w:r>
      <w:r w:rsidR="0044474C">
        <w:t>,</w:t>
      </w:r>
      <w:r w:rsidR="002C2C01">
        <w:t xml:space="preserve"> this would imply a PV installed capacity of 630</w:t>
      </w:r>
      <w:r w:rsidR="00C53432">
        <w:t xml:space="preserve"> </w:t>
      </w:r>
      <w:r w:rsidR="002C2C01">
        <w:t>GW by 2025 and 1.94</w:t>
      </w:r>
      <w:r w:rsidR="00C53432">
        <w:t xml:space="preserve"> </w:t>
      </w:r>
      <w:r w:rsidR="002C2C01">
        <w:t xml:space="preserve">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30" w:name="__Fieldmark__357_3718023903"/>
      <w:r w:rsidR="001C477D" w:rsidRPr="001C477D">
        <w:rPr>
          <w:noProof/>
        </w:rPr>
        <w:t>(Jäger-Waldau, 2019)</w:t>
      </w:r>
      <w:r w:rsidR="002C2C01">
        <w:fldChar w:fldCharType="end"/>
      </w:r>
      <w:bookmarkEnd w:id="30"/>
      <w:r w:rsidR="002C2C01">
        <w:t xml:space="preserve">. </w:t>
      </w:r>
      <w:r w:rsidR="009657E9">
        <w:t>Current (2019) planning strategies by the Nation</w:t>
      </w:r>
      <w:r w:rsidR="00C53432">
        <w:t xml:space="preserve"> Energy and Climate Plans (NECPs) of the European Union (EU) suggest that the installed PV capacity will increase to </w:t>
      </w:r>
      <w:r w:rsidR="00653969">
        <w:t>387</w:t>
      </w:r>
      <w:r w:rsidR="00C53432">
        <w:t xml:space="preserve"> GW by 2030. </w:t>
      </w:r>
      <w:r w:rsidR="0044474C">
        <w:t>This</w:t>
      </w:r>
      <w:r w:rsidR="00C53432">
        <w:t xml:space="preserve"> is less than proposed by </w:t>
      </w:r>
      <w:r w:rsidR="005A1971">
        <w:fldChar w:fldCharType="begin" w:fldLock="1"/>
      </w:r>
      <w:r w:rsidR="004F63DB">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sidR="005A1971">
        <w:fldChar w:fldCharType="separate"/>
      </w:r>
      <w:r w:rsidR="005A1971" w:rsidRPr="001C477D">
        <w:rPr>
          <w:noProof/>
        </w:rPr>
        <w:t xml:space="preserve">Jäger-Waldau </w:t>
      </w:r>
      <w:r w:rsidR="005A1971">
        <w:rPr>
          <w:noProof/>
        </w:rPr>
        <w:t>(</w:t>
      </w:r>
      <w:r w:rsidR="005A1971" w:rsidRPr="001C477D">
        <w:rPr>
          <w:noProof/>
        </w:rPr>
        <w:t>2019)</w:t>
      </w:r>
      <w:r w:rsidR="005A1971">
        <w:fldChar w:fldCharType="end"/>
      </w:r>
      <w:r w:rsidR="005A1971">
        <w:t xml:space="preserve"> </w:t>
      </w:r>
      <w:r w:rsidR="00C53432">
        <w:t>but still shows the</w:t>
      </w:r>
      <w:r w:rsidR="0074576E">
        <w:t xml:space="preserve"> intention to grow</w:t>
      </w:r>
      <w:r w:rsidR="00C53432">
        <w:t xml:space="preserve"> and the </w:t>
      </w:r>
      <w:r w:rsidR="0074576E">
        <w:t xml:space="preserve">additional </w:t>
      </w:r>
      <w:r w:rsidR="00C53432">
        <w:t>effort needed towards 2050.</w:t>
      </w:r>
    </w:p>
    <w:p w14:paraId="2C5DB2F7" w14:textId="198E27C8" w:rsidR="00023BA8" w:rsidRDefault="009B5920" w:rsidP="00364857">
      <w:r>
        <w:t xml:space="preserve">Available </w:t>
      </w:r>
      <w:del w:id="31" w:author="Bastian Buman" w:date="2021-04-13T12:27:00Z">
        <w:r w:rsidDel="00DB0BE5">
          <w:delText xml:space="preserve">surface </w:delText>
        </w:r>
      </w:del>
      <w:r>
        <w:t>solar radiation</w:t>
      </w:r>
      <w:ins w:id="32" w:author="Bastian Buman" w:date="2021-04-13T12:27:00Z">
        <w:r w:rsidR="00DB0BE5">
          <w:t xml:space="preserve"> at the surface</w:t>
        </w:r>
      </w:ins>
      <w:r>
        <w:t xml:space="preserve"> and </w:t>
      </w:r>
      <w:ins w:id="33" w:author="Bastian Buman" w:date="2021-04-13T12:28:00Z">
        <w:r w:rsidR="00DB0BE5">
          <w:t xml:space="preserve">a </w:t>
        </w:r>
      </w:ins>
      <w:r>
        <w:t>panel</w:t>
      </w:r>
      <w:ins w:id="34" w:author="Bastian Buman" w:date="2021-04-13T12:28:00Z">
        <w:r w:rsidR="00DB0BE5">
          <w:t>’s</w:t>
        </w:r>
      </w:ins>
      <w:r>
        <w:t xml:space="preserve"> temperature dominate </w:t>
      </w:r>
      <w:del w:id="35" w:author="Bastian Buman" w:date="2021-04-13T12:28:00Z">
        <w:r w:rsidR="00166C79" w:rsidDel="00DB0BE5">
          <w:delText>a PV panel's</w:delText>
        </w:r>
      </w:del>
      <w:ins w:id="36" w:author="Bastian Buman" w:date="2021-04-13T12:28:00Z">
        <w:r w:rsidR="00DB0BE5">
          <w:t>the</w:t>
        </w:r>
      </w:ins>
      <w:r w:rsidR="00166C79">
        <w:t xml:space="preserve"> efficiency</w:t>
      </w:r>
      <w:r w:rsidR="00364857">
        <w:t xml:space="preserve">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001F5649" w:rsidRP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t>
      </w:r>
      <w:commentRangeStart w:id="37"/>
      <w:r w:rsidR="00364857">
        <w:t>weather regimes (WR)</w:t>
      </w:r>
      <w:r w:rsidR="005C1A27">
        <w:t>,</w:t>
      </w:r>
      <w:r w:rsidR="00364857">
        <w:t xml:space="preserve"> </w:t>
      </w:r>
      <w:commentRangeEnd w:id="37"/>
      <w:r w:rsidR="004D7837">
        <w:rPr>
          <w:rStyle w:val="Kommentarzeichen"/>
        </w:rPr>
        <w:commentReference w:id="37"/>
      </w:r>
      <w:r w:rsidR="00364857">
        <w:t xml:space="preserve">the PV power production </w:t>
      </w:r>
      <w:r w:rsidR="005C1A27">
        <w:t xml:space="preserve">is subject to </w:t>
      </w:r>
      <w:r>
        <w:t>significan</w:t>
      </w:r>
      <w:r w:rsidR="005C1A27">
        <w:t xml:space="preserve">t </w:t>
      </w:r>
      <w:r w:rsidR="00585383">
        <w:t>fluctuations</w:t>
      </w:r>
      <w:r w:rsidR="005C1A27">
        <w:t xml:space="preserve">. </w:t>
      </w:r>
      <w:del w:id="38" w:author="Bastian Buman" w:date="2021-04-13T12:28:00Z">
        <w:r w:rsidR="00164193" w:rsidDel="00DB0BE5">
          <w:delText xml:space="preserve">During one </w:delText>
        </w:r>
        <w:r w:rsidR="00E80355" w:rsidDel="00DB0BE5">
          <w:delText>WR</w:delText>
        </w:r>
        <w:r w:rsidDel="00DB0BE5">
          <w:delText>,</w:delText>
        </w:r>
        <w:r w:rsidR="00E80355" w:rsidDel="00DB0BE5">
          <w:delText xml:space="preserve"> </w:delText>
        </w:r>
        <w:r w:rsidR="00164193" w:rsidDel="00DB0BE5">
          <w:delText xml:space="preserve">the </w:delText>
        </w:r>
      </w:del>
      <w:ins w:id="39" w:author="Bastian Buman" w:date="2021-04-13T12:28:00Z">
        <w:r w:rsidR="00DB0BE5">
          <w:t xml:space="preserve">The </w:t>
        </w:r>
      </w:ins>
      <w:r w:rsidR="00164193">
        <w:t xml:space="preserve">PV production </w:t>
      </w:r>
      <w:ins w:id="40" w:author="Bastian Buman" w:date="2021-04-13T12:29:00Z">
        <w:r w:rsidR="004D7837">
          <w:t xml:space="preserve">(and wind power production) </w:t>
        </w:r>
      </w:ins>
      <w:r w:rsidR="00164193">
        <w:t xml:space="preserve">pattern varies substantially </w:t>
      </w:r>
      <w:ins w:id="41" w:author="Bastian Buman" w:date="2021-04-13T12:28:00Z">
        <w:r w:rsidR="00DB0BE5">
          <w:t xml:space="preserve">from one WR </w:t>
        </w:r>
      </w:ins>
      <w:r w:rsidR="00164193">
        <w:t>to the next</w:t>
      </w:r>
      <w:del w:id="42" w:author="Bastian Buman" w:date="2021-04-13T12:28:00Z">
        <w:r w:rsidR="00164193" w:rsidDel="00DB0BE5">
          <w:delText xml:space="preserve"> </w:delText>
        </w:r>
        <w:r w:rsidR="00E80355" w:rsidDel="00DB0BE5">
          <w:delText>WR</w:delText>
        </w:r>
      </w:del>
      <w:del w:id="43" w:author="Bastian Buman" w:date="2021-04-13T12:29:00Z">
        <w:r w:rsidR="00733B02" w:rsidDel="004D7837">
          <w:delText xml:space="preserve">, which also applies </w:delText>
        </w:r>
        <w:r w:rsidR="0044474C" w:rsidDel="004D7837">
          <w:delText>to</w:delText>
        </w:r>
        <w:r w:rsidR="00733B02" w:rsidDel="004D7837">
          <w:delText xml:space="preserve"> wind power production </w:delText>
        </w:r>
      </w:del>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001F5649" w:rsidRP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001F5649" w:rsidRP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w:t>
      </w:r>
      <w:ins w:id="44" w:author="Bastian Buman" w:date="2021-04-13T12:31:00Z">
        <w:r w:rsidR="004D7837">
          <w:t>s</w:t>
        </w:r>
      </w:ins>
      <w:r w:rsidR="00CE0D4F">
        <w:t xml:space="preserve"> and </w:t>
      </w:r>
      <w:del w:id="45" w:author="Bastian Buman" w:date="2021-04-13T12:31:00Z">
        <w:r w:rsidR="0044474C" w:rsidDel="004D7837">
          <w:delText>its</w:delText>
        </w:r>
        <w:r w:rsidR="00CE0D4F" w:rsidDel="004D7837">
          <w:delText xml:space="preserve"> </w:delText>
        </w:r>
      </w:del>
      <w:ins w:id="46" w:author="Bastian Buman" w:date="2021-04-13T12:31:00Z">
        <w:r w:rsidR="004D7837">
          <w:t xml:space="preserve">their </w:t>
        </w:r>
      </w:ins>
      <w:r w:rsidR="00CE0D4F">
        <w:t>impact on renewable production pattern</w:t>
      </w:r>
      <w:r w:rsidR="0044474C">
        <w:t>s</w:t>
      </w:r>
      <w:r w:rsidR="00CE0D4F">
        <w:t xml:space="preserve"> is essential. </w:t>
      </w:r>
    </w:p>
    <w:p w14:paraId="6699FBE8" w14:textId="75E87389" w:rsidR="00A666AA" w:rsidRDefault="00E80355" w:rsidP="00364857">
      <w:bookmarkStart w:id="47" w:name="_Hlk69556539"/>
      <w:r>
        <w:t xml:space="preserve">There are different approaches to classify </w:t>
      </w:r>
      <w:r w:rsidR="00A85011">
        <w:t>WR</w:t>
      </w:r>
      <w:r w:rsidR="004D7837">
        <w:t>s</w:t>
      </w:r>
      <w:r>
        <w:t>. The most common</w:t>
      </w:r>
      <w:r w:rsidR="00246DD5">
        <w:t xml:space="preserve"> </w:t>
      </w:r>
      <w:r>
        <w:t>is based on empirical orthogonal function</w:t>
      </w:r>
      <w:r w:rsidR="00653969">
        <w:t xml:space="preserve"> (EOF)</w:t>
      </w:r>
      <w:r>
        <w:t xml:space="preserve"> analyses and k-mean clustering with 500 </w:t>
      </w:r>
      <w:proofErr w:type="spellStart"/>
      <w:r>
        <w:t>hPa</w:t>
      </w:r>
      <w:proofErr w:type="spellEnd"/>
      <w:r>
        <w:t xml:space="preserve"> geopotential height anomalies (</w:t>
      </w:r>
      <w:proofErr w:type="spellStart"/>
      <w:r w:rsidR="000705F1" w:rsidRPr="00E86A42">
        <w:rPr>
          <w:noProof/>
        </w:rPr>
        <w:t>Cassou</w:t>
      </w:r>
      <w:proofErr w:type="spellEnd"/>
      <w:r w:rsidR="000705F1" w:rsidRPr="00E86A42">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F1542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00F15422" w:rsidRPr="00F15422">
        <w:rPr>
          <w:lang w:val="fr-CH"/>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sidR="001F73DA">
        <w:fldChar w:fldCharType="separate"/>
      </w:r>
      <w:r w:rsidR="00F15422" w:rsidRPr="00F15422">
        <w:rPr>
          <w:noProof/>
          <w:lang w:val="fr-CH"/>
        </w:rPr>
        <w:t>(Brayshaw et al., 2011; Ely et al., 2013; Grams et al., 2017; van der Wiel et al., 2019)</w:t>
      </w:r>
      <w:r w:rsidR="001F73DA">
        <w:fldChar w:fldCharType="end"/>
      </w:r>
      <w:r w:rsidR="001F73DA" w:rsidRPr="001F73DA">
        <w:rPr>
          <w:lang w:val="fr-CH"/>
        </w:rPr>
        <w:t xml:space="preserve">. </w:t>
      </w:r>
      <w:r w:rsidR="00F72A19">
        <w:t xml:space="preserve">Another approach is to include the renewable electricity production and electricity demand </w:t>
      </w:r>
      <w:r w:rsidR="00A96ED2">
        <w:t>with</w:t>
      </w:r>
      <w:r w:rsidR="00246DD5">
        <w:t xml:space="preserve"> the weather variables to define ‘Targeted Circulation Types’ that</w:t>
      </w:r>
      <w:r w:rsidR="00F72A19">
        <w:t xml:space="preserve"> </w:t>
      </w:r>
      <w:r w:rsidR="00F72A19">
        <w:lastRenderedPageBreak/>
        <w:t xml:space="preserve">determine the WR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001F5649" w:rsidRPr="001F5649">
        <w:rPr>
          <w:noProof/>
        </w:rPr>
        <w:t>(Bloomfield et al., 2020)</w:t>
      </w:r>
      <w:r w:rsidR="00F72A19">
        <w:fldChar w:fldCharType="end"/>
      </w:r>
      <w:r w:rsidR="00F72A19">
        <w:t>. Other</w:t>
      </w:r>
      <w:r w:rsidR="00047B75">
        <w:t>s</w:t>
      </w:r>
      <w:r w:rsidR="00F72A19">
        <w:t xml:space="preserve"> </w:t>
      </w:r>
      <w:r w:rsidR="00047B75">
        <w:t>expand the analysis to</w:t>
      </w:r>
      <w:r w:rsidR="00DF7564">
        <w:t xml:space="preserve"> initially subjective</w:t>
      </w:r>
      <w:r w:rsidR="004D7837">
        <w:t>ly</w:t>
      </w:r>
      <w:r w:rsidR="00DF7564">
        <w:t xml:space="preserve"> defined </w:t>
      </w:r>
      <w:r w:rsidR="00F72A19">
        <w:t xml:space="preserve">29 </w:t>
      </w:r>
      <w:proofErr w:type="spellStart"/>
      <w:r w:rsidR="00F72A19">
        <w:t>Grosswetterlagen</w:t>
      </w:r>
      <w:proofErr w:type="spellEnd"/>
      <w:r w:rsidR="00F72A19">
        <w:t xml:space="preserve"> </w:t>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00DF7564" w:rsidRPr="00DF7564">
        <w:rPr>
          <w:noProof/>
        </w:rPr>
        <w:t xml:space="preserve">Baur et al. </w:t>
      </w:r>
      <w:r w:rsidR="00DF7564">
        <w:rPr>
          <w:noProof/>
        </w:rPr>
        <w:t>(</w:t>
      </w:r>
      <w:r w:rsidR="00DF7564" w:rsidRPr="00DF7564">
        <w:rPr>
          <w:noProof/>
        </w:rPr>
        <w:t>1944)</w:t>
      </w:r>
      <w:r w:rsidR="00DF7564">
        <w:fldChar w:fldCharType="end"/>
      </w:r>
      <w:r w:rsidR="00DF7564">
        <w:t xml:space="preserve"> </w:t>
      </w:r>
      <w:r w:rsidR="00F72A19">
        <w:t xml:space="preserve">to </w:t>
      </w:r>
      <w:r w:rsidR="00E009CA">
        <w:t>assess</w:t>
      </w:r>
      <w:r w:rsidR="00F72A19">
        <w:t xml:space="preserve"> the </w:t>
      </w:r>
      <w:r w:rsidR="00246DD5">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001F5649" w:rsidRPr="001F5649">
        <w:rPr>
          <w:noProof/>
        </w:rPr>
        <w:t>(Jones et al., 2020)</w:t>
      </w:r>
      <w:r w:rsidR="00F72A19">
        <w:fldChar w:fldCharType="end"/>
      </w:r>
      <w:r w:rsidR="00F72A19">
        <w:t xml:space="preserve">. </w:t>
      </w:r>
      <w:r w:rsidR="00FF32EA" w:rsidRP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001F5649" w:rsidRP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w:t>
      </w:r>
      <w:r w:rsidR="004F63DB">
        <w:t xml:space="preserve"> in winter</w:t>
      </w:r>
      <w:r w:rsidR="00113CAC">
        <w:t xml:space="preserve"> </w:t>
      </w:r>
      <w:r w:rsidR="0044474C">
        <w:t>is</w:t>
      </w:r>
      <w:r w:rsidR="00113CAC">
        <w:t xml:space="preserve"> very well researched. </w:t>
      </w:r>
    </w:p>
    <w:p w14:paraId="2D391A2F" w14:textId="50AE44B2" w:rsidR="007154C5" w:rsidRDefault="00A85011" w:rsidP="00364857">
      <w:r>
        <w:t>Fewer studies have tried to classify WR year around and to assess the renewable power production variability over the whole year</w:t>
      </w:r>
      <w:r w:rsidR="00A666AA">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t>.</w:t>
      </w:r>
      <w:r w:rsidR="007C482F">
        <w:t xml:space="preserve"> </w:t>
      </w:r>
      <w:r w:rsidR="004F63DB">
        <w:t xml:space="preserve">Also, projections to the future, especially for WR-driven PV power production variability and its possible impacts, are less well researched. </w:t>
      </w:r>
      <w:r>
        <w:t>With global warming</w:t>
      </w:r>
      <w:r w:rsidR="005C0EF3">
        <w:t>,</w:t>
      </w:r>
      <w:r>
        <w:t xml:space="preserve"> the electricity demand </w:t>
      </w:r>
      <w:r w:rsidR="004F63DB">
        <w:t>in the European summer</w:t>
      </w:r>
      <w:r>
        <w:t xml:space="preserve"> increases because </w:t>
      </w:r>
      <w:r w:rsidR="00A666AA">
        <w:t>energy is used for cooling purpose</w:t>
      </w:r>
      <w:r w:rsidR="0044474C">
        <w:t>s</w:t>
      </w:r>
      <w:r w:rsidR="00A96ED2">
        <w:t xml:space="preserve">. Thus stress for the energy system </w:t>
      </w:r>
      <w:r w:rsidR="004F63DB">
        <w:t xml:space="preserve">is increasing in summer, </w:t>
      </w:r>
      <w:r w:rsidR="00166C79">
        <w:t>highlighting</w:t>
      </w:r>
      <w:r w:rsidR="004F63DB">
        <w:t xml:space="preserve"> the need to expand analysis from winter to summer</w:t>
      </w:r>
      <w:r w:rsidR="00A666AA">
        <w:t xml:space="preserve"> </w:t>
      </w:r>
      <w:r w:rsidR="004F63DB">
        <w:fldChar w:fldCharType="begin" w:fldLock="1"/>
      </w:r>
      <w:r w:rsidR="00B810FB">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sidR="004F63DB">
        <w:fldChar w:fldCharType="separate"/>
      </w:r>
      <w:r w:rsidR="004F63DB" w:rsidRPr="004F63DB">
        <w:rPr>
          <w:noProof/>
        </w:rPr>
        <w:t>(Jakubcionis &amp; Carlsson, 2017)</w:t>
      </w:r>
      <w:r w:rsidR="004F63DB">
        <w:fldChar w:fldCharType="end"/>
      </w:r>
      <w:r>
        <w:t xml:space="preserve">. </w:t>
      </w:r>
      <w:r w:rsidR="00A666AA">
        <w:t>Furthermore,</w:t>
      </w:r>
      <w:r w:rsidR="004F63DB">
        <w:t xml:space="preserve"> </w:t>
      </w:r>
      <w:r w:rsidR="00166C79">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 xml:space="preserve">A year-round analysis with possible future scenarios is </w:t>
      </w:r>
      <w:r w:rsidR="004F63DB">
        <w:t>crucial</w:t>
      </w:r>
      <w:r w:rsidR="005C0EF3">
        <w:t xml:space="preserve"> to fill this knowledge</w:t>
      </w:r>
      <w:r w:rsidR="004D7837">
        <w:t xml:space="preserve"> gap</w:t>
      </w:r>
      <w:r w:rsidR="00E009CA">
        <w:t xml:space="preserve">. </w:t>
      </w:r>
    </w:p>
    <w:p w14:paraId="1375685A" w14:textId="14B18DA5" w:rsidR="000C35FB" w:rsidRDefault="00750674" w:rsidP="00364857">
      <w:r>
        <w:t>T</w:t>
      </w:r>
      <w:r w:rsidR="007C482F">
        <w:t>here is</w:t>
      </w:r>
      <w:r w:rsidR="009B069D">
        <w:t xml:space="preserve"> only one study</w:t>
      </w:r>
      <w:r w:rsidR="007C482F">
        <w:t xml:space="preserve"> </w:t>
      </w:r>
      <w:r w:rsidR="004D7837">
        <w:t xml:space="preserve">- </w:t>
      </w:r>
      <w:r w:rsidR="007C482F">
        <w:t>to our knowledge</w:t>
      </w:r>
      <w:r w:rsidR="004D7837">
        <w:t xml:space="preserve"> -</w:t>
      </w:r>
      <w:r w:rsidR="007C482F">
        <w:t xml:space="preserve"> </w:t>
      </w:r>
      <w:r w:rsidR="005C0EF3">
        <w:t>investigating</w:t>
      </w:r>
      <w:r w:rsidR="007154C5">
        <w:t xml:space="preserve"> the potential of reducing renewable power production</w:t>
      </w:r>
      <w:r w:rsidR="007154C5" w:rsidRPr="00BA76BE">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007154C5" w:rsidRPr="00BA76B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7154C5" w:rsidRPr="00BA76BE">
        <w:fldChar w:fldCharType="separate"/>
      </w:r>
      <w:r w:rsidR="007154C5" w:rsidRPr="00BA76BE">
        <w:rPr>
          <w:noProof/>
        </w:rPr>
        <w:t xml:space="preserve">Grams </w:t>
      </w:r>
      <w:r w:rsidR="007154C5" w:rsidRPr="00BA76BE">
        <w:rPr>
          <w:i/>
          <w:noProof/>
        </w:rPr>
        <w:t>et al.</w:t>
      </w:r>
      <w:r w:rsidR="007154C5" w:rsidRPr="00BA76BE">
        <w:rPr>
          <w:noProof/>
        </w:rPr>
        <w:t xml:space="preserve"> (2017)</w:t>
      </w:r>
      <w:r w:rsidR="007154C5" w:rsidRPr="00BA76BE">
        <w:fldChar w:fldCharType="end"/>
      </w:r>
      <w:r w:rsidR="007154C5">
        <w:t xml:space="preserve"> concluded</w:t>
      </w:r>
      <w:r w:rsidR="005C0EF3">
        <w:t xml:space="preserve"> that spatial deployment of wind fleets based on weather regime information</w:t>
      </w:r>
      <w:r w:rsidR="007154C5" w:rsidRPr="00BA76BE">
        <w:t xml:space="preserve"> c</w:t>
      </w:r>
      <w:r w:rsidR="005C0EF3">
        <w:t>ould</w:t>
      </w:r>
      <w:r w:rsidR="007154C5" w:rsidRPr="00BA76BE">
        <w:t xml:space="preserve"> reduce </w:t>
      </w:r>
      <w:r w:rsidR="007154C5">
        <w:t xml:space="preserve">the wind power </w:t>
      </w:r>
      <w:r w:rsidR="006D5322">
        <w:t>production</w:t>
      </w:r>
      <w:r w:rsidR="007154C5">
        <w:t xml:space="preserve"> variability</w:t>
      </w:r>
      <w:r w:rsidR="007154C5" w:rsidRPr="00BA76BE">
        <w:t xml:space="preserve"> within Europe substantially</w:t>
      </w:r>
      <w:r w:rsidR="00C17847">
        <w:t xml:space="preserve">. </w:t>
      </w:r>
      <w:r w:rsidR="00AA0521">
        <w:t>They</w:t>
      </w:r>
      <w:r w:rsidR="00C17847">
        <w:t xml:space="preserve"> also analysed the PV power production variability</w:t>
      </w:r>
      <w:r w:rsidR="005C0EF3">
        <w:t xml:space="preserve">. </w:t>
      </w:r>
      <w:r w:rsidR="004D7837">
        <w:t>However</w:t>
      </w:r>
      <w:r w:rsidR="005C0EF3">
        <w:t>, they</w:t>
      </w:r>
      <w:r w:rsidR="00C17847">
        <w:t xml:space="preserve"> </w:t>
      </w:r>
      <w:r w:rsidR="005E7015">
        <w:t xml:space="preserve">did not </w:t>
      </w:r>
      <w:r w:rsidR="00C17847">
        <w:t>further invest</w:t>
      </w:r>
      <w:r w:rsidR="005E7015">
        <w:t>igate</w:t>
      </w:r>
      <w:r w:rsidR="00C17847">
        <w:t xml:space="preserve"> </w:t>
      </w:r>
      <w:proofErr w:type="gramStart"/>
      <w:r w:rsidR="00C17847">
        <w:t>it</w:t>
      </w:r>
      <w:proofErr w:type="gramEnd"/>
      <w:r w:rsidR="005C0EF3">
        <w:t xml:space="preserve"> </w:t>
      </w:r>
      <w:r w:rsidR="004D7837">
        <w:t xml:space="preserve">but </w:t>
      </w:r>
      <w:r w:rsidR="005C0EF3">
        <w:t xml:space="preserve">their findings </w:t>
      </w:r>
      <w:r w:rsidR="004D7837">
        <w:t xml:space="preserve">indicate </w:t>
      </w:r>
      <w:r w:rsidR="005C0EF3">
        <w:t>that</w:t>
      </w:r>
      <w:r w:rsidR="00C17847" w:rsidRPr="00BA76BE">
        <w:t xml:space="preserve"> it would need a tenfold increase of installed PV capacity in Europe to be comparable to </w:t>
      </w:r>
      <w:r w:rsidR="005C0EF3">
        <w:t>wind power production variability</w:t>
      </w:r>
      <w:r w:rsidR="00C17847" w:rsidRPr="00BA76BE">
        <w:t>.</w:t>
      </w:r>
      <w:r w:rsidR="00C17847">
        <w:t xml:space="preserve"> Even though the decision to focus on wind rather than solar power output variability is comprehendible, calculations of necessary future installed PV capacities give reason to do the investigations anyway.</w:t>
      </w:r>
      <w:r w:rsidR="00C17847" w:rsidRPr="00BA76BE">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001F5649" w:rsidRPr="001F5649">
        <w:rPr>
          <w:noProof/>
        </w:rPr>
        <w:t xml:space="preserve">Manish Ram et al. </w:t>
      </w:r>
      <w:r w:rsidR="001F5649">
        <w:rPr>
          <w:noProof/>
        </w:rPr>
        <w:t>(</w:t>
      </w:r>
      <w:r w:rsidR="001F5649" w:rsidRPr="001F5649">
        <w:rPr>
          <w:noProof/>
        </w:rPr>
        <w:t>2017)</w:t>
      </w:r>
      <w:r w:rsidR="001F5649">
        <w:fldChar w:fldCharType="end"/>
      </w:r>
      <w:r w:rsidR="005E7015">
        <w:t xml:space="preserve"> </w:t>
      </w:r>
      <w:r w:rsidR="00C17847" w:rsidRPr="00BA76BE">
        <w:t xml:space="preserve">estimated that the installed PV </w:t>
      </w:r>
      <w:r w:rsidR="00C17847" w:rsidRPr="00773A84">
        <w:t>capacity for a 100% renewable scenario</w:t>
      </w:r>
      <w:r w:rsidR="00C17847">
        <w:t xml:space="preserve"> in Europe</w:t>
      </w:r>
      <w:r w:rsidR="00C17847" w:rsidRPr="00773A84">
        <w:t xml:space="preserve"> must rise to 1.94</w:t>
      </w:r>
      <w:r w:rsidR="005E7015">
        <w:t xml:space="preserve"> </w:t>
      </w:r>
      <w:r w:rsidR="00C17847" w:rsidRPr="00773A84">
        <w:t>TW</w:t>
      </w:r>
      <w:r w:rsidR="00C17847">
        <w:t xml:space="preserve"> by 2050</w:t>
      </w:r>
      <w:r w:rsidR="00C17847" w:rsidRPr="00773A84">
        <w:t>.</w:t>
      </w:r>
      <w:r w:rsidR="00C17847">
        <w:t xml:space="preserve"> The International Renewable Energy Agency (IRENA) estimated Europ</w:t>
      </w:r>
      <w:r w:rsidR="004D7837">
        <w:t>e</w:t>
      </w:r>
      <w:r w:rsidR="00C17847">
        <w:t>’s share a bit lower to 0.89TW.</w:t>
      </w:r>
      <w:r w:rsidR="00C17847" w:rsidRPr="00773A84">
        <w:t xml:space="preserve"> </w:t>
      </w:r>
      <w:r w:rsidR="00C17847">
        <w:t>This</w:t>
      </w:r>
      <w:r w:rsidR="00C17847" w:rsidRPr="00773A84">
        <w:t xml:space="preserve"> is roughly a</w:t>
      </w:r>
      <w:r w:rsidR="00C17847">
        <w:t xml:space="preserve"> ten to</w:t>
      </w:r>
      <w:r w:rsidR="00C17847" w:rsidRPr="00773A84">
        <w:t xml:space="preserve"> twentyfold increase of installed PV capacity </w:t>
      </w:r>
      <w:r w:rsidR="004D7837">
        <w:t>compared to</w:t>
      </w:r>
      <w:r w:rsidR="004D7837" w:rsidRPr="00773A84">
        <w:t xml:space="preserve"> </w:t>
      </w:r>
      <w:r w:rsidR="00C17847" w:rsidRPr="00773A84">
        <w:t xml:space="preserve">the 87.19GW installed PV capacity </w:t>
      </w:r>
      <w:r w:rsidR="00C17847">
        <w:t>used</w:t>
      </w:r>
      <w:r w:rsidR="00C17847" w:rsidRPr="00773A84">
        <w:t xml:space="preserve"> in</w:t>
      </w:r>
      <w:r w:rsidR="0044474C">
        <w:t xml:space="preserve"> the study by</w:t>
      </w:r>
      <w:r w:rsidR="00C17847" w:rsidRPr="00773A84">
        <w:t xml:space="preserve"> </w:t>
      </w:r>
      <w:r w:rsidR="00C17847"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17847" w:rsidRPr="00773A84">
        <w:fldChar w:fldCharType="separate"/>
      </w:r>
      <w:r w:rsidR="00C17847" w:rsidRPr="00773A84">
        <w:rPr>
          <w:noProof/>
        </w:rPr>
        <w:t xml:space="preserve">Grams </w:t>
      </w:r>
      <w:r w:rsidR="00C17847" w:rsidRPr="00773A84">
        <w:rPr>
          <w:i/>
          <w:noProof/>
        </w:rPr>
        <w:t>et al.</w:t>
      </w:r>
      <w:r w:rsidR="00C17847" w:rsidRPr="00773A84">
        <w:rPr>
          <w:noProof/>
        </w:rPr>
        <w:t xml:space="preserve"> (2017)</w:t>
      </w:r>
      <w:r w:rsidR="00C17847" w:rsidRPr="00773A84">
        <w:fldChar w:fldCharType="end"/>
      </w:r>
      <w:r w:rsidR="00C17847" w:rsidRPr="00773A84">
        <w:t xml:space="preserve">. </w:t>
      </w:r>
      <w:r w:rsidR="00C17847">
        <w:t>Therefore,</w:t>
      </w:r>
      <w:r w:rsidR="00C17847" w:rsidRPr="00773A84">
        <w:t xml:space="preserve"> the impact of multiday </w:t>
      </w:r>
      <w:r w:rsidR="009B08D1">
        <w:t>PV power production</w:t>
      </w:r>
      <w:r w:rsidR="00C17847">
        <w:t xml:space="preserve"> variability caused by different </w:t>
      </w:r>
      <w:r w:rsidR="00822120">
        <w:t>WR</w:t>
      </w:r>
      <w:r w:rsidR="004D7837">
        <w:t>s</w:t>
      </w:r>
      <w:r w:rsidR="00C17847" w:rsidRPr="00773A84">
        <w:t xml:space="preserve"> could</w:t>
      </w:r>
      <w:r w:rsidR="00C17847">
        <w:t xml:space="preserve"> also become </w:t>
      </w:r>
      <w:r w:rsidR="00C17847" w:rsidRPr="00773A84">
        <w:t>substantial</w:t>
      </w:r>
      <w:r w:rsidR="004D7837">
        <w:t>ly more important</w:t>
      </w:r>
      <w:r w:rsidR="00C17847">
        <w:t>, which makes</w:t>
      </w:r>
      <w:r w:rsidR="005C0EF3">
        <w:t xml:space="preserve"> the</w:t>
      </w:r>
      <w:r w:rsidR="00987336">
        <w:t xml:space="preserve"> timely</w:t>
      </w:r>
      <w:r w:rsidR="00C17847">
        <w:t xml:space="preserve"> investigation</w:t>
      </w:r>
      <w:r w:rsidR="00C17847" w:rsidRPr="00773A84">
        <w:t xml:space="preserve"> </w:t>
      </w:r>
      <w:r w:rsidR="00C17847">
        <w:t>of</w:t>
      </w:r>
      <w:r w:rsidR="00C17847" w:rsidRPr="00773A84">
        <w:t xml:space="preserve"> the optimal spatial deployment of</w:t>
      </w:r>
      <w:r w:rsidR="00C17847">
        <w:t xml:space="preserve"> future</w:t>
      </w:r>
      <w:r w:rsidR="00C17847" w:rsidRPr="00773A84">
        <w:t xml:space="preserve"> PV system</w:t>
      </w:r>
      <w:r w:rsidR="00C17847">
        <w:t>s</w:t>
      </w:r>
      <w:r w:rsidR="00C17847" w:rsidRPr="00773A84">
        <w:t xml:space="preserve"> in Europe </w:t>
      </w:r>
      <w:r w:rsidR="00987336">
        <w:t>in advance of</w:t>
      </w:r>
      <w:r w:rsidR="00987336" w:rsidRPr="00773A84">
        <w:t xml:space="preserve"> </w:t>
      </w:r>
      <w:r w:rsidR="00987336">
        <w:t>future</w:t>
      </w:r>
      <w:r w:rsidR="00987336" w:rsidRPr="00773A84">
        <w:t xml:space="preserve"> </w:t>
      </w:r>
      <w:r w:rsidR="00C17847" w:rsidRPr="00773A84">
        <w:t xml:space="preserve">massive </w:t>
      </w:r>
      <w:r w:rsidR="00987336">
        <w:t xml:space="preserve">PV </w:t>
      </w:r>
      <w:r w:rsidR="00C17847" w:rsidRPr="00773A84">
        <w:t>deployment</w:t>
      </w:r>
      <w:r w:rsidR="00987336">
        <w:t>s</w:t>
      </w:r>
      <w:r w:rsidR="00C17847">
        <w:t xml:space="preserve"> of great interest</w:t>
      </w:r>
      <w:r w:rsidR="00C17847" w:rsidRPr="00773A84">
        <w:t xml:space="preserve">. The results </w:t>
      </w:r>
      <w:r w:rsidR="00C17847">
        <w:t>could</w:t>
      </w:r>
      <w:r w:rsidR="00C17847" w:rsidRPr="00773A84">
        <w:t xml:space="preserve"> support current planning activities and reduce future grid balancing problems.</w:t>
      </w:r>
      <w:r w:rsidR="00284B28">
        <w:t xml:space="preserve"> Furthermore, the distribution of wind fleets, which reduces the wind power production variability </w:t>
      </w:r>
      <w:r w:rsidR="00284B28">
        <w:lastRenderedPageBreak/>
        <w:t xml:space="preserve">obtained by </w:t>
      </w:r>
      <w:r w:rsidR="00284B28"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84B28" w:rsidRPr="00773A84">
        <w:fldChar w:fldCharType="separate"/>
      </w:r>
      <w:r w:rsidR="00284B28" w:rsidRPr="00773A84">
        <w:rPr>
          <w:noProof/>
        </w:rPr>
        <w:t xml:space="preserve">Grams </w:t>
      </w:r>
      <w:r w:rsidR="00284B28" w:rsidRPr="00773A84">
        <w:rPr>
          <w:i/>
          <w:noProof/>
        </w:rPr>
        <w:t>et al.</w:t>
      </w:r>
      <w:r w:rsidR="00284B28" w:rsidRPr="00773A84">
        <w:rPr>
          <w:noProof/>
        </w:rPr>
        <w:t xml:space="preserve"> (2017)</w:t>
      </w:r>
      <w:r w:rsidR="00284B28" w:rsidRPr="00773A84">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w:t>
      </w:r>
      <w:r w:rsidR="004F63DB">
        <w:t>numerically</w:t>
      </w:r>
      <w:r w:rsidR="00107542">
        <w:t xml:space="preserve"> finds a distribution of PV systems that reduces PV power production variability could easily be used/extended for wind power production variability.</w:t>
      </w:r>
    </w:p>
    <w:p w14:paraId="1B73A153" w14:textId="30DFACC8" w:rsidR="00530903" w:rsidRDefault="00EE1ADD" w:rsidP="005E7015">
      <w:r>
        <w:t>Th</w:t>
      </w:r>
      <w:r w:rsidR="0044474C">
        <w:t>is study aim</w:t>
      </w:r>
      <w:r>
        <w:t>s to provide potential locations for new PV systems in Europe to reduce</w:t>
      </w:r>
      <w:r w:rsidR="004F63DB">
        <w:t xml:space="preserve"> the PV</w:t>
      </w:r>
      <w:r>
        <w:t xml:space="preserve"> power </w:t>
      </w:r>
      <w:r w:rsidR="00822120">
        <w:t>production</w:t>
      </w:r>
      <w:r>
        <w:t xml:space="preserve"> variability. The study region will be based on geographical coverage </w:t>
      </w:r>
      <w:r w:rsidR="00987336">
        <w:t xml:space="preserve">and extent </w:t>
      </w:r>
      <w:r>
        <w:t xml:space="preserve">of the European network of transmission system operators for electricity (ENTSO-E), </w:t>
      </w:r>
      <w:r w:rsidR="005C0EF3">
        <w:t>including</w:t>
      </w:r>
      <w:r w:rsidRPr="005E7015">
        <w:t xml:space="preserve"> 3</w:t>
      </w:r>
      <w:r w:rsidR="00822120" w:rsidRPr="005E7015">
        <w:t>6</w:t>
      </w:r>
      <w:r w:rsidRPr="005E7015">
        <w:t xml:space="preserve"> countries</w:t>
      </w:r>
      <w:r>
        <w:t>.</w:t>
      </w:r>
      <w:r w:rsidR="00822120">
        <w:t xml:space="preserve"> </w:t>
      </w:r>
      <w:r w:rsidR="003B3C36">
        <w:t>We</w:t>
      </w:r>
      <w:r w:rsidR="005C0EF3">
        <w:t xml:space="preserve"> first focus on the current PV power production variability within Europe</w:t>
      </w:r>
      <w:r w:rsidR="00466693">
        <w:t xml:space="preserve">. </w:t>
      </w:r>
      <w:r w:rsidR="00A72BED">
        <w:t>Second,</w:t>
      </w:r>
      <w:r w:rsidR="00466693">
        <w:t xml:space="preserve"> a projection of the PV power production variability to the year 2030 is </w:t>
      </w:r>
      <w:r w:rsidR="00166C79">
        <w:t>mad</w:t>
      </w:r>
      <w:r w:rsidR="00466693">
        <w:t>e by considering the current plans from the NECPs.</w:t>
      </w:r>
      <w:r w:rsidR="00B85333">
        <w:t xml:space="preserve"> </w:t>
      </w:r>
      <w:r w:rsidR="00166C79">
        <w:t>Third, d</w:t>
      </w:r>
      <w:r w:rsidR="00B85333">
        <w:t xml:space="preserve">ifferent scenarios for the year 2050 are </w:t>
      </w:r>
      <w:r w:rsidR="00541B08">
        <w:t>analysed</w:t>
      </w:r>
      <w:r w:rsidR="00166C79">
        <w:t xml:space="preserve"> to highlight where the variability could lead</w:t>
      </w:r>
      <w:r w:rsidR="00B85333">
        <w:t xml:space="preserve">. </w:t>
      </w:r>
      <w:r w:rsidR="00A72BED">
        <w:t>Finally,</w:t>
      </w:r>
      <w:r w:rsidR="00541B08">
        <w:t xml:space="preserve"> we </w:t>
      </w:r>
      <w:r w:rsidR="00D20E76">
        <w:t xml:space="preserve">aim to </w:t>
      </w:r>
      <w:r w:rsidR="00541B08">
        <w:t xml:space="preserve">introduce a 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bookmarkEnd w:id="47"/>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48" w:name="_Toc68517841"/>
      <w:r>
        <w:lastRenderedPageBreak/>
        <w:t>Data</w:t>
      </w:r>
      <w:r w:rsidR="008E3835" w:rsidRPr="003327A0">
        <w:t xml:space="preserve"> </w:t>
      </w:r>
      <w:r w:rsidR="00842E2E">
        <w:t>&amp;</w:t>
      </w:r>
      <w:r w:rsidR="008E3835" w:rsidRPr="003327A0">
        <w:t xml:space="preserve"> </w:t>
      </w:r>
      <w:r>
        <w:t>Meth</w:t>
      </w:r>
      <w:r w:rsidR="00E507F8">
        <w:t>ods</w:t>
      </w:r>
      <w:bookmarkEnd w:id="48"/>
    </w:p>
    <w:p w14:paraId="74121D52" w14:textId="63E36D48" w:rsidR="00206741" w:rsidRPr="00206741" w:rsidRDefault="00FA7ABF" w:rsidP="00206741">
      <w:bookmarkStart w:id="49" w:name="_Hlk69556567"/>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t>
      </w:r>
      <w:r w:rsidR="00680731">
        <w:t>that</w:t>
      </w:r>
      <w:r w:rsidR="00206741">
        <w:t xml:space="preserve"> are </w:t>
      </w:r>
      <w:r w:rsidR="008E7837">
        <w:t>the underlying</w:t>
      </w:r>
      <w:r w:rsidR="00206741">
        <w:t xml:space="preserve"> source</w:t>
      </w:r>
      <w:r w:rsidR="008E7837">
        <w:t>s</w:t>
      </w:r>
      <w:r w:rsidR="00206741">
        <w:t xml:space="preserve"> of this </w:t>
      </w:r>
      <w:r>
        <w:t>study</w:t>
      </w:r>
      <w:r w:rsidR="00206741">
        <w:t>.</w:t>
      </w:r>
      <w:r>
        <w:t xml:space="preserve"> </w:t>
      </w:r>
      <w:r w:rsidR="00680731">
        <w:t>In the section method</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w:t>
      </w:r>
      <w:r w:rsidR="00680731">
        <w:t xml:space="preserve">to assess the current and future PV power production variability. Based on these results, we finally introduce a technique that finds a distribution of PV systems </w:t>
      </w:r>
      <w:r w:rsidR="00F37CAD">
        <w:t xml:space="preserve">that </w:t>
      </w:r>
      <w:r w:rsidR="00680731">
        <w:t>reduces the PV power production variability in Europe to fulfil this study's aim.</w:t>
      </w:r>
    </w:p>
    <w:p w14:paraId="555C3F06" w14:textId="77777777" w:rsidR="00C15A9F" w:rsidRDefault="006154F9" w:rsidP="00842E2E">
      <w:pPr>
        <w:pStyle w:val="berschrift2"/>
      </w:pPr>
      <w:bookmarkStart w:id="50" w:name="_Toc68517842"/>
      <w:bookmarkEnd w:id="49"/>
      <w:r>
        <w:t>Data</w:t>
      </w:r>
      <w:bookmarkEnd w:id="50"/>
    </w:p>
    <w:p w14:paraId="4EEA9F92" w14:textId="77777777" w:rsidR="00842E2E" w:rsidRPr="00842E2E" w:rsidRDefault="006154F9" w:rsidP="00842E2E">
      <w:pPr>
        <w:pStyle w:val="berschrift3"/>
      </w:pPr>
      <w:bookmarkStart w:id="51" w:name="_Toc68517843"/>
      <w:r>
        <w:t>ERA5</w:t>
      </w:r>
      <w:bookmarkEnd w:id="51"/>
    </w:p>
    <w:p w14:paraId="19F88E71" w14:textId="29D4493E" w:rsidR="00842E2E" w:rsidRDefault="00014E07" w:rsidP="00203817">
      <w:r>
        <w:t>The</w:t>
      </w:r>
      <w:r w:rsidR="00F92AA9">
        <w:t xml:space="preserve"> reanalyse dataset</w:t>
      </w:r>
      <w:r w:rsidR="00E507F8">
        <w:t>,</w:t>
      </w:r>
      <w:r w:rsidR="00F92AA9">
        <w:t xml:space="preserve"> </w:t>
      </w:r>
      <w:hyperlink r:id="rId12"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52" w:name="__Fieldmark__722_3718023903"/>
      <w:r w:rsidR="001F5649" w:rsidRPr="001F5649">
        <w:rPr>
          <w:noProof/>
        </w:rPr>
        <w:t>(Hennermann &amp; Yang, 2018)</w:t>
      </w:r>
      <w:r w:rsidR="00F92AA9">
        <w:fldChar w:fldCharType="end"/>
      </w:r>
      <w:bookmarkEnd w:id="52"/>
      <w:r w:rsidR="00F92AA9">
        <w:t>.</w:t>
      </w:r>
    </w:p>
    <w:p w14:paraId="134554C9" w14:textId="2148C8ED"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1542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A5516E">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3"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w:t>
      </w:r>
      <w:r w:rsidR="00F37CAD">
        <w:t xml:space="preserve">air </w:t>
      </w:r>
      <w:r w:rsidR="00B3445D">
        <w:t xml:space="preserve">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270C7C3A" w:rsidR="00BB0494" w:rsidRDefault="00BB0494" w:rsidP="00BB0494">
      <w:pPr>
        <w:pStyle w:val="berschrift3"/>
      </w:pPr>
      <w:bookmarkStart w:id="53" w:name="_Ref61344044"/>
      <w:bookmarkStart w:id="54" w:name="_Toc68517844"/>
      <w:proofErr w:type="spellStart"/>
      <w:r>
        <w:t>Renewables.ninja</w:t>
      </w:r>
      <w:proofErr w:type="spellEnd"/>
      <w:r>
        <w:t xml:space="preserve"> and </w:t>
      </w:r>
      <w:r w:rsidRPr="00FF4030">
        <w:t>Global Solar Energy Estimator</w:t>
      </w:r>
      <w:r>
        <w:t xml:space="preserve"> (GSEE)</w:t>
      </w:r>
      <w:bookmarkEnd w:id="53"/>
      <w:bookmarkEnd w:id="54"/>
    </w:p>
    <w:p w14:paraId="3A039427" w14:textId="1506F7D8" w:rsidR="00BB0494" w:rsidRDefault="00BB0494" w:rsidP="00BB0494">
      <w:proofErr w:type="spellStart"/>
      <w:r w:rsidRPr="003B2308">
        <w:t>Renewables.ninja</w:t>
      </w:r>
      <w:proofErr w:type="spellEnd"/>
      <w:r w:rsidRPr="003B2308">
        <w:t xml:space="preserve"> (</w:t>
      </w:r>
      <w:hyperlink r:id="rId14">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5"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5" w:name="__Fieldmark__884_3718023903"/>
      <w:r>
        <w:rPr>
          <w:noProof/>
        </w:rPr>
        <w:t>Pfenninger and Staffell (2016)</w:t>
      </w:r>
      <w:r>
        <w:fldChar w:fldCharType="end"/>
      </w:r>
      <w:bookmarkEnd w:id="55"/>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56"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56"/>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enabsatz"/>
        <w:numPr>
          <w:ilvl w:val="0"/>
          <w:numId w:val="17"/>
        </w:numPr>
      </w:pPr>
      <w:r>
        <w:lastRenderedPageBreak/>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5EA7607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7" w:name="__Fieldmark__942_3718023903"/>
      <w:r>
        <w:rPr>
          <w:noProof/>
        </w:rPr>
        <w:t>Pfenninger and Staffell (2016)</w:t>
      </w:r>
      <w:r>
        <w:fldChar w:fldCharType="end"/>
      </w:r>
      <w:bookmarkEnd w:id="57"/>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6"/>
                    <a:stretch>
                      <a:fillRect/>
                    </a:stretch>
                  </pic:blipFill>
                  <pic:spPr bwMode="auto">
                    <a:xfrm>
                      <a:off x="0" y="0"/>
                      <a:ext cx="3192145" cy="2600325"/>
                    </a:xfrm>
                    <a:prstGeom prst="rect">
                      <a:avLst/>
                    </a:prstGeom>
                  </pic:spPr>
                </pic:pic>
              </a:graphicData>
            </a:graphic>
          </wp:inline>
        </w:drawing>
      </w:r>
    </w:p>
    <w:p w14:paraId="4EBDEEB7" w14:textId="58616A3C" w:rsidR="00BB0494" w:rsidRDefault="00BB0494" w:rsidP="00BB0494">
      <w:pPr>
        <w:pStyle w:val="Beschriftung"/>
      </w:pPr>
      <w:bookmarkStart w:id="58" w:name="_Ref67818746"/>
      <w:r>
        <w:rPr>
          <w:b/>
          <w:bCs/>
        </w:rPr>
        <w:t xml:space="preserve">Figure </w:t>
      </w:r>
      <w:r>
        <w:rPr>
          <w:b/>
          <w:bCs/>
        </w:rPr>
        <w:fldChar w:fldCharType="begin"/>
      </w:r>
      <w:r>
        <w:rPr>
          <w:b/>
          <w:bCs/>
        </w:rPr>
        <w:instrText>SEQ Figure \* ARABIC</w:instrText>
      </w:r>
      <w:r>
        <w:rPr>
          <w:b/>
          <w:bCs/>
        </w:rPr>
        <w:fldChar w:fldCharType="separate"/>
      </w:r>
      <w:r w:rsidR="00927BA2">
        <w:rPr>
          <w:b/>
          <w:bCs/>
          <w:noProof/>
        </w:rPr>
        <w:t>1</w:t>
      </w:r>
      <w:r>
        <w:rPr>
          <w:b/>
          <w:bCs/>
        </w:rPr>
        <w:fldChar w:fldCharType="end"/>
      </w:r>
      <w:bookmarkEnd w:id="58"/>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9" w:name="__Fieldmark__906_3718023903"/>
      <w:r w:rsidR="001F5649" w:rsidRPr="001F5649">
        <w:rPr>
          <w:i w:val="0"/>
          <w:noProof/>
        </w:rPr>
        <w:t>(Pfenninger &amp; Staffell, 2016)</w:t>
      </w:r>
      <w:r>
        <w:fldChar w:fldCharType="end"/>
      </w:r>
      <w:bookmarkEnd w:id="59"/>
      <w:r>
        <w:t>.</w:t>
      </w:r>
    </w:p>
    <w:p w14:paraId="6DDD568F" w14:textId="333473D5" w:rsidR="00433CB6" w:rsidRDefault="00F37CAD" w:rsidP="00A053A4">
      <w:r>
        <w:t>W</w:t>
      </w:r>
      <w:r w:rsidR="00862AEE">
        <w:t xml:space="preserve">e use the dataset from </w:t>
      </w:r>
      <w:proofErr w:type="spellStart"/>
      <w:proofErr w:type="gramStart"/>
      <w:r w:rsidR="00862AEE">
        <w:t>renewables.ninja</w:t>
      </w:r>
      <w:proofErr w:type="spellEnd"/>
      <w:proofErr w:type="gramEnd"/>
      <w:r w:rsidR="00862AEE">
        <w:t xml:space="preserve"> based on the reanalyse dataset MERRA-2. </w:t>
      </w:r>
      <w:r w:rsidR="00433CB6">
        <w:t>We hereafter describe the differences between the datasets and their advantages and disadvantages to justify our decision</w:t>
      </w:r>
      <w:r w:rsidR="00862AEE">
        <w:t xml:space="preserve">. </w:t>
      </w:r>
      <w:r w:rsidR="00CE2AA8">
        <w:t xml:space="preserve">Since the estimates with MERRA are no longer provided by </w:t>
      </w:r>
      <w:proofErr w:type="spellStart"/>
      <w:proofErr w:type="gramStart"/>
      <w:r w:rsidR="00CE2AA8">
        <w:t>renewables.ninja</w:t>
      </w:r>
      <w:proofErr w:type="spellEnd"/>
      <w:proofErr w:type="gram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7DD9C6F3" w:rsidR="00A053A4" w:rsidRDefault="00A053A4" w:rsidP="00A053A4">
      <w:r>
        <w:t xml:space="preserve">Additionally, they use 2m </w:t>
      </w:r>
      <w:r w:rsidR="00F37CAD">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103414F7"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we introduce it already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75556ABB" w:rsidR="00BB0494" w:rsidRDefault="00BB0494" w:rsidP="00FC1270">
            <w:pPr>
              <w:spacing w:line="240" w:lineRule="auto"/>
              <w:ind w:firstLine="0"/>
              <w:jc w:val="right"/>
            </w:pPr>
            <w:bookmarkStart w:id="60" w:name="_Ref61362315"/>
            <w:r>
              <w:t xml:space="preserve">Eq. </w:t>
            </w:r>
            <w:r>
              <w:fldChar w:fldCharType="begin"/>
            </w:r>
            <w:r>
              <w:instrText>SEQ Equation \* ARABIC</w:instrText>
            </w:r>
            <w:r>
              <w:fldChar w:fldCharType="separate"/>
            </w:r>
            <w:r w:rsidR="00927BA2">
              <w:rPr>
                <w:noProof/>
              </w:rPr>
              <w:t>1</w:t>
            </w:r>
            <w:r>
              <w:fldChar w:fldCharType="end"/>
            </w:r>
            <w:bookmarkEnd w:id="60"/>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C097D3B"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1" w:name="__Fieldmark__1096_3718023903"/>
      <w:r>
        <w:rPr>
          <w:noProof/>
        </w:rPr>
        <w:t>Pfenninger and Staffell (2016)</w:t>
      </w:r>
      <w:r>
        <w:fldChar w:fldCharType="end"/>
      </w:r>
      <w:bookmarkEnd w:id="61"/>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51A35668" w:rsidR="00BB0494" w:rsidRDefault="00BB0494" w:rsidP="00BB0494">
      <w:pPr>
        <w:pStyle w:val="Beschriftung"/>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7"/>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927BA2">
        <w:rPr>
          <w:b/>
          <w:bCs/>
          <w:noProof/>
        </w:rPr>
        <w:t>2</w:t>
      </w:r>
      <w:r>
        <w:rPr>
          <w:b/>
          <w:bCs/>
        </w:rPr>
        <w:fldChar w:fldCharType="end"/>
      </w:r>
      <w:r>
        <w:t>: Histogram of the difference between the three modelled and measured capacity factors. Negative values infer underestimates of the capacity factor</w:t>
      </w:r>
      <w:r w:rsidR="00C66FFE">
        <w:t>,</w:t>
      </w:r>
      <w:r>
        <w:t xml:space="preserve"> and positive values </w:t>
      </w:r>
      <w:r w:rsidR="004D136C">
        <w:t xml:space="preserve">infer </w:t>
      </w:r>
      <w:r>
        <w:t xml:space="preserve">overestimates. The blue graph corresponds to modelled data with MERRA, the green graph to MERRA-2 and the red graph to SARAH. (Pfenninger and </w:t>
      </w:r>
      <w:proofErr w:type="spellStart"/>
      <w:r>
        <w:t>Staffell</w:t>
      </w:r>
      <w:proofErr w:type="spellEnd"/>
      <w:r>
        <w:t>, 2016)</w:t>
      </w:r>
    </w:p>
    <w:p w14:paraId="24470B7D" w14:textId="53185779"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7A8A6949"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2" w:name="__Fieldmark__1158_3718023903"/>
      <w:r>
        <w:rPr>
          <w:noProof/>
        </w:rPr>
        <w:t>Pfenninger and Staffell (2016)</w:t>
      </w:r>
      <w:r>
        <w:fldChar w:fldCharType="end"/>
      </w:r>
      <w:bookmarkEnd w:id="62"/>
      <w:r>
        <w:t xml:space="preserve"> have performed </w:t>
      </w:r>
      <w:bookmarkStart w:id="63" w:name="_Hlk38355597"/>
      <w:r>
        <w:t xml:space="preserve">randomized (tilt </w:t>
      </w:r>
      <w:r>
        <w:lastRenderedPageBreak/>
        <w:t>and azimuth angel)</w:t>
      </w:r>
      <w:bookmarkEnd w:id="63"/>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43167EB9" w:rsidR="007C2D03" w:rsidRDefault="007C2D03" w:rsidP="00164D11">
      <w:pPr>
        <w:ind w:firstLine="0"/>
      </w:pPr>
      <w:r>
        <w:t xml:space="preserve">This capacity factor per country </w:t>
      </w:r>
      <w:r w:rsidR="000279E8">
        <w:t xml:space="preserve">perfectly </w:t>
      </w:r>
      <w:r>
        <w:t xml:space="preserve">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510848B6"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0279E8">
        <w:t xml:space="preserve">combined </w:t>
      </w:r>
      <w:r w:rsidR="00DC6414">
        <w:t xml:space="preserve">analyses of wind and solar power output variability easier. </w:t>
      </w:r>
    </w:p>
    <w:p w14:paraId="1C11BBFC" w14:textId="7B5811E2" w:rsidR="00BB0494" w:rsidRDefault="00BB0494" w:rsidP="00BB0494">
      <w:pPr>
        <w:pStyle w:val="berschrift3"/>
      </w:pPr>
      <w:bookmarkStart w:id="64" w:name="_Toc68517845"/>
      <w:r>
        <w:t>Installed PV capacities</w:t>
      </w:r>
      <w:bookmarkEnd w:id="64"/>
    </w:p>
    <w:p w14:paraId="42FFCB7F" w14:textId="4E832375"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ins w:id="65" w:author="Bastian Buman" w:date="2021-04-13T12:51:00Z">
        <w:r w:rsidR="000279E8">
          <w:t>ly</w:t>
        </w:r>
      </w:ins>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927BA2">
        <w:t xml:space="preserve">Table </w:t>
      </w:r>
      <w:r w:rsidR="00927BA2">
        <w:rPr>
          <w:noProof/>
        </w:rPr>
        <w:t>2</w:t>
      </w:r>
      <w:r w:rsidR="00490150">
        <w:fldChar w:fldCharType="end"/>
      </w:r>
      <w:r w:rsidR="00490150">
        <w:t>)</w:t>
      </w:r>
      <w:r w:rsidR="00693E84">
        <w:t>.</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927BA2">
        <w:t xml:space="preserve">Eq. </w:t>
      </w:r>
      <w:r w:rsidR="00927BA2">
        <w:rPr>
          <w:noProof/>
        </w:rPr>
        <w:t>1</w:t>
      </w:r>
      <w:r w:rsidR="00F54094">
        <w:fldChar w:fldCharType="end"/>
      </w:r>
      <w:r w:rsidR="00F54094">
        <w:t>)</w:t>
      </w:r>
      <w:r w:rsidR="00693E84">
        <w:t>.</w:t>
      </w:r>
      <w:r>
        <w:t xml:space="preserve"> </w:t>
      </w:r>
    </w:p>
    <w:p w14:paraId="4258F893" w14:textId="642E78F1" w:rsidR="003C7606" w:rsidRDefault="003C7606" w:rsidP="003C7606">
      <w:r>
        <w:t xml:space="preserve">To further analyse where the PV power production variability is heading, the National Energy and Climate Plans (NECPs) of each country in the EU </w:t>
      </w:r>
      <w:r w:rsidR="000279E8">
        <w:t xml:space="preserve">are </w:t>
      </w:r>
      <w:r>
        <w:t>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w:t>
      </w:r>
      <w:r w:rsidR="000279E8">
        <w:t>ied</w:t>
      </w:r>
      <w:r>
        <w:t xml:space="preserve"> with the current</w:t>
      </w:r>
      <w:r w:rsidR="000279E8">
        <w:t>ly</w:t>
      </w:r>
      <w:r>
        <w:t xml:space="preserve"> </w:t>
      </w:r>
      <w:r w:rsidR="000279E8">
        <w:t xml:space="preserve">installed </w:t>
      </w:r>
      <w:r>
        <w:t xml:space="preserve">PV capacity to get an estimate. An overview of the data used can be found in </w:t>
      </w:r>
      <w:r>
        <w:fldChar w:fldCharType="begin"/>
      </w:r>
      <w:r>
        <w:instrText xml:space="preserve"> REF _Ref67223998 \h </w:instrText>
      </w:r>
      <w:r>
        <w:fldChar w:fldCharType="separate"/>
      </w:r>
      <w:r w:rsidR="00927BA2">
        <w:t xml:space="preserve">Table </w:t>
      </w:r>
      <w:r w:rsidR="00927BA2">
        <w:rPr>
          <w:noProof/>
        </w:rPr>
        <w:t>2</w:t>
      </w:r>
      <w:r>
        <w:fldChar w:fldCharType="end"/>
      </w:r>
      <w:commentRangeStart w:id="66"/>
      <w:r>
        <w:t xml:space="preserve">, page </w:t>
      </w:r>
      <w:r>
        <w:fldChar w:fldCharType="begin"/>
      </w:r>
      <w:r>
        <w:instrText xml:space="preserve"> PAGEREF _Ref68426652 \h </w:instrText>
      </w:r>
      <w:r>
        <w:fldChar w:fldCharType="separate"/>
      </w:r>
      <w:r w:rsidR="00927BA2">
        <w:rPr>
          <w:noProof/>
        </w:rPr>
        <w:t>15</w:t>
      </w:r>
      <w:r>
        <w:fldChar w:fldCharType="end"/>
      </w:r>
      <w:commentRangeEnd w:id="66"/>
      <w:r w:rsidR="000279E8">
        <w:rPr>
          <w:rStyle w:val="Kommentarzeichen"/>
        </w:rPr>
        <w:commentReference w:id="66"/>
      </w:r>
      <w:r>
        <w:t xml:space="preserve">. </w:t>
      </w:r>
    </w:p>
    <w:p w14:paraId="0F5FC09C" w14:textId="3339BD79" w:rsidR="0072317F" w:rsidRDefault="0072317F" w:rsidP="0072317F">
      <w:bookmarkStart w:id="67" w:name="_Ref62380044"/>
      <w:bookmarkStart w:id="68" w:name="_Ref67218549"/>
      <w:r>
        <w:t xml:space="preserve">Furthermore, the estimates where we need to be </w:t>
      </w:r>
      <w:r w:rsidR="000279E8">
        <w:t xml:space="preserve">by </w:t>
      </w:r>
      <w:r>
        <w:t xml:space="preserve">2050 presented in the “Energy Transformation Roadmap to 2050”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rsidRPr="001F5649">
        <w:rPr>
          <w:noProof/>
        </w:rPr>
        <w:t>(Ram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927BA2">
        <w:t xml:space="preserve">Table </w:t>
      </w:r>
      <w:r w:rsidR="00927BA2">
        <w:rPr>
          <w:noProof/>
        </w:rPr>
        <w:t>1</w:t>
      </w:r>
      <w:r w:rsidR="00F15422">
        <w:fldChar w:fldCharType="end"/>
      </w:r>
      <w:r w:rsidR="00653969">
        <w:t>.</w:t>
      </w:r>
    </w:p>
    <w:p w14:paraId="3B7EED3B" w14:textId="77777777" w:rsidR="0072317F" w:rsidRDefault="0072317F" w:rsidP="0044734E">
      <w:pPr>
        <w:pStyle w:val="Beschriftung"/>
        <w:keepNext/>
      </w:pPr>
    </w:p>
    <w:p w14:paraId="1D49B92D" w14:textId="03CE49BF" w:rsidR="0044734E" w:rsidRDefault="0044734E" w:rsidP="0044734E">
      <w:pPr>
        <w:pStyle w:val="Beschriftung"/>
        <w:keepNext/>
      </w:pPr>
      <w:bookmarkStart w:id="69" w:name="_Ref68512625"/>
      <w:bookmarkStart w:id="70" w:name="_Ref68512997"/>
      <w:r>
        <w:t xml:space="preserve">Table </w:t>
      </w:r>
      <w:fldSimple w:instr=" SEQ Table \* ARABIC ">
        <w:r w:rsidR="00927BA2">
          <w:rPr>
            <w:noProof/>
          </w:rPr>
          <w:t>1</w:t>
        </w:r>
      </w:fldSimple>
      <w:bookmarkEnd w:id="67"/>
      <w:bookmarkEnd w:id="69"/>
      <w:r w:rsidR="00F15422">
        <w:rPr>
          <w:noProof/>
        </w:rPr>
        <w:t>:</w:t>
      </w:r>
      <w:r>
        <w:t xml:space="preserve"> Estimates of needed installed PV capacities for the year 2050</w:t>
      </w:r>
      <w:r>
        <w:rPr>
          <w:noProof/>
        </w:rPr>
        <w:t>.</w:t>
      </w:r>
      <w:bookmarkEnd w:id="68"/>
      <w:bookmarkEnd w:id="70"/>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3C72937"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1F5649" w:rsidRPr="009349BE">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71" w:name="_Ref62381130"/>
      <w:bookmarkStart w:id="72" w:name="_Toc68517846"/>
      <w:r>
        <w:rPr>
          <w:rStyle w:val="berschrift3Zchn"/>
        </w:rPr>
        <w:t>Electricity consumption data</w:t>
      </w:r>
      <w:bookmarkEnd w:id="71"/>
      <w:bookmarkEnd w:id="72"/>
    </w:p>
    <w:p w14:paraId="3C4C757B" w14:textId="76E72114"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B157AF">
        <w:fldChar w:fldCharType="begin"/>
      </w:r>
      <w:r w:rsidR="00B157AF">
        <w:instrText xml:space="preserve"> HYPERLINK "https://open-power-system-data.org/" </w:instrText>
      </w:r>
      <w:r w:rsidR="00B157AF">
        <w:fldChar w:fldCharType="separate"/>
      </w:r>
      <w:r w:rsidRPr="00144B65">
        <w:rPr>
          <w:rStyle w:val="Hyperlink"/>
        </w:rPr>
        <w:t>opsd</w:t>
      </w:r>
      <w:proofErr w:type="spellEnd"/>
      <w:r w:rsidR="00B157AF">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8"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915E437" w:rsidR="00486A70" w:rsidRDefault="00486A70" w:rsidP="00486A70">
      <w:pPr>
        <w:pStyle w:val="Beschriftung"/>
        <w:keepNext/>
      </w:pPr>
      <w:bookmarkStart w:id="73" w:name="_Ref67223998"/>
      <w:bookmarkStart w:id="74" w:name="_Ref68426652"/>
      <w:r>
        <w:lastRenderedPageBreak/>
        <w:t xml:space="preserve">Table </w:t>
      </w:r>
      <w:fldSimple w:instr=" SEQ Table \* ARABIC ">
        <w:r w:rsidR="00927BA2">
          <w:rPr>
            <w:noProof/>
          </w:rPr>
          <w:t>2</w:t>
        </w:r>
      </w:fldSimple>
      <w:bookmarkEnd w:id="73"/>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74"/>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bookmarkStart w:id="75" w:name="_Toc68517847"/>
    <w:p w14:paraId="5B453245" w14:textId="54D2D50B" w:rsidR="00DF7C62" w:rsidRDefault="00385E0A" w:rsidP="00DF7C62">
      <w:pPr>
        <w:pStyle w:val="berschrift2"/>
      </w:pPr>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020DD3C" w:rsidR="0008521D" w:rsidRPr="00F37F98" w:rsidRDefault="0008521D" w:rsidP="00385E0A">
                            <w:pPr>
                              <w:pStyle w:val="Beschriftung"/>
                              <w:rPr>
                                <w:b/>
                                <w:noProof/>
                                <w:sz w:val="24"/>
                              </w:rPr>
                            </w:pPr>
                            <w:bookmarkStart w:id="76" w:name="_Ref68253334"/>
                            <w:r>
                              <w:t xml:space="preserve">Figure </w:t>
                            </w:r>
                            <w:fldSimple w:instr=" SEQ Figure \* ARABIC ">
                              <w:r>
                                <w:rPr>
                                  <w:noProof/>
                                </w:rPr>
                                <w:t>3</w:t>
                              </w:r>
                            </w:fldSimple>
                            <w:bookmarkEnd w:id="76"/>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020DD3C" w:rsidR="0008521D" w:rsidRPr="00F37F98" w:rsidRDefault="0008521D" w:rsidP="00385E0A">
                      <w:pPr>
                        <w:pStyle w:val="Beschriftung"/>
                        <w:rPr>
                          <w:b/>
                          <w:noProof/>
                          <w:sz w:val="24"/>
                        </w:rPr>
                      </w:pPr>
                      <w:bookmarkStart w:id="144" w:name="_Ref68253334"/>
                      <w:r>
                        <w:t xml:space="preserve">Figure </w:t>
                      </w:r>
                      <w:fldSimple w:instr=" SEQ Figure \* ARABIC ">
                        <w:r>
                          <w:rPr>
                            <w:noProof/>
                          </w:rPr>
                          <w:t>3</w:t>
                        </w:r>
                      </w:fldSimple>
                      <w:bookmarkEnd w:id="144"/>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75"/>
    </w:p>
    <w:p w14:paraId="04610BF0" w14:textId="2CEBE558" w:rsidR="00103511" w:rsidRPr="00103511" w:rsidRDefault="00F158B9" w:rsidP="00103511">
      <w:pPr>
        <w:pStyle w:val="berschrift3"/>
      </w:pPr>
      <w:bookmarkStart w:id="77" w:name="_Toc68517848"/>
      <w:r>
        <w:t>Weather regime</w:t>
      </w:r>
      <w:r w:rsidR="00103511">
        <w:t xml:space="preserve"> classification</w:t>
      </w:r>
      <w:bookmarkEnd w:id="77"/>
      <w:r w:rsidR="00103511">
        <w:t xml:space="preserve"> </w:t>
      </w:r>
    </w:p>
    <w:p w14:paraId="3B6320E0" w14:textId="6ECA5D1D"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20" w:history="1">
        <w:proofErr w:type="spellStart"/>
        <w:r w:rsidR="00665E29" w:rsidRPr="00665E29">
          <w:rPr>
            <w:rStyle w:val="Hyperlink"/>
          </w:rPr>
          <w:t>scipy.signal.butter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566F37"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5CDE26C5" w:rsidR="00193E17" w:rsidRDefault="00193E17" w:rsidP="00FC1270">
            <w:pPr>
              <w:spacing w:line="240" w:lineRule="auto"/>
              <w:ind w:firstLine="0"/>
              <w:jc w:val="right"/>
            </w:pPr>
            <w:bookmarkStart w:id="78" w:name="_Ref58925067"/>
            <w:r>
              <w:t xml:space="preserve">Eq. </w:t>
            </w:r>
            <w:r>
              <w:fldChar w:fldCharType="begin"/>
            </w:r>
            <w:r>
              <w:instrText>SEQ Equation \* ARABIC</w:instrText>
            </w:r>
            <w:r>
              <w:fldChar w:fldCharType="separate"/>
            </w:r>
            <w:r w:rsidR="00927BA2">
              <w:rPr>
                <w:noProof/>
              </w:rPr>
              <w:t>2</w:t>
            </w:r>
            <w:r>
              <w:fldChar w:fldCharType="end"/>
            </w:r>
            <w:bookmarkEnd w:id="78"/>
          </w:p>
        </w:tc>
      </w:tr>
    </w:tbl>
    <w:p w14:paraId="2DA81070" w14:textId="0CD4FA1E" w:rsidR="001538B2" w:rsidRDefault="00FA2B9B" w:rsidP="006A261C">
      <w:r>
        <w:br/>
      </w:r>
      <w:r w:rsidR="00E86F17">
        <w:t xml:space="preserve">where </w:t>
      </w:r>
      <w:proofErr w:type="spellStart"/>
      <w:r w:rsidR="00E86F17">
        <w:t>z</w:t>
      </w:r>
      <w:r w:rsidR="00E86F17" w:rsidRPr="00933346">
        <w:rPr>
          <w:vertAlign w:val="subscript"/>
        </w:rPr>
        <w:t>d</w:t>
      </w:r>
      <w:proofErr w:type="spellEnd"/>
      <w:r w:rsidR="00E86F17">
        <w:t xml:space="preserve"> are the </w:t>
      </w:r>
      <w:r w:rsidR="00403E95">
        <w:t xml:space="preserve">lowpass filtered </w:t>
      </w:r>
      <w:r w:rsidR="00E86F17">
        <w:t>daily means of the</w:t>
      </w:r>
      <w:r w:rsidR="00B810FB">
        <w:t xml:space="preserve"> 500 </w:t>
      </w:r>
      <w:proofErr w:type="spellStart"/>
      <w:r w:rsidR="00B810FB">
        <w:t>hPa</w:t>
      </w:r>
      <w:proofErr w:type="spellEnd"/>
      <w:r w:rsidR="00E86F17">
        <w:t xml:space="preserve"> geopotential height</w:t>
      </w:r>
      <w:r w:rsidR="00AD2866">
        <w:t xml:space="preserve"> field</w:t>
      </w:r>
      <w:r w:rsidR="00E86F17">
        <w:t xml:space="preserve">, </w:t>
      </w:r>
      <w:proofErr w:type="spellStart"/>
      <w:proofErr w:type="gramStart"/>
      <w:r w:rsidR="00E86F17">
        <w:t>z</w:t>
      </w:r>
      <w:r w:rsidR="00E86F17" w:rsidRPr="00933346">
        <w:rPr>
          <w:vertAlign w:val="subscript"/>
        </w:rPr>
        <w:t>d,mean</w:t>
      </w:r>
      <w:proofErr w:type="spellEnd"/>
      <w:proofErr w:type="gramEnd"/>
      <w:r w:rsidR="00E86F17">
        <w:t xml:space="preserve"> </w:t>
      </w:r>
      <w:r w:rsidR="00A30876">
        <w:t>are</w:t>
      </w:r>
      <w:r w:rsidR="00E86F17">
        <w:t xml:space="preserve"> the </w:t>
      </w:r>
      <w:r w:rsidR="00190095">
        <w:t>climatological</w:t>
      </w:r>
      <w:r w:rsidR="00E86F17">
        <w:t xml:space="preserve"> </w:t>
      </w:r>
      <w:r w:rsidR="00A30876">
        <w:t>of the</w:t>
      </w:r>
      <w:r w:rsidR="00B810FB">
        <w:t xml:space="preserve"> 500 </w:t>
      </w:r>
      <w:proofErr w:type="spellStart"/>
      <w:r w:rsidR="00B810FB">
        <w:t>hPa</w:t>
      </w:r>
      <w:proofErr w:type="spellEnd"/>
      <w:r w:rsidR="00A30876">
        <w:t xml:space="preserve"> </w:t>
      </w:r>
      <w:r w:rsidR="00190095">
        <w:t>geopotential height daily means</w:t>
      </w:r>
      <w:r w:rsidR="00E86F17">
        <w:t xml:space="preserve"> with a running window of 30 days, and </w:t>
      </w:r>
      <w:proofErr w:type="spellStart"/>
      <w:r w:rsidR="00E86F17">
        <w:t>z</w:t>
      </w:r>
      <w:r w:rsidR="00E86F17">
        <w:rPr>
          <w:vertAlign w:val="subscript"/>
        </w:rPr>
        <w:t>d,s</w:t>
      </w:r>
      <w:r w:rsidR="00E86F17" w:rsidRPr="009827AA">
        <w:rPr>
          <w:vertAlign w:val="subscript"/>
        </w:rPr>
        <w:t>td</w:t>
      </w:r>
      <w:proofErr w:type="spellEnd"/>
      <w:r w:rsidR="00E86F17">
        <w:t xml:space="preserve"> </w:t>
      </w:r>
      <w:r w:rsidR="00A30876">
        <w:t>are</w:t>
      </w:r>
      <w:r w:rsidR="00E86F17">
        <w:t xml:space="preserve"> the standard deviation</w:t>
      </w:r>
      <w:r w:rsidR="00A30876">
        <w:t>s</w:t>
      </w:r>
      <w:r w:rsidR="00E86F17">
        <w:t xml:space="preserve"> of the</w:t>
      </w:r>
      <w:r w:rsidR="00B810FB">
        <w:t xml:space="preserve"> 500 </w:t>
      </w:r>
      <w:proofErr w:type="spellStart"/>
      <w:r w:rsidR="00B810FB">
        <w:t>hPa</w:t>
      </w:r>
      <w:proofErr w:type="spellEnd"/>
      <w:r w:rsidR="00E86F17">
        <w:t xml:space="preserve"> </w:t>
      </w:r>
      <w:r w:rsidR="00190095">
        <w:t>geopotential height daily means</w:t>
      </w:r>
      <w:r w:rsidR="00E86F17">
        <w:t xml:space="preserve"> with a running window of 30 days. The running window is defined as the respective day </w:t>
      </w:r>
      <w:r w:rsidR="00AC63EA">
        <w:t>acting</w:t>
      </w:r>
      <w:r w:rsidR="00E86F17">
        <w:t xml:space="preserve"> as </w:t>
      </w:r>
      <w:r w:rsidR="004D136C">
        <w:t xml:space="preserve">the </w:t>
      </w:r>
      <w:r w:rsidR="00C66FFE">
        <w:t>window's centre</w:t>
      </w:r>
      <w:r w:rsidR="00E86F17">
        <w:t>. For instance, to derive the reference climatology for the 15</w:t>
      </w:r>
      <w:r w:rsidR="00E86F17" w:rsidRPr="00D91B5D">
        <w:rPr>
          <w:vertAlign w:val="superscript"/>
        </w:rPr>
        <w:t>th</w:t>
      </w:r>
      <w:r w:rsidR="00E86F17">
        <w:t xml:space="preserve"> of January</w:t>
      </w:r>
      <w:r w:rsidR="00C66FFE">
        <w:t>,</w:t>
      </w:r>
      <w:r w:rsidR="00E86F17">
        <w:t xml:space="preserve"> the mean of the first to the 30</w:t>
      </w:r>
      <w:r w:rsidR="00E86F17" w:rsidRPr="00D91B5D">
        <w:rPr>
          <w:vertAlign w:val="superscript"/>
        </w:rPr>
        <w:t>th</w:t>
      </w:r>
      <w:r w:rsidR="00E86F17">
        <w:t xml:space="preserve"> </w:t>
      </w:r>
      <w:r w:rsidR="00587588">
        <w:t xml:space="preserve">of </w:t>
      </w:r>
      <w:r w:rsidR="00E86F17">
        <w:t>January is calculated for every year</w:t>
      </w:r>
      <w:r w:rsidR="003D42B8">
        <w:t xml:space="preserve"> and grid point</w:t>
      </w:r>
      <w:r w:rsidR="00E86F17">
        <w:t>. This results in 41 means</w:t>
      </w:r>
      <w:r w:rsidR="003D42B8">
        <w:t xml:space="preserve"> per grid point</w:t>
      </w:r>
      <w:r w:rsidR="00E86F17">
        <w:t xml:space="preserve"> since our dataset covers 41 </w:t>
      </w:r>
      <w:r w:rsidR="00E86F17">
        <w:lastRenderedPageBreak/>
        <w:t>years. These 41 means</w:t>
      </w:r>
      <w:r w:rsidR="003D42B8">
        <w:t xml:space="preserve"> per grid point</w:t>
      </w:r>
      <w:r w:rsidR="00E86F17">
        <w:t xml:space="preserve"> are </w:t>
      </w:r>
      <w:r w:rsidR="00AC63EA">
        <w:t>retake</w:t>
      </w:r>
      <w:r w:rsidR="00403E95">
        <w:t>n</w:t>
      </w:r>
      <w:r w:rsidR="00E86F17">
        <w:t xml:space="preserve"> to calculate a mean so that we finally have one reference climatology for the 15</w:t>
      </w:r>
      <w:r w:rsidR="00E86F17" w:rsidRPr="00D91B5D">
        <w:rPr>
          <w:vertAlign w:val="superscript"/>
        </w:rPr>
        <w:t>th</w:t>
      </w:r>
      <w:r w:rsidR="00E86F17">
        <w:t xml:space="preserve"> of January</w:t>
      </w:r>
      <w:r w:rsidR="003D42B8">
        <w:t xml:space="preserve"> for every grid point</w:t>
      </w:r>
      <w:r w:rsidR="00E86F17">
        <w:t>. This is done analogous</w:t>
      </w:r>
      <w:r w:rsidR="004D136C">
        <w:t>ly</w:t>
      </w:r>
      <w:r w:rsidR="00E86F17">
        <w:t xml:space="preserve"> for every day of the year, which yields 366 s</w:t>
      </w:r>
      <w:r w:rsidR="004D136C">
        <w:t>epa</w:t>
      </w:r>
      <w:r w:rsidR="00E86F17">
        <w:t xml:space="preserve">rate reference </w:t>
      </w:r>
      <w:r w:rsidR="00FE401B">
        <w:t>climatology</w:t>
      </w:r>
      <w:r w:rsidR="00E86F17">
        <w:t xml:space="preserve"> and standard deviations</w:t>
      </w:r>
      <w:r w:rsidR="00B810FB">
        <w:t xml:space="preserve"> per grid point</w:t>
      </w:r>
      <w:r w:rsidR="00E86F17">
        <w:t xml:space="preserve">. </w:t>
      </w:r>
    </w:p>
    <w:p w14:paraId="4A73316A" w14:textId="7797A125" w:rsidR="00E86F17" w:rsidRDefault="006A261C" w:rsidP="006A261C">
      <w:r>
        <w:t>Since</w:t>
      </w:r>
      <w:r w:rsidR="00630229">
        <w:t xml:space="preserve"> the standardized anomalies</w:t>
      </w:r>
      <w:r w:rsidR="006B671E">
        <w:t xml:space="preserve"> include normalizing</w:t>
      </w:r>
      <w:r w:rsidR="00E86F17">
        <w:t xml:space="preserve"> with the standard deviation, the amplitude in the anomaly caused by the seasonal cycle is removed </w:t>
      </w:r>
      <w:r w:rsidR="004D136C">
        <w:t>before</w:t>
      </w:r>
      <w:r w:rsidR="00E86F17">
        <w:t xml:space="preserve"> the weather regime classification.</w:t>
      </w:r>
      <w:r w:rsidR="00630229">
        <w:t xml:space="preserve"> The removal of the anomaly caused by the season cycle clears the way t</w:t>
      </w:r>
      <w:r w:rsidR="004D136C">
        <w:t>o</w:t>
      </w:r>
      <w:r w:rsidR="00630229">
        <w:t xml:space="preserve"> define the WR year around. </w:t>
      </w:r>
      <w:r w:rsidR="00C052AB">
        <w:t xml:space="preserve">The used 30-day running window </w:t>
      </w:r>
      <w:r w:rsidR="00E86F17">
        <w:t xml:space="preserve">for </w:t>
      </w:r>
      <w:r w:rsidR="006B671E">
        <w:t xml:space="preserve">the </w:t>
      </w:r>
      <w:r w:rsidR="00E86F17">
        <w:t>reference climatology and standard deviation calculation</w:t>
      </w:r>
      <w:r w:rsidR="005D4CA4">
        <w:t>s</w:t>
      </w:r>
      <w:r w:rsidR="00E86F17">
        <w:t xml:space="preserve"> differs </w:t>
      </w:r>
      <w:r w:rsidR="004D136C">
        <w:t>from</w:t>
      </w:r>
      <w:r w:rsidR="00E86F17">
        <w:t xml:space="preserve"> other studies. Often, investigations are only made for weather regime in winter where a correction for the seasonality is not needed. Others</w:t>
      </w:r>
      <w:r w:rsidR="00B810FB">
        <w:t xml:space="preserve"> </w:t>
      </w:r>
      <w:r w:rsidR="00B810F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B810FB">
        <w:fldChar w:fldCharType="separate"/>
      </w:r>
      <w:r w:rsidR="00F15422" w:rsidRPr="00F15422">
        <w:rPr>
          <w:noProof/>
        </w:rPr>
        <w:t>(Grams et al., 2017)</w:t>
      </w:r>
      <w:r w:rsidR="00B810FB">
        <w:fldChar w:fldCharType="end"/>
      </w:r>
      <w:r w:rsidR="00E86F17">
        <w:t xml:space="preserve"> are using 90-day</w:t>
      </w:r>
      <w:r w:rsidR="00C66FFE">
        <w:t>. Still,</w:t>
      </w:r>
      <w:r w:rsidR="00E86F17">
        <w:t xml:space="preserve"> since our interest focus</w:t>
      </w:r>
      <w:r w:rsidR="00C66FFE">
        <w:t>es on multiday timescale, this is rather long and increases the probability that the impact of the seasonal cycle signal</w:t>
      </w:r>
      <w:r w:rsidR="00E86F17">
        <w:t xml:space="preserve"> is </w:t>
      </w:r>
      <w:r w:rsidR="00403E95">
        <w:t>r</w:t>
      </w:r>
      <w:r w:rsidR="00AC63EA">
        <w:t>elatively</w:t>
      </w:r>
      <w:r w:rsidR="00403E95">
        <w:t xml:space="preserve"> high</w:t>
      </w:r>
      <w:r w:rsidR="00E86F17">
        <w:t xml:space="preserve">. </w:t>
      </w:r>
    </w:p>
    <w:p w14:paraId="47EB660E" w14:textId="54BF1B7D" w:rsidR="00F842BC" w:rsidRDefault="001A0373" w:rsidP="00203817">
      <w:r w:rsidRPr="001A0373">
        <w:t>For the weather regime classification</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5 and 6)</w:t>
      </w:r>
      <w:r w:rsidRPr="001A0373">
        <w:t xml:space="preserve">, the well-known method of empirical orthogonal function analysis and k-means clustering is used </w:t>
      </w:r>
      <w:r w:rsidRPr="001A0373">
        <w:fldChar w:fldCharType="begin" w:fldLock="1"/>
      </w:r>
      <w:r w:rsidR="001F5649">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1A0373">
        <w:fldChar w:fldCharType="separate"/>
      </w:r>
      <w:r w:rsidR="001F5649" w:rsidRPr="001F5649">
        <w:rPr>
          <w:noProof/>
        </w:rPr>
        <w:t>(Cassou, 2008; Michelangeli et al., 1995)</w:t>
      </w:r>
      <w:r w:rsidRPr="001A0373">
        <w:fldChar w:fldCharType="end"/>
      </w:r>
      <w:r>
        <w:t xml:space="preserve">. </w:t>
      </w:r>
      <w:r w:rsidR="00FC1270">
        <w:t>An EOF analys</w:t>
      </w:r>
      <w:r w:rsidR="006E67BA">
        <w:t>is</w:t>
      </w:r>
      <w:r w:rsidR="00FC1270">
        <w:t xml:space="preserve"> decomposes a dataset into statistically orthogonal modes</w:t>
      </w:r>
      <w:r w:rsidR="006E67BA">
        <w:t xml:space="preserve"> and corresponding time</w:t>
      </w:r>
      <w:r w:rsidR="004D136C">
        <w:t>-</w:t>
      </w:r>
      <w:r w:rsidR="006E67BA">
        <w:t>series</w:t>
      </w:r>
      <w:r w:rsidR="00FC1270">
        <w:t xml:space="preserve"> that describe the </w:t>
      </w:r>
      <w:r w:rsidR="00AC63EA">
        <w:t>data's variability</w:t>
      </w:r>
      <w:r w:rsidR="00FC1270">
        <w:t>. For met</w:t>
      </w:r>
      <w:r w:rsidR="006E67BA">
        <w:t>eo</w:t>
      </w:r>
      <w:r w:rsidR="00FC1270">
        <w:t xml:space="preserve">rological datasets, a few modes are often sufficient to explain a large fraction of the </w:t>
      </w:r>
      <w:r w:rsidR="00C66FFE">
        <w:t>data's total variability, which helps assess</w:t>
      </w:r>
      <w:r w:rsidR="00AC63EA">
        <w:t xml:space="preserve"> the key patterns of the variability and</w:t>
      </w:r>
      <w:r w:rsidR="00FC1270">
        <w:t xml:space="preserve"> further analyse them. We perform t</w:t>
      </w:r>
      <w:r w:rsidR="00734229">
        <w:t>he EOF analysis</w:t>
      </w:r>
      <w:r w:rsidR="00E96670">
        <w:t xml:space="preserve"> on </w:t>
      </w:r>
      <w:r w:rsidR="005201AD">
        <w:t>the standardized anomalies</w:t>
      </w:r>
      <w:r w:rsidR="00734229">
        <w:t xml:space="preserve"> with</w:t>
      </w:r>
      <w:r w:rsidR="00E96670">
        <w:t xml:space="preserve"> the</w:t>
      </w:r>
      <w:r w:rsidR="00734229">
        <w:t xml:space="preserve"> </w:t>
      </w:r>
      <w:hyperlink r:id="rId21" w:history="1">
        <w:proofErr w:type="spellStart"/>
        <w:r w:rsidR="00E96670" w:rsidRPr="00B810FB">
          <w:rPr>
            <w:rStyle w:val="Hyperlink"/>
          </w:rPr>
          <w:t>eofs</w:t>
        </w:r>
        <w:proofErr w:type="spellEnd"/>
      </w:hyperlink>
      <w:r w:rsidR="00734229">
        <w:t xml:space="preserve"> python package by </w:t>
      </w:r>
      <w:r w:rsidR="00E96670">
        <w:fldChar w:fldCharType="begin" w:fldLock="1"/>
      </w:r>
      <w:r w:rsidR="001C477D">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00E96670">
        <w:fldChar w:fldCharType="separate"/>
      </w:r>
      <w:r w:rsidR="00E96670" w:rsidRPr="00E96670">
        <w:rPr>
          <w:noProof/>
        </w:rPr>
        <w:t xml:space="preserve">Dawson </w:t>
      </w:r>
      <w:r w:rsidR="00E96670">
        <w:rPr>
          <w:noProof/>
        </w:rPr>
        <w:t>(</w:t>
      </w:r>
      <w:r w:rsidR="00E96670" w:rsidRPr="00E96670">
        <w:rPr>
          <w:noProof/>
        </w:rPr>
        <w:t>2016)</w:t>
      </w:r>
      <w:r w:rsidR="00E96670">
        <w:fldChar w:fldCharType="end"/>
      </w:r>
      <w:r w:rsidR="00E96670">
        <w:t xml:space="preserve">. </w:t>
      </w:r>
      <w:r w:rsidR="005201AD">
        <w:t>The EOF analysis is performed with the square</w:t>
      </w:r>
      <w:r w:rsidR="004D136C">
        <w:t xml:space="preserve"> </w:t>
      </w:r>
      <w:r w:rsidR="005201AD">
        <w:t xml:space="preserve">root of </w:t>
      </w:r>
      <w:r w:rsidR="004D136C">
        <w:t xml:space="preserve">the </w:t>
      </w:r>
      <w:r w:rsidR="005201AD">
        <w:t xml:space="preserve">cosine of latitude as weights to </w:t>
      </w:r>
      <w:r w:rsidR="00E2630B">
        <w:t xml:space="preserve">consider the </w:t>
      </w:r>
      <w:r w:rsidR="00AC63EA">
        <w:t>grid point size chang</w:t>
      </w:r>
      <w:r w:rsidR="00E2630B">
        <w:t>e with latitude</w:t>
      </w:r>
      <w:r w:rsidR="001E0ABE">
        <w:t xml:space="preserve">. </w:t>
      </w:r>
    </w:p>
    <w:p w14:paraId="51364DF9" w14:textId="556BE66C"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explained ~90% of the variance</w:t>
      </w:r>
      <w:r w:rsidR="00725324">
        <w:t>,</w:t>
      </w:r>
      <w:r>
        <w:t xml:space="preserve"> are used to cluster the data into weather regimes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6)</w:t>
      </w:r>
      <w:r>
        <w:t>.</w:t>
      </w:r>
      <w:r w:rsidR="009D1889">
        <w:t xml:space="preserve"> We use the clustering method k-means implemented in th</w:t>
      </w:r>
      <w:r>
        <w:t xml:space="preserve">e python package </w:t>
      </w:r>
      <w:hyperlink r:id="rId22" w:history="1">
        <w:proofErr w:type="spellStart"/>
        <w:r w:rsidRPr="00B810FB">
          <w:rPr>
            <w:rStyle w:val="Hyperlink"/>
          </w:rPr>
          <w:t>sklearn</w:t>
        </w:r>
        <w:r w:rsidR="00986EB0" w:rsidRPr="00B810FB">
          <w:rPr>
            <w:rStyle w:val="Hyperlink"/>
          </w:rPr>
          <w:t>.cluster</w:t>
        </w:r>
        <w:proofErr w:type="spellEnd"/>
      </w:hyperlink>
      <w:r w:rsidR="00986EB0">
        <w:t xml:space="preserve"> </w:t>
      </w:r>
      <w:r>
        <w:t xml:space="preserve">by </w:t>
      </w:r>
      <w:r>
        <w:fldChar w:fldCharType="begin" w:fldLock="1"/>
      </w:r>
      <w:r w:rsidR="001F5649">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06A692C">
        <w:rPr>
          <w:noProof/>
        </w:rPr>
        <w:t xml:space="preserve">Pedregosa </w:t>
      </w:r>
      <w:r w:rsidRPr="006A692C">
        <w:rPr>
          <w:i/>
          <w:noProof/>
        </w:rPr>
        <w:t>et al.</w:t>
      </w:r>
      <w:r w:rsidRPr="006A692C">
        <w:rPr>
          <w:noProof/>
        </w:rPr>
        <w:t xml:space="preserve"> </w:t>
      </w:r>
      <w:r w:rsidR="00986EB0">
        <w:rPr>
          <w:noProof/>
        </w:rPr>
        <w:t>(</w:t>
      </w:r>
      <w:r w:rsidRPr="006A692C">
        <w:rPr>
          <w:noProof/>
        </w:rPr>
        <w:t>2011)</w:t>
      </w:r>
      <w:r>
        <w:fldChar w:fldCharType="end"/>
      </w:r>
      <w:r w:rsidR="009D1889">
        <w:t>.</w:t>
      </w:r>
      <w:r w:rsidR="00AC1C95">
        <w:t xml:space="preserve"> </w:t>
      </w:r>
      <w:r w:rsidR="00FC1270">
        <w:t>Generally, c</w:t>
      </w:r>
      <w:r w:rsidR="00FC1270" w:rsidRPr="0081218E">
        <w:t>lustering</w:t>
      </w:r>
      <w:r w:rsidR="00FC1270">
        <w:t xml:space="preserve"> techniques are</w:t>
      </w:r>
      <w:r w:rsidR="00FC1270" w:rsidRPr="0081218E">
        <w:t xml:space="preserve"> used to group data with similar characteristics </w:t>
      </w:r>
      <w:r w:rsidR="00FC1270">
        <w:t>by</w:t>
      </w:r>
      <w:r w:rsidR="00FC1270" w:rsidRPr="0081218E">
        <w:t xml:space="preserve"> minimiz</w:t>
      </w:r>
      <w:r w:rsidR="00FC1270">
        <w:t>ing</w:t>
      </w:r>
      <w:r w:rsidR="00FC1270" w:rsidRPr="0081218E">
        <w:t xml:space="preserve"> the </w:t>
      </w:r>
      <w:r w:rsidR="00AC63EA">
        <w:t>clusters' variance</w:t>
      </w:r>
      <w:r w:rsidR="00FC1270" w:rsidRPr="0081218E">
        <w:t>.</w:t>
      </w:r>
      <w:r w:rsidR="00FC1270">
        <w:t xml:space="preserve"> </w:t>
      </w:r>
      <w:r w:rsidR="00FC1270" w:rsidRPr="006E67BA">
        <w:t>The difficulty lies in the definition of the number of clusters. For the Euro-Atlantic region</w:t>
      </w:r>
      <w:r w:rsidR="00AC63EA">
        <w:t>,</w:t>
      </w:r>
      <w:r w:rsidR="00FC1270" w:rsidRPr="006E67BA">
        <w:t xml:space="preserve"> often four clusters are used to define the weather regimes </w:t>
      </w:r>
      <w:r w:rsidR="00FC1270" w:rsidRPr="006E67BA">
        <w:fldChar w:fldCharType="begin" w:fldLock="1"/>
      </w:r>
      <w:r w:rsidR="001F5649" w:rsidRPr="006E67BA">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sidRPr="006E67BA">
        <w:rPr>
          <w:rFonts w:ascii="Cambria Math" w:hAnsi="Cambria Math" w:cs="Cambria Math"/>
        </w:rPr>
        <w:instrText>∼</w:instrText>
      </w:r>
      <w:r w:rsidR="001F5649" w:rsidRPr="006E67BA">
        <w:instrText xml:space="preserve">70 per cent of the cases based on the knowledge of the previous </w:instrText>
      </w:r>
      <w:r w:rsidR="001F5649" w:rsidRPr="006E67BA">
        <w:rPr>
          <w:rFonts w:ascii="Cambria Math" w:hAnsi="Cambria Math" w:cs="Cambria Math"/>
        </w:rPr>
        <w:instrText>∼</w:instrText>
      </w:r>
      <w:r w:rsidR="001F5649" w:rsidRPr="006E67BA">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00FC1270" w:rsidRPr="006E67BA">
        <w:fldChar w:fldCharType="separate"/>
      </w:r>
      <w:r w:rsidR="001F5649" w:rsidRPr="006E67BA">
        <w:rPr>
          <w:noProof/>
        </w:rPr>
        <w:t>(Cassou, 2008; Michelangeli et al., 1995; van der Wiel et al., 2019)</w:t>
      </w:r>
      <w:r w:rsidR="00FC1270" w:rsidRPr="006E67BA">
        <w:fldChar w:fldCharType="end"/>
      </w:r>
      <w:r w:rsidR="00FC1270" w:rsidRPr="006E67BA">
        <w:t>.</w:t>
      </w:r>
      <w:r w:rsidR="001A0373" w:rsidRPr="006E67BA">
        <w:t xml:space="preserve"> </w:t>
      </w:r>
      <w:r w:rsidR="008943E3" w:rsidRPr="006E67BA">
        <w:t>The well-studied four weather regimes received with th</w:t>
      </w:r>
      <w:r w:rsidR="00E75F81" w:rsidRPr="006E67BA">
        <w:t>is</w:t>
      </w:r>
      <w:r w:rsidR="008943E3" w:rsidRPr="006E67BA">
        <w:t xml:space="preserve"> approach are the negative and </w:t>
      </w:r>
      <w:r w:rsidR="006C3E2E" w:rsidRPr="006E67BA">
        <w:t>positive</w:t>
      </w:r>
      <w:r w:rsidR="008943E3" w:rsidRPr="006E67BA">
        <w:t xml:space="preserve"> phase of the North Atlantic </w:t>
      </w:r>
      <w:r w:rsidR="006C3E2E" w:rsidRPr="006E67BA">
        <w:t>Oscillation</w:t>
      </w:r>
      <w:r w:rsidR="008943E3" w:rsidRPr="006E67BA">
        <w:t xml:space="preserve">, the Scandinavia high and the </w:t>
      </w:r>
      <w:r w:rsidR="006C3E2E" w:rsidRPr="006E67BA">
        <w:t>Atlantic</w:t>
      </w:r>
      <w:r w:rsidR="008943E3" w:rsidRPr="006E67BA">
        <w:t xml:space="preserve"> ridge. </w:t>
      </w:r>
      <w:r w:rsidR="001A0373" w:rsidRPr="006E67BA">
        <w:t xml:space="preserve">But </w:t>
      </w:r>
      <w:r w:rsidR="00E75F81" w:rsidRPr="006E67BA">
        <w:t xml:space="preserve">most </w:t>
      </w:r>
      <w:r w:rsidR="00725324">
        <w:t xml:space="preserve">of </w:t>
      </w:r>
      <w:r w:rsidR="001A0373">
        <w:t>th</w:t>
      </w:r>
      <w:r w:rsidR="00F842BC">
        <w:t>ese</w:t>
      </w:r>
      <w:r w:rsidR="001A0373">
        <w:t xml:space="preserve"> studies </w:t>
      </w:r>
      <w:r w:rsidR="001A0373" w:rsidRPr="00E75F81">
        <w:t xml:space="preserve">focus only </w:t>
      </w:r>
      <w:r w:rsidR="001A0373">
        <w:t>on wintertime weather regime classification.</w:t>
      </w:r>
      <w:r w:rsidR="00F842BC" w:rsidRPr="00F842BC">
        <w:t xml:space="preserve"> </w:t>
      </w:r>
      <w:r w:rsidR="00F842BC">
        <w:t xml:space="preserve">According to </w:t>
      </w:r>
      <w:r w:rsidR="00F842B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42BC">
        <w:fldChar w:fldCharType="separate"/>
      </w:r>
      <w:r w:rsidR="00F842BC" w:rsidRPr="00267B7C">
        <w:rPr>
          <w:noProof/>
        </w:rPr>
        <w:t xml:space="preserve">Grams </w:t>
      </w:r>
      <w:r w:rsidR="00F842BC" w:rsidRPr="00267B7C">
        <w:rPr>
          <w:i/>
          <w:noProof/>
        </w:rPr>
        <w:t>et al.</w:t>
      </w:r>
      <w:r w:rsidR="00F842BC" w:rsidRPr="00267B7C">
        <w:rPr>
          <w:noProof/>
        </w:rPr>
        <w:t xml:space="preserve"> </w:t>
      </w:r>
      <w:r w:rsidR="00F842BC">
        <w:rPr>
          <w:noProof/>
        </w:rPr>
        <w:t>(</w:t>
      </w:r>
      <w:r w:rsidR="00F842BC" w:rsidRPr="00267B7C">
        <w:rPr>
          <w:noProof/>
        </w:rPr>
        <w:t>2017)</w:t>
      </w:r>
      <w:r w:rsidR="00F842BC">
        <w:fldChar w:fldCharType="end"/>
      </w:r>
      <w:r w:rsidR="004D136C">
        <w:t>,</w:t>
      </w:r>
      <w:r w:rsidR="00F842BC">
        <w:t xml:space="preserve"> the optimal number of clusters to define weather regime year around is seven</w:t>
      </w:r>
      <w:r w:rsidR="00AC63EA">
        <w:t>, which seems</w:t>
      </w:r>
      <w:r w:rsidR="00F842BC">
        <w:t xml:space="preserve"> plausible by a simple</w:t>
      </w:r>
      <w:r w:rsidR="006E67BA">
        <w:t xml:space="preserve"> visual</w:t>
      </w:r>
      <w:r w:rsidR="00F842BC">
        <w:t xml:space="preserve"> check with the elbow and silhouette method</w:t>
      </w:r>
      <w:r w:rsidR="00574B23">
        <w:t>. Therefore, we use 7 clusters a</w:t>
      </w:r>
      <w:r w:rsidR="00AC63EA">
        <w:t>nd</w:t>
      </w:r>
      <w:r w:rsidR="00574B23">
        <w:t xml:space="preserve"> make a </w:t>
      </w:r>
      <w:r w:rsidR="00A40637">
        <w:t>comparison</w:t>
      </w:r>
      <w:r w:rsidR="00E75F81">
        <w:t>/combination</w:t>
      </w:r>
      <w:r w:rsidR="00A40637">
        <w:t xml:space="preserve"> </w:t>
      </w:r>
      <w:r w:rsidR="00E75F81">
        <w:t>with the</w:t>
      </w:r>
      <w:r w:rsidR="00A40637">
        <w:t xml:space="preserve"> study by </w:t>
      </w:r>
      <w:r w:rsidR="00A4063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40637">
        <w:fldChar w:fldCharType="separate"/>
      </w:r>
      <w:r w:rsidR="00A40637" w:rsidRPr="00267B7C">
        <w:rPr>
          <w:noProof/>
        </w:rPr>
        <w:t xml:space="preserve">Grams </w:t>
      </w:r>
      <w:r w:rsidR="00A40637" w:rsidRPr="00267B7C">
        <w:rPr>
          <w:i/>
          <w:noProof/>
        </w:rPr>
        <w:t>et al.</w:t>
      </w:r>
      <w:r w:rsidR="00A40637" w:rsidRPr="00267B7C">
        <w:rPr>
          <w:noProof/>
        </w:rPr>
        <w:t xml:space="preserve"> </w:t>
      </w:r>
      <w:r w:rsidR="00A40637">
        <w:rPr>
          <w:noProof/>
        </w:rPr>
        <w:t>(</w:t>
      </w:r>
      <w:r w:rsidR="00A40637" w:rsidRPr="00267B7C">
        <w:rPr>
          <w:noProof/>
        </w:rPr>
        <w:t>2017)</w:t>
      </w:r>
      <w:r w:rsidR="00A40637">
        <w:fldChar w:fldCharType="end"/>
      </w:r>
      <w:r w:rsidR="00574B23">
        <w:t xml:space="preserve"> easier.</w:t>
      </w:r>
      <w:r w:rsidR="00A40637">
        <w:t xml:space="preserve"> Furthermore, </w:t>
      </w:r>
      <w:r w:rsidR="00A807C1">
        <w:t xml:space="preserve">we sort all days out where </w:t>
      </w:r>
      <w:r w:rsidR="007C7DF7">
        <w:t>a</w:t>
      </w:r>
      <w:r w:rsidR="00A807C1" w:rsidRPr="00A807C1">
        <w:t xml:space="preserve"> weather regime </w:t>
      </w:r>
      <w:r w:rsidR="00FE401B">
        <w:t>does not last</w:t>
      </w:r>
      <w:r w:rsidR="00A807C1" w:rsidRPr="00A807C1">
        <w:t xml:space="preserve"> at least </w:t>
      </w:r>
      <w:r w:rsidR="00AC63EA">
        <w:t>three</w:t>
      </w:r>
      <w:r w:rsidR="00A807C1" w:rsidRPr="00A807C1">
        <w:t xml:space="preserve"> days </w:t>
      </w:r>
      <w:r w:rsidR="00A807C1">
        <w:t xml:space="preserve">and assign these days to </w:t>
      </w:r>
      <w:r w:rsidR="00974F1D">
        <w:t xml:space="preserve">a </w:t>
      </w:r>
      <w:r w:rsidR="00A807C1">
        <w:t>separate weather regime hereafter called “no-regime”</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7)</w:t>
      </w:r>
      <w:r w:rsidR="00A807C1">
        <w:t xml:space="preserve">. </w:t>
      </w:r>
      <w:r w:rsidR="006E67BA">
        <w:t>This is done by checking the time</w:t>
      </w:r>
      <w:r w:rsidR="004D136C">
        <w:t>-</w:t>
      </w:r>
      <w:r w:rsidR="006E67BA">
        <w:t>series after the clustering and find</w:t>
      </w:r>
      <w:r w:rsidR="00AC63EA">
        <w:t>ing all days where a weather regime does not prevail for at least 3 subsequent days and</w:t>
      </w:r>
      <w:r w:rsidR="007C7DF7">
        <w:t xml:space="preserve"> assign it to “no-regime”</w:t>
      </w:r>
      <w:r w:rsidR="006E67BA">
        <w:t xml:space="preserve">. </w:t>
      </w:r>
    </w:p>
    <w:p w14:paraId="1056D6DF" w14:textId="5CB09A21" w:rsidR="007B1B6F" w:rsidRDefault="00A40637" w:rsidP="00203817">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14:paraId="6BDCCBF6" w14:textId="013D22F2" w:rsidR="00DF7C62" w:rsidRDefault="003C233A" w:rsidP="0080390B">
      <w:pPr>
        <w:pStyle w:val="berschrift3"/>
      </w:pPr>
      <w:bookmarkStart w:id="79" w:name="_Toc68517849"/>
      <w:r>
        <w:t>Capacity</w:t>
      </w:r>
      <w:r w:rsidR="0080390B">
        <w:t xml:space="preserve"> factors</w:t>
      </w:r>
      <w:r w:rsidR="006D1F95">
        <w:t xml:space="preserve"> and </w:t>
      </w:r>
      <w:r w:rsidR="00B06F67">
        <w:t>PV</w:t>
      </w:r>
      <w:r w:rsidR="006D1F95">
        <w:t xml:space="preserve"> power production variability</w:t>
      </w:r>
      <w:bookmarkEnd w:id="79"/>
    </w:p>
    <w:p w14:paraId="7DD2D1F4" w14:textId="5A1056C9" w:rsidR="00576C10" w:rsidRDefault="00B06F67" w:rsidP="00576C10">
      <w:bookmarkStart w:id="80" w:name="_Hlk69557335"/>
      <w:r>
        <w:t>As a first ste</w:t>
      </w:r>
      <w:r w:rsidR="00395910">
        <w:t>p</w:t>
      </w:r>
      <w:r w:rsidR="0008521D">
        <w:t xml:space="preserve"> in deriving capacity factors and PV power production variability</w:t>
      </w:r>
      <w:bookmarkEnd w:id="80"/>
      <w:r w:rsidR="004D136C">
        <w:t>,</w:t>
      </w:r>
      <w:r>
        <w:t xml:space="preserve"> t</w:t>
      </w:r>
      <w:r w:rsidR="00510A2C">
        <w:t>he CF</w:t>
      </w:r>
      <w:r w:rsidR="00153AE5">
        <w:t xml:space="preserve"> dataset</w:t>
      </w:r>
      <w:r w:rsidR="00347B79">
        <w:t xml:space="preserve"> </w:t>
      </w:r>
      <w:r w:rsidR="00510A2C">
        <w:t>is resampled</w:t>
      </w:r>
      <w:r w:rsidR="00FD148D">
        <w:t xml:space="preserve"> </w:t>
      </w:r>
      <w:r w:rsidR="00974F1D">
        <w:t>to</w:t>
      </w:r>
      <w:r w:rsidR="005506E9">
        <w:t xml:space="preserve"> get</w:t>
      </w:r>
      <w:r w:rsidR="00974F1D">
        <w:t xml:space="preserve"> daily means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9)</w:t>
      </w:r>
      <w:r w:rsidR="00974F1D">
        <w:t xml:space="preserve">. </w:t>
      </w:r>
      <w:r w:rsidR="00347B79">
        <w:t>Since the</w:t>
      </w:r>
      <w:r w:rsidR="000077FD">
        <w:t xml:space="preserve"> CF</w:t>
      </w:r>
      <w:r w:rsidR="0008521D">
        <w:t>s</w:t>
      </w:r>
      <w:r w:rsidR="000077FD">
        <w:t xml:space="preserve"> are highly influenced by the seasonal </w:t>
      </w:r>
      <w:r w:rsidR="00347B79">
        <w:t xml:space="preserve">cycle, </w:t>
      </w:r>
      <w:r w:rsidR="00510A2C">
        <w:t>they are</w:t>
      </w:r>
      <w:r w:rsidR="00347B79">
        <w:t xml:space="preserve"> analyse</w:t>
      </w:r>
      <w:r w:rsidR="00510A2C">
        <w:t>d</w:t>
      </w:r>
      <w:r w:rsidR="00347B79">
        <w:t xml:space="preserve"> separately for each season</w:t>
      </w:r>
      <w:r w:rsidR="00C66271">
        <w:t xml:space="preserve">. </w:t>
      </w:r>
      <w:r w:rsidR="00FD148D">
        <w:t>The season</w:t>
      </w:r>
      <w:r w:rsidR="0008521D">
        <w:t>s</w:t>
      </w:r>
      <w:r w:rsidR="00FD148D">
        <w:t xml:space="preserve"> </w:t>
      </w:r>
      <w:r w:rsidR="0008521D">
        <w:t xml:space="preserve">are </w:t>
      </w:r>
      <w:r w:rsidR="00FD148D">
        <w:t>defined with the months December, January, February (DJF) for winter</w:t>
      </w:r>
      <w:r w:rsidR="00BD0171">
        <w:t xml:space="preserve"> - March</w:t>
      </w:r>
      <w:r w:rsidR="00FD148D">
        <w:t>, April, May (MAM) for spring</w:t>
      </w:r>
      <w:r w:rsidR="00BD0171">
        <w:t xml:space="preserve"> - </w:t>
      </w:r>
      <w:r w:rsidR="0008521D">
        <w:t>June, July</w:t>
      </w:r>
      <w:r w:rsidR="00FD148D">
        <w:t xml:space="preserve">, August for summer and September, October, November for autumn. </w:t>
      </w:r>
      <w:r w:rsidR="00AC63EA">
        <w:t>W</w:t>
      </w:r>
      <w:r w:rsidR="00510A2C">
        <w:t>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be </w:t>
      </w:r>
      <w:r>
        <w:t>linked</w:t>
      </w:r>
      <w:r w:rsidR="00E65FCD">
        <w:t xml:space="preserve"> to</w:t>
      </w:r>
      <w:r w:rsidR="00BD0171">
        <w:t xml:space="preserve"> the</w:t>
      </w:r>
      <w:r w:rsidR="00E65FCD">
        <w:t xml:space="preserve"> </w:t>
      </w:r>
      <w:r w:rsidR="00A97F0B">
        <w:t>different weather regimes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10)</w:t>
      </w:r>
      <w:r w:rsidR="00E65FCD">
        <w:t>.</w:t>
      </w:r>
      <w:r w:rsidR="0061573A">
        <w:t xml:space="preserve"> </w:t>
      </w:r>
      <w:r w:rsidR="0089022F">
        <w:t>T</w:t>
      </w:r>
      <w:r w:rsidR="00576C10">
        <w:t xml:space="preserve">he </w:t>
      </w:r>
      <w:r w:rsidR="00BD0171">
        <w:t>linked</w:t>
      </w:r>
      <w:r w:rsidR="00576C10">
        <w:t xml:space="preserve"> capacity factors</w:t>
      </w:r>
      <w:r w:rsidR="0089022F">
        <w:t xml:space="preserve"> are used</w:t>
      </w:r>
      <w:r w:rsidR="00576C10">
        <w:t xml:space="preserve"> to calculate mean capacity factor</w:t>
      </w:r>
      <w:r w:rsidR="00BD0171">
        <w:t>s</w:t>
      </w:r>
      <w:r w:rsidR="00576C10">
        <w:t xml:space="preserve"> per weather regime, </w:t>
      </w:r>
      <w:r w:rsidR="00BD0171">
        <w:t>country</w:t>
      </w:r>
      <w:r w:rsidR="00E207CC">
        <w:t>,</w:t>
      </w:r>
      <w:r w:rsidR="00576C10">
        <w:t xml:space="preserve"> and </w:t>
      </w:r>
      <w:r w:rsidR="00BD0171">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t>)</w:t>
      </w:r>
      <w:r w:rsidR="00576C10">
        <w:t>. The difference between th</w:t>
      </w:r>
      <w:r w:rsidR="004D136C">
        <w:t>ese</w:t>
      </w:r>
      <w:r w:rsidR="00576C10">
        <w:t xml:space="preserve"> mean capacity factors and the mean capacity factors for the whole season</w:t>
      </w:r>
      <w:r w:rsidR="00BD0171">
        <w:t xml:space="preserve"> </w:t>
      </w:r>
      <w:r w:rsidR="00576C10">
        <w:t>of a country</w:t>
      </w:r>
      <w:r w:rsidR="00BD0171">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t>)</w:t>
      </w:r>
      <w:r w:rsidR="00576C10">
        <w:t xml:space="preserve"> determines whether the </w:t>
      </w:r>
      <w:r w:rsidR="00AC63EA">
        <w:t>weather regime</w:t>
      </w:r>
      <w:r w:rsidR="00C83831">
        <w:t xml:space="preserve"> </w:t>
      </w:r>
      <w:r w:rsidR="00576C10">
        <w:t>exhibits over- or underproduction</w:t>
      </w:r>
      <w:r w:rsidR="00C83831">
        <w:t xml:space="preserve"> relative to the mean</w:t>
      </w:r>
      <w:r w:rsidR="0061573A">
        <w:t xml:space="preserve"> </w:t>
      </w:r>
      <w:r w:rsidR="003C6ECA">
        <w:t>(</w:t>
      </w:r>
      <w:r w:rsidR="003C6ECA">
        <w:fldChar w:fldCharType="begin"/>
      </w:r>
      <w:r w:rsidR="003C6ECA">
        <w:instrText xml:space="preserve"> REF _Ref58929497 \h </w:instrText>
      </w:r>
      <w:r w:rsidR="003C6ECA">
        <w:fldChar w:fldCharType="separate"/>
      </w:r>
      <w:r w:rsidR="00927BA2" w:rsidRPr="00BD0171">
        <w:t xml:space="preserve">Eq. </w:t>
      </w:r>
      <w:r w:rsidR="00927BA2">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566F37"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163E6DEA" w:rsidR="00576C10" w:rsidRPr="00BD0171" w:rsidRDefault="00576C10" w:rsidP="002D036D">
            <w:pPr>
              <w:spacing w:line="240" w:lineRule="auto"/>
              <w:ind w:firstLine="0"/>
              <w:jc w:val="right"/>
            </w:pPr>
            <w:bookmarkStart w:id="81" w:name="_Ref58929497"/>
            <w:r w:rsidRPr="00BD0171">
              <w:t xml:space="preserve">Eq. </w:t>
            </w:r>
            <w:r w:rsidRPr="00BD0171">
              <w:fldChar w:fldCharType="begin"/>
            </w:r>
            <w:r w:rsidRPr="00BD0171">
              <w:instrText>SEQ Equation \* ARABIC</w:instrText>
            </w:r>
            <w:r w:rsidRPr="00BD0171">
              <w:fldChar w:fldCharType="separate"/>
            </w:r>
            <w:r w:rsidR="00927BA2">
              <w:rPr>
                <w:noProof/>
              </w:rPr>
              <w:t>3</w:t>
            </w:r>
            <w:r w:rsidRPr="00BD0171">
              <w:fldChar w:fldCharType="end"/>
            </w:r>
            <w:bookmarkEnd w:id="81"/>
          </w:p>
        </w:tc>
      </w:tr>
    </w:tbl>
    <w:p w14:paraId="3D83104C" w14:textId="3D0B8F1D" w:rsidR="00576C10" w:rsidRDefault="00576C10" w:rsidP="00576C10">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53BD190F" w14:textId="28197CAC" w:rsidR="00DA3E2F" w:rsidRDefault="00DA3E2F" w:rsidP="00576C10">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927BA2" w:rsidRPr="00BD0171">
        <w:t xml:space="preserve">Eq. </w:t>
      </w:r>
      <w:r w:rsidR="00927BA2">
        <w:rPr>
          <w:noProof/>
        </w:rPr>
        <w:t>3</w:t>
      </w:r>
      <w:r w:rsidR="00AF40B3">
        <w:fldChar w:fldCharType="end"/>
      </w:r>
      <w:r w:rsidR="004473B5">
        <w:t>,</w:t>
      </w:r>
      <w:r w:rsidRPr="00AF40B3">
        <w:t xml:space="preserve"> </w:t>
      </w:r>
      <w:r>
        <w:t xml:space="preserve">which gives the total deviation of </w:t>
      </w:r>
      <w:r w:rsidR="00525AF8">
        <w:t>PV power production</w:t>
      </w:r>
      <w:r>
        <w:t xml:space="preserve"> of Europe per weather regime and season</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11)</w:t>
      </w:r>
      <w:r>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566F37"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4911FE29" w:rsidR="00EF57C1" w:rsidRDefault="00EF57C1" w:rsidP="002D036D">
            <w:pPr>
              <w:spacing w:line="240" w:lineRule="auto"/>
              <w:ind w:firstLine="0"/>
              <w:jc w:val="right"/>
            </w:pPr>
            <w:bookmarkStart w:id="82" w:name="_Ref61345199"/>
            <w:r>
              <w:t xml:space="preserve">Eq. </w:t>
            </w:r>
            <w:r>
              <w:fldChar w:fldCharType="begin"/>
            </w:r>
            <w:r>
              <w:instrText>SEQ Equation \* ARABIC</w:instrText>
            </w:r>
            <w:r>
              <w:fldChar w:fldCharType="separate"/>
            </w:r>
            <w:r w:rsidR="00927BA2">
              <w:rPr>
                <w:noProof/>
              </w:rPr>
              <w:t>4</w:t>
            </w:r>
            <w:r>
              <w:fldChar w:fldCharType="end"/>
            </w:r>
            <w:bookmarkEnd w:id="82"/>
          </w:p>
        </w:tc>
      </w:tr>
    </w:tbl>
    <w:p w14:paraId="495EAB8D" w14:textId="46F2278B"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r w:rsidR="00C83831">
        <w:t>country,</w:t>
      </w:r>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21D57FE5" w:rsidR="001D2563" w:rsidRDefault="00AF40B3" w:rsidP="00576C10">
      <w:r>
        <w:fldChar w:fldCharType="begin"/>
      </w:r>
      <w:r>
        <w:instrText xml:space="preserve"> REF _Ref61345199 \h </w:instrText>
      </w:r>
      <w:r>
        <w:fldChar w:fldCharType="separate"/>
      </w:r>
      <w:r w:rsidR="00927BA2">
        <w:t xml:space="preserve">Eq. </w:t>
      </w:r>
      <w:r w:rsidR="00927BA2">
        <w:rPr>
          <w:noProof/>
        </w:rPr>
        <w:t>4</w:t>
      </w:r>
      <w:r>
        <w:fldChar w:fldCharType="end"/>
      </w:r>
      <w:r>
        <w:t xml:space="preserve"> </w:t>
      </w:r>
      <w:r w:rsidR="00B72ED0">
        <w:t xml:space="preserve">is used </w:t>
      </w:r>
      <w:r w:rsidR="00576C10">
        <w:t>as an expression for the variability</w:t>
      </w:r>
      <w:r w:rsidR="0037033B">
        <w:t xml:space="preserve"> and the basis to achieve </w:t>
      </w:r>
      <w:r w:rsidR="00096AE6">
        <w:t>the</w:t>
      </w:r>
      <w:r w:rsidR="0037033B">
        <w:t xml:space="preserve"> objective of reducing PV power production variability defined in the introduction of this study</w:t>
      </w:r>
      <w:r w:rsidR="00576C10">
        <w:t xml:space="preserve">. </w:t>
      </w:r>
      <w:r w:rsidR="00AC63EA">
        <w:t>Suppose the result of this equation is zero. In that case</w:t>
      </w:r>
      <w:r w:rsidR="001D2563">
        <w:t xml:space="preserve">, the </w:t>
      </w:r>
      <w:r w:rsidR="00AC63EA">
        <w:t>respective weather regime and season's PV power producti</w:t>
      </w:r>
      <w:r w:rsidR="001E2510">
        <w:t>on</w:t>
      </w:r>
      <w:r w:rsidR="001D2563">
        <w:t xml:space="preserve"> </w:t>
      </w:r>
      <w:r w:rsidR="00C66FFE">
        <w:t>are equal to the season's mean PV power producti</w:t>
      </w:r>
      <w:r w:rsidR="00264F71">
        <w:t>on</w:t>
      </w:r>
      <w:r w:rsidR="00AC63EA">
        <w:t>. Therefore,</w:t>
      </w:r>
      <w:r w:rsidR="001E2510">
        <w:t xml:space="preserve"> the variability is </w:t>
      </w:r>
      <w:r w:rsidR="00295A65">
        <w:t>maximally reduced</w:t>
      </w:r>
      <w:r w:rsidR="001E2510">
        <w:t>.</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927BA2">
        <w:t xml:space="preserve">Eq. </w:t>
      </w:r>
      <w:r w:rsidR="00927BA2">
        <w:rPr>
          <w:noProof/>
        </w:rPr>
        <w:t>4</w:t>
      </w:r>
      <w:r w:rsidR="0037033B">
        <w:fldChar w:fldCharType="end"/>
      </w:r>
      <w:r w:rsidR="0037033B">
        <w:t xml:space="preserve"> </w:t>
      </w:r>
      <w:r w:rsidR="00AC63EA">
        <w:t>are zero, the PV power production is constant throughout th</w:t>
      </w:r>
      <w:r w:rsidR="0037033B">
        <w:t xml:space="preserve">e year. That would </w:t>
      </w:r>
      <w:r w:rsidR="0037033B">
        <w:lastRenderedPageBreak/>
        <w:t xml:space="preserve">imply that the variability is vanished, which massively reduces the challenge to </w:t>
      </w:r>
      <w:r w:rsidR="00CB0F1D">
        <w:t xml:space="preserve">consider the PV power production for power grid balancing purposes. </w:t>
      </w:r>
    </w:p>
    <w:p w14:paraId="7DBE6942" w14:textId="65AC01C9"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927BA2">
        <w:t xml:space="preserve">Eq. </w:t>
      </w:r>
      <w:r w:rsidR="00927BA2">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51906161" w:rsidR="00096AE6" w:rsidRPr="002059EA" w:rsidRDefault="00096AE6" w:rsidP="002059EA">
            <w:pPr>
              <w:spacing w:line="240" w:lineRule="auto"/>
              <w:ind w:firstLine="0"/>
              <w:jc w:val="right"/>
            </w:pPr>
            <w:bookmarkStart w:id="83" w:name="_Ref67382116"/>
            <w:r w:rsidRPr="002059EA">
              <w:t xml:space="preserve">Eq. </w:t>
            </w:r>
            <w:r w:rsidRPr="002059EA">
              <w:fldChar w:fldCharType="begin"/>
            </w:r>
            <w:r w:rsidRPr="002059EA">
              <w:instrText>SEQ Equation \* ARABIC</w:instrText>
            </w:r>
            <w:r w:rsidRPr="002059EA">
              <w:fldChar w:fldCharType="separate"/>
            </w:r>
            <w:r w:rsidR="00927BA2">
              <w:rPr>
                <w:noProof/>
              </w:rPr>
              <w:t>5</w:t>
            </w:r>
            <w:r w:rsidRPr="002059EA">
              <w:fldChar w:fldCharType="end"/>
            </w:r>
            <w:bookmarkEnd w:id="83"/>
          </w:p>
        </w:tc>
      </w:tr>
    </w:tbl>
    <w:p w14:paraId="7E7E2D3A" w14:textId="6BEE107E" w:rsidR="0037033B" w:rsidRPr="002059EA" w:rsidRDefault="004352BC" w:rsidP="00E71B47">
      <w:pPr>
        <w:ind w:firstLine="0"/>
      </w:pPr>
      <w:r>
        <w:br/>
      </w:r>
      <w:r w:rsidR="00525AF8">
        <w:t>w</w:t>
      </w:r>
      <w:r w:rsidR="00E71B47" w:rsidRPr="002059EA">
        <w:t>here</w:t>
      </w:r>
      <w:r w:rsidR="00525AF8">
        <w:t xml:space="preserve"> n is the total number of weather regimes,</w:t>
      </w:r>
      <w:r w:rsidR="00E71B47"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t xml:space="preserve"> is the deviation of PV power production from the seasonal mean </w:t>
      </w:r>
      <w:r w:rsidR="00C83831">
        <w:t>for a specific</w:t>
      </w:r>
      <w:r w:rsidR="00525AF8">
        <w:t xml:space="preserve"> weather regime,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t xml:space="preserve"> is the frequency of the transition from </w:t>
      </w:r>
      <w:r w:rsidR="00C83831">
        <w:t>weather regime</w:t>
      </w:r>
      <w:r w:rsidR="00525AF8">
        <w:t xml:space="preserve"> </w:t>
      </w:r>
      <w:proofErr w:type="spellStart"/>
      <w:r w:rsidR="00525AF8">
        <w:t>i</w:t>
      </w:r>
      <w:proofErr w:type="spellEnd"/>
      <w:r w:rsidR="00525AF8">
        <w:t xml:space="preserve"> to j. </w:t>
      </w:r>
      <w:r w:rsidR="00C158E0">
        <w:t>We calculate the</w:t>
      </w:r>
      <w:r w:rsidR="00525AF8">
        <w:t xml:space="preserve"> frequency as the division of the number of </w:t>
      </w:r>
      <w:r w:rsidR="00640EB2">
        <w:t>transitions</w:t>
      </w:r>
      <w:r w:rsidR="00525AF8">
        <w:t xml:space="preserve"> from weather regime </w:t>
      </w:r>
      <w:proofErr w:type="spellStart"/>
      <w:r w:rsidR="00525AF8">
        <w:t>i</w:t>
      </w:r>
      <w:proofErr w:type="spellEnd"/>
      <w:r w:rsidR="00525AF8">
        <w:t xml:space="preserve"> to j</w:t>
      </w:r>
      <w:r w:rsidR="00640EB2">
        <w:t xml:space="preserve"> per season</w:t>
      </w:r>
      <w:r w:rsidR="00525AF8">
        <w:t xml:space="preserve"> and the total number of</w:t>
      </w:r>
      <w:r w:rsidR="003025F7">
        <w:t xml:space="preserve"> transitions</w:t>
      </w:r>
      <w:r w:rsidR="00640EB2">
        <w:t xml:space="preserve"> per season</w:t>
      </w:r>
      <w:r w:rsidR="003025F7">
        <w:t>.</w:t>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802754C" w:rsidR="00916467" w:rsidRDefault="00916467" w:rsidP="002059EA">
            <w:pPr>
              <w:spacing w:line="240" w:lineRule="auto"/>
              <w:ind w:firstLine="0"/>
              <w:jc w:val="right"/>
            </w:pPr>
            <w:bookmarkStart w:id="84" w:name="_Ref67382118"/>
            <w:r>
              <w:t xml:space="preserve">Eq. </w:t>
            </w:r>
            <w:r>
              <w:fldChar w:fldCharType="begin"/>
            </w:r>
            <w:r>
              <w:instrText>SEQ Equation \* ARABIC</w:instrText>
            </w:r>
            <w:r>
              <w:fldChar w:fldCharType="separate"/>
            </w:r>
            <w:r w:rsidR="00927BA2">
              <w:rPr>
                <w:noProof/>
              </w:rPr>
              <w:t>6</w:t>
            </w:r>
            <w:r>
              <w:fldChar w:fldCharType="end"/>
            </w:r>
            <w:bookmarkEnd w:id="84"/>
          </w:p>
        </w:tc>
      </w:tr>
    </w:tbl>
    <w:p w14:paraId="65D535A8" w14:textId="1438483D" w:rsidR="00E71B47" w:rsidRDefault="00E71B47" w:rsidP="00576C10"/>
    <w:p w14:paraId="54F71DF0" w14:textId="40462C25" w:rsidR="00E71B47" w:rsidRDefault="00BB7AA9" w:rsidP="00576C10">
      <w:r>
        <w:t>Total mean and maximum PV power production variability is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927BA2" w:rsidRPr="002059EA">
        <w:t xml:space="preserve">Eq. </w:t>
      </w:r>
      <w:r w:rsidR="00927BA2">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927BA2">
        <w:t xml:space="preserve">Eq. </w:t>
      </w:r>
      <w:r w:rsidR="00927BA2">
        <w:rPr>
          <w:noProof/>
        </w:rPr>
        <w:t>6</w:t>
      </w:r>
      <w:r w:rsidR="004352BC">
        <w:fldChar w:fldCharType="end"/>
      </w:r>
      <w:r>
        <w:t xml:space="preserve"> over the whole season. </w:t>
      </w:r>
    </w:p>
    <w:p w14:paraId="6C01B7EC" w14:textId="6083A7BA" w:rsidR="00347B79" w:rsidRDefault="00236C9B" w:rsidP="00295A65">
      <w:pPr>
        <w:pStyle w:val="berschrift3"/>
      </w:pPr>
      <w:bookmarkStart w:id="85" w:name="_Ref61349857"/>
      <w:bookmarkStart w:id="86" w:name="_Toc68517850"/>
      <w:r>
        <w:t xml:space="preserve">Variability reduction with optimal </w:t>
      </w:r>
      <w:r w:rsidR="00524633">
        <w:t>installed PV capacity</w:t>
      </w:r>
      <w:r w:rsidR="00295A65">
        <w:t xml:space="preserve"> distribution</w:t>
      </w:r>
      <w:bookmarkEnd w:id="85"/>
      <w:bookmarkEnd w:id="86"/>
    </w:p>
    <w:p w14:paraId="695171DE" w14:textId="28222548" w:rsidR="00335429" w:rsidRDefault="00295A65" w:rsidP="00295A65">
      <w:r>
        <w:t xml:space="preserve">To </w:t>
      </w:r>
      <w:r w:rsidR="00132E93">
        <w:t>determine an</w:t>
      </w:r>
      <w:r>
        <w:t xml:space="preserve"> IC distribution </w:t>
      </w:r>
      <w:r w:rsidR="004D136C">
        <w:t>that</w:t>
      </w:r>
      <w:r w:rsidR="00132E93">
        <w:t xml:space="preserve"> distinctive</w:t>
      </w:r>
      <w:r w:rsidR="00C572DA">
        <w:t>ly</w:t>
      </w:r>
      <w:r>
        <w:t xml:space="preserve"> reduce</w:t>
      </w:r>
      <w:r w:rsidR="00132E93">
        <w:t>s</w:t>
      </w:r>
      <w:r>
        <w:t xml:space="preserve"> the </w:t>
      </w:r>
      <w:r w:rsidR="00132E93">
        <w:t xml:space="preserve">PV power generation </w:t>
      </w:r>
      <w:r>
        <w:t>variability</w:t>
      </w:r>
      <w:r w:rsidR="00132E93">
        <w:t xml:space="preserve">, </w:t>
      </w:r>
      <w:r w:rsidR="00B94B8B">
        <w:fldChar w:fldCharType="begin"/>
      </w:r>
      <w:r w:rsidR="00B94B8B">
        <w:instrText xml:space="preserve"> REF _Ref61345199 \h </w:instrText>
      </w:r>
      <w:r w:rsidR="00B94B8B">
        <w:fldChar w:fldCharType="separate"/>
      </w:r>
      <w:r w:rsidR="00927BA2">
        <w:t xml:space="preserve">Eq. </w:t>
      </w:r>
      <w:r w:rsidR="00927BA2">
        <w:rPr>
          <w:noProof/>
        </w:rPr>
        <w:t>4</w:t>
      </w:r>
      <w:r w:rsidR="00B94B8B">
        <w:fldChar w:fldCharType="end"/>
      </w:r>
      <w:r w:rsidR="00B94B8B">
        <w:t xml:space="preserve"> for every country, season and weather reg</w:t>
      </w:r>
      <w:r w:rsidR="008B1EEC">
        <w:t>i</w:t>
      </w:r>
      <w:r w:rsidR="00B94B8B">
        <w:t>me</w:t>
      </w:r>
      <w:r w:rsidR="008B1EEC">
        <w:t xml:space="preserve"> </w:t>
      </w:r>
      <w:r w:rsidR="00335429">
        <w:t xml:space="preserve">is used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upper and lower bound on the variables</w:t>
      </w:r>
      <w:r w:rsidR="00524633">
        <w:t xml:space="preserve"> (</w:t>
      </w:r>
      <w:r w:rsidR="00524633">
        <w:fldChar w:fldCharType="begin"/>
      </w:r>
      <w:r w:rsidR="00524633">
        <w:instrText xml:space="preserve"> REF _Ref68253334 \h </w:instrText>
      </w:r>
      <w:r w:rsidR="00524633">
        <w:fldChar w:fldCharType="separate"/>
      </w:r>
      <w:r w:rsidR="00927BA2">
        <w:t xml:space="preserve">Figure </w:t>
      </w:r>
      <w:r w:rsidR="00927BA2">
        <w:rPr>
          <w:noProof/>
        </w:rPr>
        <w:t>3</w:t>
      </w:r>
      <w:r w:rsidR="00524633">
        <w:fldChar w:fldCharType="end"/>
      </w:r>
      <w:r w:rsidR="00524633">
        <w:t>, step 12)</w:t>
      </w:r>
      <w:r w:rsidR="00335429">
        <w:t xml:space="preserve">. This is done with the </w:t>
      </w:r>
      <w:hyperlink r:id="rId23"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5FB5DBB0"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927BA2">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36683DD3" w:rsidR="0006209D" w:rsidRDefault="00C82E5A" w:rsidP="005E74F1">
      <w:pPr>
        <w:ind w:firstLine="0"/>
      </w:pPr>
      <w:r>
        <w:lastRenderedPageBreak/>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927BA2" w:rsidRPr="00BD0171">
        <w:t xml:space="preserve">Eq. </w:t>
      </w:r>
      <w:r w:rsidR="00927BA2">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413B226F" w:rsidR="001176AF" w:rsidRDefault="001176AF" w:rsidP="002D036D">
            <w:pPr>
              <w:spacing w:line="240" w:lineRule="auto"/>
              <w:ind w:firstLine="0"/>
              <w:jc w:val="right"/>
            </w:pPr>
            <w:bookmarkStart w:id="87" w:name="_Ref61350223"/>
            <w:r>
              <w:t xml:space="preserve">Eq. </w:t>
            </w:r>
            <w:r>
              <w:fldChar w:fldCharType="begin"/>
            </w:r>
            <w:r>
              <w:instrText>SEQ Equation \* ARABIC</w:instrText>
            </w:r>
            <w:r>
              <w:fldChar w:fldCharType="separate"/>
            </w:r>
            <w:r w:rsidR="00927BA2">
              <w:rPr>
                <w:noProof/>
              </w:rPr>
              <w:t>8</w:t>
            </w:r>
            <w:r>
              <w:fldChar w:fldCharType="end"/>
            </w:r>
            <w:bookmarkEnd w:id="87"/>
          </w:p>
        </w:tc>
      </w:tr>
    </w:tbl>
    <w:p w14:paraId="5FBA01CF" w14:textId="12EA0209" w:rsidR="001176AF" w:rsidRDefault="00A5708F" w:rsidP="001176AF">
      <w:pPr>
        <w:ind w:firstLine="0"/>
      </w:pPr>
      <w:r>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in Albanian</w:t>
      </w:r>
      <w:r w:rsidR="00DF1FD0">
        <w:rPr>
          <w:iCs/>
        </w:rPr>
        <w:t xml:space="preserve"> in</w:t>
      </w:r>
      <w:r w:rsidR="00E371C9">
        <w:rPr>
          <w:iCs/>
        </w:rPr>
        <w:t xml:space="preserve"> winter. </w:t>
      </w:r>
      <w:r w:rsidR="00DF1FD0" w:rsidRPr="00DF1FD0">
        <w:rPr>
          <w:iCs/>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927BA2">
        <w:t xml:space="preserve">Table </w:t>
      </w:r>
      <w:r w:rsidR="00927BA2">
        <w:rPr>
          <w:noProof/>
        </w:rPr>
        <w:t>2</w:t>
      </w:r>
      <w:r w:rsidR="00DF1FD0">
        <w:rPr>
          <w:iCs/>
        </w:rPr>
        <w:fldChar w:fldCharType="end"/>
      </w:r>
      <w:r w:rsidR="00DF1FD0">
        <w:rPr>
          <w:iCs/>
        </w:rPr>
        <w:t>)</w:t>
      </w:r>
      <w:r w:rsidR="00DF1FD0" w:rsidRPr="00DF1FD0">
        <w:rPr>
          <w:iCs/>
        </w:rPr>
        <w:t>, whereas the 8 weather regimes and 4 seasons translate into the 32 rows of A.</w:t>
      </w:r>
      <w:r w:rsidR="00DF1FD0">
        <w:rPr>
          <w:iCs/>
        </w:rPr>
        <w:t xml:space="preserve"> </w:t>
      </w:r>
    </w:p>
    <w:p w14:paraId="18032530" w14:textId="5E209E25"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566F37"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45381309" w:rsidR="001176AF" w:rsidRDefault="001176AF" w:rsidP="002D036D">
            <w:pPr>
              <w:spacing w:line="240" w:lineRule="auto"/>
              <w:ind w:firstLine="0"/>
              <w:jc w:val="right"/>
            </w:pPr>
            <w:bookmarkStart w:id="88" w:name="_Ref62376739"/>
            <w:r>
              <w:t xml:space="preserve">Eq. </w:t>
            </w:r>
            <w:r>
              <w:fldChar w:fldCharType="begin"/>
            </w:r>
            <w:r>
              <w:instrText>SEQ Equation \* ARABIC</w:instrText>
            </w:r>
            <w:r>
              <w:fldChar w:fldCharType="separate"/>
            </w:r>
            <w:r w:rsidR="00927BA2">
              <w:rPr>
                <w:noProof/>
              </w:rPr>
              <w:t>9</w:t>
            </w:r>
            <w:r>
              <w:fldChar w:fldCharType="end"/>
            </w:r>
            <w:bookmarkEnd w:id="88"/>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566F37"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378E6AC8"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927BA2">
              <w:rPr>
                <w:noProof/>
              </w:rPr>
              <w:t>10</w:t>
            </w:r>
            <w:r>
              <w:fldChar w:fldCharType="end"/>
            </w:r>
          </w:p>
        </w:tc>
      </w:tr>
    </w:tbl>
    <w:p w14:paraId="69A496C0" w14:textId="77777777" w:rsidR="00FA2B9B" w:rsidRDefault="00FA2B9B" w:rsidP="00295A65"/>
    <w:p w14:paraId="14213A2A" w14:textId="245FE176"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1F5649">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01F5649">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(unless something else is mentioned in the scenarios below).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944BB8">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89" w:name="_Toc68517851"/>
      <w:r>
        <w:t>Scenarios</w:t>
      </w:r>
      <w:bookmarkEnd w:id="89"/>
    </w:p>
    <w:p w14:paraId="5B9CE1AD" w14:textId="1F713007"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217AEACD" w14:textId="2F14E1B8" w:rsidR="00AB4511" w:rsidRDefault="00AB4511" w:rsidP="00AB4511">
      <w:pPr>
        <w:pStyle w:val="Beschriftung"/>
        <w:keepNext/>
      </w:pPr>
      <w:bookmarkStart w:id="90" w:name="_Ref68437288"/>
      <w:r>
        <w:lastRenderedPageBreak/>
        <w:t xml:space="preserve">Table </w:t>
      </w:r>
      <w:fldSimple w:instr=" SEQ Table \* ARABIC ">
        <w:r w:rsidR="00927BA2">
          <w:rPr>
            <w:noProof/>
          </w:rPr>
          <w:t>3</w:t>
        </w:r>
      </w:fldSimple>
      <w:bookmarkEnd w:id="90"/>
      <w:r>
        <w:t xml:space="preserve">: </w:t>
      </w:r>
      <w:r w:rsidR="008704F4">
        <w:t>Overview</w:t>
      </w:r>
      <w:r>
        <w:t xml:space="preserve"> of the four scenarios </w:t>
      </w:r>
      <w:r w:rsidR="008704F4">
        <w:t>we use</w:t>
      </w:r>
      <w:r>
        <w:t xml:space="preserve"> to analys</w:t>
      </w:r>
      <w:r w:rsidR="008704F4">
        <w:t>e</w:t>
      </w:r>
      <w:r>
        <w:t xml:space="preserve"> the</w:t>
      </w:r>
      <w:r w:rsidR="00C66FFE">
        <w:t xml:space="preserve"> reduction potential of</w:t>
      </w:r>
      <w:r>
        <w:t xml:space="preserve"> PV power </w:t>
      </w:r>
      <w:r w:rsidR="008704F4">
        <w:t>production</w:t>
      </w:r>
      <w:r>
        <w:t xml:space="preserve"> </w:t>
      </w:r>
      <w:r w:rsidR="008704F4">
        <w:t>variability.</w:t>
      </w:r>
    </w:p>
    <w:tbl>
      <w:tblPr>
        <w:tblStyle w:val="Gitternetztabelle5dunkelAkzent3"/>
        <w:tblpPr w:leftFromText="141" w:rightFromText="141" w:vertAnchor="page" w:horzAnchor="margin" w:tblpY="2053"/>
        <w:tblW w:w="0" w:type="auto"/>
        <w:tblLook w:val="04A0" w:firstRow="1" w:lastRow="0" w:firstColumn="1" w:lastColumn="0" w:noHBand="0" w:noVBand="1"/>
      </w:tblPr>
      <w:tblGrid>
        <w:gridCol w:w="1413"/>
        <w:gridCol w:w="7983"/>
      </w:tblGrid>
      <w:tr w:rsidR="008704F4" w14:paraId="2F6DA27E" w14:textId="77777777" w:rsidTr="008704F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EE31586" w14:textId="73E21277" w:rsidR="008704F4" w:rsidRPr="00AB4511" w:rsidRDefault="00C572DA" w:rsidP="008704F4">
            <w:pPr>
              <w:spacing w:line="240" w:lineRule="auto"/>
              <w:ind w:firstLine="0"/>
              <w:jc w:val="left"/>
              <w:rPr>
                <w:color w:val="212529"/>
                <w:lang w:eastAsia="de-CH"/>
              </w:rPr>
            </w:pPr>
            <w:r>
              <w:rPr>
                <w:color w:val="212529"/>
                <w:lang w:eastAsia="de-CH"/>
              </w:rPr>
              <w:t>Scenario</w:t>
            </w:r>
          </w:p>
        </w:tc>
        <w:tc>
          <w:tcPr>
            <w:tcW w:w="7983" w:type="dxa"/>
            <w:vAlign w:val="center"/>
          </w:tcPr>
          <w:p w14:paraId="48BDAB9E" w14:textId="77777777" w:rsidR="008704F4" w:rsidRPr="00AB4511" w:rsidRDefault="008704F4" w:rsidP="008704F4">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8704F4" w14:paraId="289078A8"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BFF8A4D" w14:textId="61B4F8DA" w:rsidR="008704F4" w:rsidRPr="00AB4511" w:rsidRDefault="00C572DA" w:rsidP="008704F4">
            <w:pPr>
              <w:spacing w:line="240" w:lineRule="auto"/>
              <w:ind w:firstLine="0"/>
              <w:jc w:val="left"/>
              <w:rPr>
                <w:color w:val="212529"/>
                <w:lang w:eastAsia="de-CH"/>
              </w:rPr>
            </w:pPr>
            <w:r>
              <w:rPr>
                <w:color w:val="212529"/>
                <w:lang w:eastAsia="de-CH"/>
              </w:rPr>
              <w:t>S</w:t>
            </w:r>
            <w:r w:rsidR="008704F4">
              <w:rPr>
                <w:color w:val="212529"/>
                <w:lang w:eastAsia="de-CH"/>
              </w:rPr>
              <w:t>1</w:t>
            </w:r>
          </w:p>
        </w:tc>
        <w:tc>
          <w:tcPr>
            <w:tcW w:w="7983" w:type="dxa"/>
            <w:vAlign w:val="center"/>
          </w:tcPr>
          <w:p w14:paraId="35696D3C" w14:textId="01D00B4D"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2030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43D4C7B"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71810C" w14:textId="76BBA1C0" w:rsidR="008704F4" w:rsidRPr="00AB4511" w:rsidRDefault="00C572DA" w:rsidP="008704F4">
            <w:pPr>
              <w:spacing w:line="240" w:lineRule="auto"/>
              <w:ind w:firstLine="0"/>
              <w:jc w:val="left"/>
              <w:rPr>
                <w:color w:val="212529"/>
                <w:lang w:eastAsia="de-CH"/>
              </w:rPr>
            </w:pPr>
            <w:r>
              <w:rPr>
                <w:color w:val="212529"/>
                <w:lang w:eastAsia="de-CH"/>
              </w:rPr>
              <w:t>S</w:t>
            </w:r>
            <w:r w:rsidR="008704F4">
              <w:rPr>
                <w:color w:val="212529"/>
                <w:lang w:eastAsia="de-CH"/>
              </w:rPr>
              <w:t>2</w:t>
            </w:r>
          </w:p>
        </w:tc>
        <w:tc>
          <w:tcPr>
            <w:tcW w:w="7983" w:type="dxa"/>
            <w:vAlign w:val="center"/>
          </w:tcPr>
          <w:p w14:paraId="22709628" w14:textId="48B998DF"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w:t>
            </w:r>
            <w:r w:rsidR="009572FC">
              <w:rPr>
                <w:color w:val="212529"/>
                <w:lang w:eastAsia="de-CH"/>
              </w:rPr>
              <w:t>5</w:t>
            </w:r>
            <w:r w:rsidR="009572FC" w:rsidRPr="00AB4511">
              <w:rPr>
                <w:color w:val="212529"/>
                <w:lang w:eastAsia="de-CH"/>
              </w:rPr>
              <w:t>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7CDC8B0"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EABDD41" w14:textId="17394BCC" w:rsidR="008704F4" w:rsidRPr="00AB4511" w:rsidRDefault="00C572DA" w:rsidP="008704F4">
            <w:pPr>
              <w:spacing w:line="240" w:lineRule="auto"/>
              <w:ind w:firstLine="0"/>
              <w:jc w:val="left"/>
              <w:rPr>
                <w:color w:val="212529"/>
                <w:lang w:eastAsia="de-CH"/>
              </w:rPr>
            </w:pPr>
            <w:r>
              <w:rPr>
                <w:color w:val="212529"/>
                <w:lang w:eastAsia="de-CH"/>
              </w:rPr>
              <w:t>S</w:t>
            </w:r>
            <w:r w:rsidR="008704F4">
              <w:rPr>
                <w:color w:val="212529"/>
                <w:lang w:eastAsia="de-CH"/>
              </w:rPr>
              <w:t>3</w:t>
            </w:r>
          </w:p>
        </w:tc>
        <w:tc>
          <w:tcPr>
            <w:tcW w:w="7983" w:type="dxa"/>
            <w:vAlign w:val="center"/>
          </w:tcPr>
          <w:p w14:paraId="3253E6E6" w14:textId="008123E4"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w:t>
            </w:r>
            <w:r w:rsidR="009572FC" w:rsidRPr="00AB4511">
              <w:rPr>
                <w:color w:val="212529"/>
                <w:lang w:eastAsia="de-CH"/>
              </w:rPr>
              <w:t>production but</w:t>
            </w:r>
            <w:r w:rsidRPr="00AB4511">
              <w:rPr>
                <w:color w:val="212529"/>
                <w:lang w:eastAsia="de-CH"/>
              </w:rPr>
              <w:t xml:space="preserve"> reduce IC (costs) and PV</w:t>
            </w:r>
            <w:r>
              <w:rPr>
                <w:color w:val="212529"/>
                <w:lang w:eastAsia="de-CH"/>
              </w:rPr>
              <w:t xml:space="preserve"> power production </w:t>
            </w:r>
            <w:r w:rsidR="009572FC">
              <w:rPr>
                <w:color w:val="212529"/>
                <w:lang w:eastAsia="de-CH"/>
              </w:rPr>
              <w:t xml:space="preserve">variability </w:t>
            </w:r>
            <w:r>
              <w:rPr>
                <w:color w:val="212529"/>
                <w:lang w:eastAsia="de-CH"/>
              </w:rPr>
              <w:t xml:space="preserve">(2030 </w:t>
            </w:r>
            <w:r w:rsidR="00C572DA">
              <w:rPr>
                <w:color w:val="212529"/>
                <w:lang w:eastAsia="de-CH"/>
              </w:rPr>
              <w:t xml:space="preserve">S3-1, </w:t>
            </w:r>
            <w:r>
              <w:rPr>
                <w:color w:val="212529"/>
                <w:lang w:eastAsia="de-CH"/>
              </w:rPr>
              <w:t>and 2050</w:t>
            </w:r>
            <w:r w:rsidR="00C572DA">
              <w:rPr>
                <w:color w:val="212529"/>
                <w:lang w:eastAsia="de-CH"/>
              </w:rPr>
              <w:t>, S3-2</w:t>
            </w:r>
            <w:r>
              <w:rPr>
                <w:color w:val="212529"/>
                <w:lang w:eastAsia="de-CH"/>
              </w:rPr>
              <w:t>)</w:t>
            </w:r>
            <w:r w:rsidR="009572FC">
              <w:rPr>
                <w:color w:val="212529"/>
                <w:lang w:eastAsia="de-CH"/>
              </w:rPr>
              <w:t>.</w:t>
            </w:r>
          </w:p>
        </w:tc>
      </w:tr>
      <w:tr w:rsidR="008704F4" w14:paraId="58A59322"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C98FE8D" w14:textId="0C1D8D21" w:rsidR="008704F4" w:rsidRPr="00AB4511" w:rsidRDefault="00C572DA" w:rsidP="008704F4">
            <w:pPr>
              <w:spacing w:line="240" w:lineRule="auto"/>
              <w:ind w:firstLine="0"/>
              <w:jc w:val="left"/>
              <w:rPr>
                <w:color w:val="212529"/>
                <w:lang w:eastAsia="de-CH"/>
              </w:rPr>
            </w:pPr>
            <w:r>
              <w:rPr>
                <w:color w:val="212529"/>
                <w:lang w:eastAsia="de-CH"/>
              </w:rPr>
              <w:t>S</w:t>
            </w:r>
            <w:r w:rsidR="008704F4">
              <w:rPr>
                <w:color w:val="212529"/>
                <w:lang w:eastAsia="de-CH"/>
              </w:rPr>
              <w:t>4</w:t>
            </w:r>
          </w:p>
        </w:tc>
        <w:tc>
          <w:tcPr>
            <w:tcW w:w="7983" w:type="dxa"/>
            <w:vAlign w:val="center"/>
          </w:tcPr>
          <w:p w14:paraId="338C7D95" w14:textId="5FFC9E17" w:rsidR="00B56163"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009572FC" w:rsidRPr="00AB4511">
              <w:rPr>
                <w:color w:val="212529"/>
                <w:lang w:eastAsia="de-CH"/>
              </w:rPr>
              <w:t xml:space="preserve"> but</w:t>
            </w:r>
            <w:r w:rsidRPr="00AB4511">
              <w:rPr>
                <w:color w:val="212529"/>
                <w:lang w:eastAsia="de-CH"/>
              </w:rPr>
              <w:t xml:space="preserve">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sidR="00B56163">
              <w:rPr>
                <w:color w:val="212529"/>
                <w:lang w:eastAsia="de-CH"/>
              </w:rPr>
              <w:t xml:space="preserve"> (S4-1)</w:t>
            </w:r>
            <w:r w:rsidR="009572FC">
              <w:rPr>
                <w:color w:val="212529"/>
                <w:lang w:eastAsia="de-CH"/>
              </w:rPr>
              <w:t>.</w:t>
            </w:r>
            <w:r w:rsidR="00B56163">
              <w:rPr>
                <w:color w:val="212529"/>
                <w:lang w:eastAsia="de-CH"/>
              </w:rPr>
              <w:t xml:space="preserve"> </w:t>
            </w:r>
          </w:p>
          <w:p w14:paraId="646A2F4D" w14:textId="2F59ABFD" w:rsidR="008704F4" w:rsidRPr="00AB4511" w:rsidRDefault="00B56163"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Extend S4-1 to the year 2050 and to 30% of demand covered with PV systems (S4-2).</w:t>
            </w:r>
          </w:p>
        </w:tc>
      </w:tr>
    </w:tbl>
    <w:p w14:paraId="59D0BE43" w14:textId="77777777" w:rsidR="00AB4511" w:rsidRDefault="00AB4511" w:rsidP="00846695"/>
    <w:p w14:paraId="78120F9D" w14:textId="6A81F201" w:rsidR="00846695" w:rsidRPr="00846695" w:rsidRDefault="00846695" w:rsidP="00846695">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r w:rsidR="00927BA2">
        <w:t xml:space="preserve">Table </w:t>
      </w:r>
      <w:r w:rsidR="00927BA2">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rsidR="00927BA2">
        <w:t xml:space="preserve">Eq. </w:t>
      </w:r>
      <w:r w:rsidR="00927BA2">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927BA2">
        <w:t xml:space="preserve">Eq. </w:t>
      </w:r>
      <w:r w:rsidR="00927BA2">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566F37"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5FF2E9E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927BA2">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3AD94313"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927BA2">
        <w:t xml:space="preserve">Eq. </w:t>
      </w:r>
      <w:r w:rsidR="00927BA2">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927BA2">
        <w:t xml:space="preserve">Eq. </w:t>
      </w:r>
      <w:r w:rsidR="00927BA2">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566F37"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697C8496" w:rsidR="00B74256" w:rsidRDefault="00B74256" w:rsidP="006E39AA">
            <w:pPr>
              <w:spacing w:line="240" w:lineRule="auto"/>
              <w:ind w:firstLine="0"/>
              <w:jc w:val="right"/>
            </w:pPr>
            <w:bookmarkStart w:id="91" w:name="_Ref68522130"/>
            <w:r>
              <w:t xml:space="preserve">Eq. </w:t>
            </w:r>
            <w:r>
              <w:fldChar w:fldCharType="begin"/>
            </w:r>
            <w:r>
              <w:instrText>SEQ Equation \* ARABIC</w:instrText>
            </w:r>
            <w:r>
              <w:fldChar w:fldCharType="separate"/>
            </w:r>
            <w:r w:rsidR="00927BA2">
              <w:rPr>
                <w:noProof/>
              </w:rPr>
              <w:t>12</w:t>
            </w:r>
            <w:r>
              <w:fldChar w:fldCharType="end"/>
            </w:r>
            <w:bookmarkEnd w:id="91"/>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6E39AA">
        <w:tblPrEx>
          <w:tblCellMar>
            <w:left w:w="113" w:type="dxa"/>
          </w:tblCellMar>
        </w:tblPrEx>
        <w:trPr>
          <w:jc w:val="center"/>
        </w:trPr>
        <w:tc>
          <w:tcPr>
            <w:tcW w:w="702"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3" w:type="dxa"/>
            <w:tcBorders>
              <w:top w:val="nil"/>
              <w:left w:val="nil"/>
              <w:bottom w:val="nil"/>
              <w:right w:val="nil"/>
            </w:tcBorders>
            <w:shd w:val="clear" w:color="auto" w:fill="auto"/>
            <w:vAlign w:val="center"/>
          </w:tcPr>
          <w:p w14:paraId="6D8F229E" w14:textId="57A0F00A" w:rsidR="0029494A" w:rsidRDefault="00566F37"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29AB90A1" w:rsidR="0029494A" w:rsidRDefault="0029494A" w:rsidP="006E39AA">
            <w:pPr>
              <w:spacing w:line="240" w:lineRule="auto"/>
              <w:ind w:firstLine="0"/>
              <w:jc w:val="right"/>
            </w:pPr>
            <w:bookmarkStart w:id="92" w:name="_Ref68522134"/>
            <w:r>
              <w:t xml:space="preserve">Eq. </w:t>
            </w:r>
            <w:r>
              <w:fldChar w:fldCharType="begin"/>
            </w:r>
            <w:r>
              <w:instrText>SEQ Equation \* ARABIC</w:instrText>
            </w:r>
            <w:r>
              <w:fldChar w:fldCharType="separate"/>
            </w:r>
            <w:r w:rsidR="00927BA2">
              <w:rPr>
                <w:noProof/>
              </w:rPr>
              <w:t>13</w:t>
            </w:r>
            <w:r>
              <w:fldChar w:fldCharType="end"/>
            </w:r>
            <w:bookmarkEnd w:id="92"/>
          </w:p>
        </w:tc>
      </w:tr>
    </w:tbl>
    <w:p w14:paraId="00737831" w14:textId="77777777" w:rsidR="00B74256" w:rsidRPr="00B74256" w:rsidRDefault="00B74256" w:rsidP="00AE234C">
      <w:r w:rsidRPr="00B74256">
        <w:t>In the following</w:t>
      </w:r>
      <w:r w:rsidR="004D136C">
        <w:t>,</w:t>
      </w:r>
      <w:r w:rsidRPr="00B74256">
        <w:t xml:space="preserve"> we introduce different scenarios for capacity allocation in the future.</w:t>
      </w:r>
    </w:p>
    <w:p w14:paraId="757B8DBD" w14:textId="07D98653" w:rsidR="00C72B65" w:rsidRDefault="00C72B65" w:rsidP="00C72B65">
      <w:pPr>
        <w:pStyle w:val="berschrift4"/>
      </w:pPr>
      <w:r w:rsidRPr="00C72B65">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6DAF92CF"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 clever IC distribution</w:t>
      </w:r>
      <w:r w:rsidR="00EC2814">
        <w:t>.</w:t>
      </w:r>
    </w:p>
    <w:p w14:paraId="3D5B87F3" w14:textId="2E06CDD7" w:rsidR="009C355D" w:rsidRDefault="00BD7734" w:rsidP="00C72B65">
      <w:r>
        <w:t>To realize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927BA2">
        <w:t xml:space="preserve">Eq. </w:t>
      </w:r>
      <w:r w:rsidR="00927BA2">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566F37"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56A2F74C"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14</w:t>
            </w:r>
            <w:r>
              <w:fldChar w:fldCharType="end"/>
            </w:r>
          </w:p>
        </w:tc>
      </w:tr>
    </w:tbl>
    <w:p w14:paraId="2C1AA83E" w14:textId="5CAAB0CA"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927BA2">
        <w:t xml:space="preserve">Eq. </w:t>
      </w:r>
      <w:r w:rsidR="00927BA2">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represent</w:t>
      </w:r>
      <w:r w:rsidR="00F804A8">
        <w:rPr>
          <w:iCs/>
        </w:rPr>
        <w:t>s</w:t>
      </w:r>
      <w:r w:rsidR="00210BCC">
        <w:rPr>
          <w:iCs/>
        </w:rPr>
        <w:t xml:space="preserve"> the mean </w:t>
      </w:r>
      <w:r w:rsidR="00F804A8">
        <w:rPr>
          <w:iCs/>
        </w:rPr>
        <w:t>CF</w:t>
      </w:r>
      <w:r w:rsidR="00210BCC">
        <w:rPr>
          <w:iCs/>
        </w:rPr>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34106278" w:rsidR="00E03B25" w:rsidRDefault="00566F37"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30005581"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15</w:t>
            </w:r>
            <w:r>
              <w:fldChar w:fldCharType="end"/>
            </w:r>
          </w:p>
        </w:tc>
      </w:tr>
    </w:tbl>
    <w:p w14:paraId="465A4F44" w14:textId="0FC2EC1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927BA2">
        <w:t xml:space="preserve">Eq. </w:t>
      </w:r>
      <w:r w:rsidR="00927BA2">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4448144C" w:rsidR="000F4D5E" w:rsidRPr="001F00F0" w:rsidRDefault="00FA6FC0" w:rsidP="009A6D70">
      <w:pPr>
        <w:ind w:firstLine="0"/>
      </w:pPr>
      <w:r>
        <w:t>The weighting vector for S1 is chosen such that all equations consider</w:t>
      </w:r>
      <w:r w:rsidR="004D136C">
        <w:t>ing</w:t>
      </w:r>
      <w:r w:rsidR="00F804A8">
        <w:t xml:space="preserve"> </w:t>
      </w:r>
      <w:r>
        <w:t xml:space="preserve">the variability </w:t>
      </w:r>
      <w:r w:rsidR="004D136C">
        <w:t>are</w:t>
      </w:r>
      <w:r>
        <w:t xml:space="preserve"> set to one. The weighting of the equation </w:t>
      </w:r>
      <w:r w:rsidR="001F3B8D">
        <w:t>that considers</w:t>
      </w:r>
      <w:r>
        <w:t xml:space="preserve"> the total PV production is </w:t>
      </w:r>
      <w:r w:rsidRPr="001F00F0">
        <w:t xml:space="preserve">set to </w:t>
      </w:r>
      <w:r w:rsidR="001F00F0" w:rsidRPr="001F00F0">
        <w:t>10</w:t>
      </w:r>
      <w:r w:rsidR="00BD7734">
        <w:t>.</w:t>
      </w:r>
    </w:p>
    <w:p w14:paraId="74A53049" w14:textId="4C891C0F" w:rsidR="0043090E" w:rsidRDefault="0043090E" w:rsidP="008A3805">
      <w:pPr>
        <w:pStyle w:val="berschrift4"/>
      </w:pPr>
      <w:r w:rsidRPr="00C72B65">
        <w:lastRenderedPageBreak/>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4A647550" w:rsidR="0044734E" w:rsidRDefault="005D27BF" w:rsidP="00234934">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02C3E0E3" w:rsidR="007E53DE" w:rsidRPr="00B244E0" w:rsidRDefault="00B47FAF" w:rsidP="00234934">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5528A5">
        <w:t>middle</w:t>
      </w:r>
      <w:r>
        <w:t xml:space="preserve"> </w:t>
      </w:r>
      <w:r w:rsidR="000914A3">
        <w:t xml:space="preserve">estimation </w:t>
      </w:r>
      <w:r w:rsidR="005528A5">
        <w:t xml:space="preserve">by the </w:t>
      </w:r>
      <w:r w:rsidR="005528A5" w:rsidRPr="005528A5">
        <w:t>Energy Watch Group</w:t>
      </w:r>
      <w:r w:rsidR="005528A5">
        <w:t xml:space="preserve"> with 1.94TW (S2-2) and third with the highest </w:t>
      </w:r>
      <w:r w:rsidR="00B244E0">
        <w:t>estimat</w:t>
      </w:r>
      <w:r w:rsidR="000914A3">
        <w:t>ion</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543A26">
        <w:t xml:space="preserve"> (</w:t>
      </w:r>
      <w:r w:rsidR="00543A26">
        <w:fldChar w:fldCharType="begin"/>
      </w:r>
      <w:r w:rsidR="00543A26">
        <w:instrText xml:space="preserve"> REF _Ref68512625 \h </w:instrText>
      </w:r>
      <w:r w:rsidR="00543A26">
        <w:fldChar w:fldCharType="separate"/>
      </w:r>
      <w:r w:rsidR="00927BA2">
        <w:t xml:space="preserve">Table </w:t>
      </w:r>
      <w:r w:rsidR="00927BA2">
        <w:rPr>
          <w:noProof/>
        </w:rPr>
        <w:t>1</w:t>
      </w:r>
      <w:r w:rsidR="00543A26">
        <w:fldChar w:fldCharType="end"/>
      </w:r>
      <w:r w:rsidR="00543A26">
        <w:t xml:space="preserve">, page </w:t>
      </w:r>
      <w:r w:rsidR="00543A26">
        <w:fldChar w:fldCharType="begin"/>
      </w:r>
      <w:r w:rsidR="00543A26">
        <w:instrText xml:space="preserve"> PAGEREF _Ref68512997 \h </w:instrText>
      </w:r>
      <w:r w:rsidR="00543A26">
        <w:fldChar w:fldCharType="separate"/>
      </w:r>
      <w:r w:rsidR="00927BA2">
        <w:rPr>
          <w:noProof/>
        </w:rPr>
        <w:t>14</w:t>
      </w:r>
      <w:r w:rsidR="00543A26">
        <w:fldChar w:fldCharType="end"/>
      </w:r>
      <w:r w:rsidR="00543A26">
        <w:t>,)</w:t>
      </w:r>
      <w:r>
        <w:t>.</w:t>
      </w:r>
      <w:r w:rsidR="007C1D55">
        <w:t xml:space="preserve"> </w:t>
      </w:r>
      <w:r w:rsidR="005F370B">
        <w:t xml:space="preserve">The weighting vector for S1 is chosen such that all equations </w:t>
      </w:r>
      <w:r w:rsidR="004D136C">
        <w:t>considering</w:t>
      </w:r>
      <w:r w:rsidR="005F370B">
        <w:t xml:space="preserve"> variability are set to one</w:t>
      </w:r>
      <w:r w:rsidR="000914A3">
        <w:t>,</w:t>
      </w:r>
      <w:r w:rsidR="005F370B">
        <w:t xml:space="preserve"> and the equation for the total PV </w:t>
      </w:r>
      <w:r w:rsidR="00B244E0">
        <w:t xml:space="preserve">power </w:t>
      </w:r>
      <w:r w:rsidR="00B244E0" w:rsidRPr="00B244E0">
        <w:t>production</w:t>
      </w:r>
      <w:r w:rsidR="005F370B" w:rsidRPr="00B244E0">
        <w:t xml:space="preserve"> is set to </w:t>
      </w:r>
      <w:r w:rsidR="00B244E0" w:rsidRPr="00B244E0">
        <w:t>10</w:t>
      </w:r>
      <w:r w:rsidR="005F370B" w:rsidRPr="00B244E0">
        <w:t>.</w:t>
      </w:r>
    </w:p>
    <w:p w14:paraId="476444ED" w14:textId="1840273E" w:rsidR="007C1D55" w:rsidRPr="007C1D55" w:rsidRDefault="007C1D55" w:rsidP="00234934">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71A73340" w14:textId="3066EDEF" w:rsidR="002B57FB" w:rsidRDefault="00CF47E9" w:rsidP="002B57FB">
      <w:proofErr w:type="gramStart"/>
      <w:r>
        <w:t>Additionally</w:t>
      </w:r>
      <w:proofErr w:type="gramEnd"/>
      <w:r w:rsidR="00A70254">
        <w:t xml:space="preserve"> to the </w:t>
      </w:r>
      <w:r w:rsidR="009B08D1">
        <w:t>PV power production</w:t>
      </w:r>
      <w:r w:rsidR="00A70254">
        <w:t xml:space="preserve"> variability reduction</w:t>
      </w:r>
      <w:r w:rsidR="00C572DA">
        <w:t xml:space="preserve"> (S1, S2)</w:t>
      </w:r>
      <w:r w:rsidR="00507878">
        <w:t>,</w:t>
      </w:r>
      <w:r w:rsidR="00A70254">
        <w:t xml:space="preserve"> </w:t>
      </w:r>
      <w:r w:rsidR="00A16BDB">
        <w:t>S3 focuses on minimizing the costs. This is done by minimizing the amount of</w:t>
      </w:r>
      <w:r w:rsidR="00F60A39">
        <w:t xml:space="preserve"> installed</w:t>
      </w:r>
      <w:r w:rsidR="00A16BDB">
        <w:t xml:space="preserve"> PV </w:t>
      </w:r>
      <w:r w:rsidR="00F60A39">
        <w:t>capacity</w:t>
      </w:r>
      <w:r w:rsidR="00A16BDB">
        <w:t xml:space="preserve"> with the constraint that they must produce the same amount of electricity as estimated with the</w:t>
      </w:r>
      <w:r w:rsidR="00F60A39">
        <w:t xml:space="preserve"> installed</w:t>
      </w:r>
      <w:r w:rsidR="00A16BDB">
        <w:t xml:space="preserve"> PV </w:t>
      </w:r>
      <w:r w:rsidR="00F60A39">
        <w:t>capacity</w:t>
      </w:r>
      <w:r w:rsidR="00A16BDB">
        <w:t xml:space="preserve"> planed </w:t>
      </w:r>
      <w:r w:rsidR="00F9097C">
        <w:t>in the</w:t>
      </w:r>
      <w:r w:rsidR="00A16BDB">
        <w:t xml:space="preserve"> NECPs</w:t>
      </w:r>
      <w:r w:rsidR="00A16BDB" w:rsidRPr="00C72B65">
        <w:t xml:space="preserve"> for 2030</w:t>
      </w:r>
      <w:r w:rsidR="00470E5C">
        <w:t xml:space="preserve"> (S3-1)</w:t>
      </w:r>
      <w:r w:rsidR="00917628">
        <w:t xml:space="preserve">. </w:t>
      </w:r>
      <w:r w:rsidR="00F2524B">
        <w:t>We do the same analysis in a second run,</w:t>
      </w:r>
      <w:r w:rsidR="00917628">
        <w:t xml:space="preserve"> but with</w:t>
      </w:r>
      <w:r w:rsidR="00470E5C">
        <w:t xml:space="preserve"> the</w:t>
      </w:r>
      <w:r w:rsidR="00470E5C" w:rsidRPr="00470E5C">
        <w:t xml:space="preserve"> </w:t>
      </w:r>
      <w:r w:rsidR="00470E5C">
        <w:t xml:space="preserve">estimate </w:t>
      </w:r>
      <w:r w:rsidR="00917628">
        <w:t xml:space="preserve">for the year 2050 </w:t>
      </w:r>
      <w:r w:rsidR="00470E5C">
        <w:rPr>
          <w:noProof/>
        </w:rPr>
        <w:t>of 1.94 TW installed PV capacity by the Energy Watch Group</w:t>
      </w:r>
      <w:r w:rsidR="00470E5C">
        <w:t xml:space="preserve"> (S3-2).</w:t>
      </w:r>
      <w:r w:rsidR="00A16BDB">
        <w:t xml:space="preserve"> </w:t>
      </w:r>
      <w:r w:rsidR="00F60A39">
        <w:t xml:space="preserve">The constraint for the PV power production is added similar as in S1. The consideration of minimal installed PV capacities is achieved by adding a row with ones to the coefficient matrix A and zero as </w:t>
      </w:r>
      <w:r w:rsidR="009539CC">
        <w:t xml:space="preserve">an </w:t>
      </w:r>
      <w:r w:rsidR="00F60A39">
        <w:t xml:space="preserve">element to the target vector </w:t>
      </w:r>
      <m:oMath>
        <m:acc>
          <m:accPr>
            <m:chr m:val="⃗"/>
            <m:ctrlPr>
              <w:rPr>
                <w:rFonts w:ascii="Cambria Math" w:hAnsi="Cambria Math"/>
                <w:i/>
              </w:rPr>
            </m:ctrlPr>
          </m:accPr>
          <m:e>
            <m:r>
              <w:rPr>
                <w:rFonts w:ascii="Cambria Math" w:hAnsi="Cambria Math"/>
              </w:rPr>
              <m:t>b</m:t>
            </m:r>
          </m:e>
        </m:acc>
      </m:oMath>
      <w:r w:rsidR="00F60A39">
        <w:t>.</w:t>
      </w:r>
      <w:r w:rsidR="001A54F5">
        <w:t xml:space="preserve"> This equation sets the total installed PV capacity to zero and therefore</w:t>
      </w:r>
      <w:r w:rsidR="00F2524B">
        <w:t>,</w:t>
      </w:r>
      <w:r w:rsidR="001A54F5">
        <w:t xml:space="preserve"> every added installed PV capacity per country acts as residual of this equation</w:t>
      </w:r>
      <w:r w:rsidR="00CC579B">
        <w:t>.</w:t>
      </w:r>
      <w:r w:rsidR="001A54F5">
        <w:t xml:space="preserve"> </w:t>
      </w:r>
      <w:r w:rsidR="00CC579B">
        <w:t xml:space="preserve">This residual </w:t>
      </w:r>
      <w:r w:rsidR="001A54F5">
        <w:t>is minimized</w:t>
      </w:r>
      <w:r w:rsidR="004E6EA4">
        <w:t xml:space="preserve"> by</w:t>
      </w:r>
      <w:r w:rsidR="001A54F5">
        <w:t xml:space="preserve"> </w:t>
      </w:r>
      <w:r w:rsidR="00917628">
        <w:t>the linear least-square optimization</w:t>
      </w:r>
      <w:r w:rsidR="001A54F5">
        <w:t xml:space="preserve"> together with the residuals for the variability and the PV power production. </w:t>
      </w:r>
    </w:p>
    <w:p w14:paraId="6DE779F5" w14:textId="65058B2C" w:rsidR="002B57FB" w:rsidRPr="00FA6FC0" w:rsidRDefault="002B57FB" w:rsidP="002B57FB">
      <w:r>
        <w:t xml:space="preserve">The </w:t>
      </w:r>
      <w:r w:rsidRPr="00CC579B">
        <w:t xml:space="preserve">weighting vector for S3 is chosen such that all the equations which consider the variability are set to one. The </w:t>
      </w:r>
      <w:r w:rsidR="00F2524B">
        <w:t>equation's weighting considers for the total IC are set to 0.1 and the equation that</w:t>
      </w:r>
      <w:r w:rsidRPr="00CC579B">
        <w:t xml:space="preserve"> considers the total PV</w:t>
      </w:r>
      <w:r w:rsidR="00917628">
        <w:t xml:space="preserve"> power</w:t>
      </w:r>
      <w:r w:rsidRPr="00CC579B">
        <w:t xml:space="preserve"> production is set to </w:t>
      </w:r>
      <w:r w:rsidR="00CC579B" w:rsidRPr="00CC579B">
        <w:t>10</w:t>
      </w:r>
      <w:r w:rsidRPr="00CC579B">
        <w:t>.</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53F9B927" w:rsidR="009909C0" w:rsidRDefault="007A2CC9" w:rsidP="007A2CC9">
      <w:r>
        <w:t xml:space="preserve">The </w:t>
      </w:r>
      <w:r w:rsidR="00CC24AB">
        <w:t>objective</w:t>
      </w:r>
      <w:r>
        <w:t xml:space="preserve"> of</w:t>
      </w:r>
      <w:r w:rsidR="00100D46">
        <w:t xml:space="preserve"> scenario</w:t>
      </w:r>
      <w:r>
        <w:t xml:space="preserve"> S4</w:t>
      </w:r>
      <w:r w:rsidR="00100D46">
        <w:t>-1</w:t>
      </w:r>
      <w:r>
        <w:t xml:space="preserve"> is to m</w:t>
      </w:r>
      <w:r w:rsidRPr="007A2CC9">
        <w:t>inimize</w:t>
      </w:r>
      <w:r>
        <w:t xml:space="preserve"> the</w:t>
      </w:r>
      <w:r w:rsidRPr="007A2CC9">
        <w:t xml:space="preserve"> PV power production </w:t>
      </w:r>
      <w:r w:rsidR="00804ED1" w:rsidRPr="007A2CC9">
        <w:t>variability,</w:t>
      </w:r>
      <w:r w:rsidRPr="007A2CC9">
        <w:t xml:space="preserve"> </w:t>
      </w:r>
      <w:r w:rsidR="00804ED1">
        <w:t>while</w:t>
      </w:r>
      <w:r w:rsidRPr="007A2CC9">
        <w:t xml:space="preserve"> each country must </w:t>
      </w:r>
      <w:r w:rsidRPr="00CC579B">
        <w:t xml:space="preserve">generate </w:t>
      </w:r>
      <w:r w:rsidR="00CC579B" w:rsidRPr="00CC579B">
        <w:t>10%</w:t>
      </w:r>
      <w:r w:rsidRPr="00CC579B">
        <w:t xml:space="preserve"> of its electricity </w:t>
      </w:r>
      <w:r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927BA2">
        <w:t>2.1.4</w:t>
      </w:r>
      <w:r w:rsidR="000F33F6">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 xml:space="preserve">instead </w:t>
      </w:r>
      <w:r w:rsidR="00C46A37">
        <w:lastRenderedPageBreak/>
        <w:t xml:space="preserve">of the current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566F37"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1DEC905"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927BA2">
              <w:rPr>
                <w:noProof/>
              </w:rPr>
              <w:t>16</w:t>
            </w:r>
            <w:r>
              <w:fldChar w:fldCharType="end"/>
            </w:r>
          </w:p>
        </w:tc>
      </w:tr>
    </w:tbl>
    <w:p w14:paraId="216C7972" w14:textId="4E8EB348"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3B12F489" w:rsidR="00100D46" w:rsidRDefault="00CC579B" w:rsidP="00743010">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93" w:name="_Toc68517852"/>
      <w:r>
        <w:t>Results</w:t>
      </w:r>
      <w:bookmarkEnd w:id="93"/>
    </w:p>
    <w:p w14:paraId="259EBD6C" w14:textId="53FF9A9D"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B56163">
        <w:t xml:space="preserve">CF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B56163">
        <w:t xml:space="preserve"> targets</w:t>
      </w:r>
      <w:r w:rsidR="00900852">
        <w:t>.</w:t>
      </w:r>
    </w:p>
    <w:p w14:paraId="485742B4" w14:textId="57EECD29" w:rsidR="00476E1A" w:rsidRDefault="00476E1A" w:rsidP="00476E1A">
      <w:pPr>
        <w:pStyle w:val="berschrift2"/>
      </w:pPr>
      <w:bookmarkStart w:id="94" w:name="_Ref67403424"/>
      <w:bookmarkStart w:id="95" w:name="_Toc68517853"/>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94"/>
      <w:bookmarkEnd w:id="95"/>
    </w:p>
    <w:p w14:paraId="61520C03" w14:textId="41CB0A52" w:rsidR="00453B52" w:rsidRDefault="00453B52" w:rsidP="002866F4">
      <w:r>
        <w:fldChar w:fldCharType="begin"/>
      </w:r>
      <w:r>
        <w:instrText xml:space="preserve"> REF _Ref60749590 \h </w:instrText>
      </w:r>
      <w:r>
        <w:fldChar w:fldCharType="separate"/>
      </w:r>
      <w:r w:rsidR="00927BA2">
        <w:t xml:space="preserve">Figure </w:t>
      </w:r>
      <w:r w:rsidR="00927BA2">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927BA2">
        <w:t xml:space="preserve">Figure </w:t>
      </w:r>
      <w:r w:rsidR="00927BA2">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927BA2">
        <w:t xml:space="preserve">Eq. </w:t>
      </w:r>
      <w:r w:rsidR="00927BA2">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c)</w:t>
      </w:r>
      <w:r w:rsidR="00F86E3D">
        <w:t>,</w:t>
      </w:r>
      <w:r w:rsidR="00F91E58">
        <w:t xml:space="preserve">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w:t>
      </w:r>
      <w:r w:rsidR="00B56163" w:rsidRPr="00726CCD">
        <w:t>amount</w:t>
      </w:r>
      <w:r w:rsidR="00B56163">
        <w:t>s</w:t>
      </w:r>
      <w:r w:rsidR="00B56163" w:rsidRPr="00726CCD">
        <w:t xml:space="preserve"> </w:t>
      </w:r>
      <w:r w:rsidR="00726CCD" w:rsidRPr="00726CCD">
        <w:t>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86E3D">
        <w:t>,</w:t>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927BA2">
        <w:t xml:space="preserve">Figure </w:t>
      </w:r>
      <w:r w:rsidR="00927BA2">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927BA2">
        <w:t xml:space="preserve">Table </w:t>
      </w:r>
      <w:r w:rsidR="00927BA2">
        <w:rPr>
          <w:noProof/>
        </w:rPr>
        <w:t>8</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927BA2">
        <w:t xml:space="preserve">Table </w:t>
      </w:r>
      <w:r w:rsidR="00927BA2">
        <w:rPr>
          <w:noProof/>
        </w:rPr>
        <w:t>4</w:t>
      </w:r>
      <w:r w:rsidR="000A2E17">
        <w:fldChar w:fldCharType="end"/>
      </w:r>
      <w:r w:rsidR="002866F4">
        <w:t>.</w:t>
      </w:r>
      <w:r w:rsidR="0023467D">
        <w:t xml:space="preserve"> </w:t>
      </w:r>
    </w:p>
    <w:p w14:paraId="42450543" w14:textId="7E98EF4E" w:rsidR="0023467D" w:rsidRDefault="00250A47" w:rsidP="0023467D">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927BA2">
        <w:t xml:space="preserve">Figure </w:t>
      </w:r>
      <w:r w:rsidR="00927BA2">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927BA2">
        <w:t xml:space="preserve">Figure </w:t>
      </w:r>
      <w:r w:rsidR="00927BA2">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4"/>
          <w:headerReference w:type="first" r:id="rId25"/>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565595C9" w:rsidR="0008521D" w:rsidRPr="00E72F5A" w:rsidRDefault="0008521D" w:rsidP="000503E0">
                            <w:pPr>
                              <w:pStyle w:val="Beschriftung"/>
                              <w:rPr>
                                <w:noProof/>
                              </w:rPr>
                            </w:pPr>
                            <w:bookmarkStart w:id="96" w:name="_Ref60749590"/>
                            <w:bookmarkStart w:id="97" w:name="_Hlk65592754"/>
                            <w:bookmarkStart w:id="98" w:name="_Hlk65592755"/>
                            <w:bookmarkStart w:id="99" w:name="_Hlk65592756"/>
                            <w:bookmarkStart w:id="100" w:name="_Hlk65592757"/>
                            <w:r>
                              <w:t xml:space="preserve">Figure </w:t>
                            </w:r>
                            <w:fldSimple w:instr=" SEQ Figure \* ARABIC ">
                              <w:r>
                                <w:rPr>
                                  <w:noProof/>
                                </w:rPr>
                                <w:t>4</w:t>
                              </w:r>
                            </w:fldSimple>
                            <w:bookmarkEnd w:id="96"/>
                            <w:r>
                              <w:t xml:space="preserve">: </w:t>
                            </w:r>
                            <w:bookmarkStart w:id="101"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geopotential height at 500 hPa</w:t>
                            </w:r>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101"/>
                            <w:r>
                              <w:t>.</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stroked="f">
                <v:textbox inset="0,0,0,0">
                  <w:txbxContent>
                    <w:p w14:paraId="4F3166CD" w14:textId="565595C9" w:rsidR="0008521D" w:rsidRPr="00E72F5A" w:rsidRDefault="0008521D" w:rsidP="000503E0">
                      <w:pPr>
                        <w:pStyle w:val="Beschriftung"/>
                        <w:rPr>
                          <w:noProof/>
                        </w:rPr>
                      </w:pPr>
                      <w:bookmarkStart w:id="215" w:name="_Ref60749590"/>
                      <w:bookmarkStart w:id="216" w:name="_Hlk65592754"/>
                      <w:bookmarkStart w:id="217" w:name="_Hlk65592755"/>
                      <w:bookmarkStart w:id="218" w:name="_Hlk65592756"/>
                      <w:bookmarkStart w:id="219" w:name="_Hlk65592757"/>
                      <w:r>
                        <w:t xml:space="preserve">Figure </w:t>
                      </w:r>
                      <w:fldSimple w:instr=" SEQ Figure \* ARABIC ">
                        <w:r>
                          <w:rPr>
                            <w:noProof/>
                          </w:rPr>
                          <w:t>4</w:t>
                        </w:r>
                      </w:fldSimple>
                      <w:bookmarkEnd w:id="215"/>
                      <w:r>
                        <w:t xml:space="preserve">: </w:t>
                      </w:r>
                      <w:bookmarkStart w:id="220"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220"/>
                      <w:r>
                        <w:t>.</w:t>
                      </w:r>
                      <w:bookmarkEnd w:id="216"/>
                      <w:bookmarkEnd w:id="217"/>
                      <w:bookmarkEnd w:id="218"/>
                      <w:bookmarkEnd w:id="219"/>
                    </w:p>
                  </w:txbxContent>
                </v:textbox>
                <w10:wrap type="topAndBottom" anchorx="margin"/>
              </v:shape>
            </w:pict>
          </mc:Fallback>
        </mc:AlternateContent>
      </w:r>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6BA425D0" w:rsidR="0008521D" w:rsidRPr="0079353D" w:rsidRDefault="0008521D" w:rsidP="006C2472">
                            <w:pPr>
                              <w:pStyle w:val="Beschriftung"/>
                              <w:rPr>
                                <w:noProof/>
                              </w:rPr>
                            </w:pPr>
                            <w:bookmarkStart w:id="102" w:name="_Ref64967422"/>
                            <w:r>
                              <w:t xml:space="preserve">Figure </w:t>
                            </w:r>
                            <w:fldSimple w:instr=" SEQ Figure \* ARABIC ">
                              <w:r>
                                <w:rPr>
                                  <w:noProof/>
                                </w:rPr>
                                <w:t>5</w:t>
                              </w:r>
                            </w:fldSimple>
                            <w:bookmarkEnd w:id="102"/>
                            <w:r>
                              <w:rPr>
                                <w:noProof/>
                              </w:rPr>
                              <w:t>:</w:t>
                            </w:r>
                            <w:r>
                              <w:t xml:space="preserve"> </w:t>
                            </w:r>
                            <w:bookmarkStart w:id="10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geopotential height at 500 hPa</w:t>
                            </w:r>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6BA425D0" w:rsidR="0008521D" w:rsidRPr="0079353D" w:rsidRDefault="0008521D" w:rsidP="006C2472">
                      <w:pPr>
                        <w:pStyle w:val="Beschriftung"/>
                        <w:rPr>
                          <w:noProof/>
                        </w:rPr>
                      </w:pPr>
                      <w:bookmarkStart w:id="224" w:name="_Ref64967422"/>
                      <w:r>
                        <w:t xml:space="preserve">Figure </w:t>
                      </w:r>
                      <w:fldSimple w:instr=" SEQ Figure \* ARABIC ">
                        <w:r>
                          <w:rPr>
                            <w:noProof/>
                          </w:rPr>
                          <w:t>5</w:t>
                        </w:r>
                      </w:fldSimple>
                      <w:bookmarkEnd w:id="224"/>
                      <w:r>
                        <w:rPr>
                          <w:noProof/>
                        </w:rPr>
                        <w:t>:</w:t>
                      </w:r>
                      <w:r>
                        <w:t xml:space="preserve"> </w:t>
                      </w:r>
                      <w:bookmarkStart w:id="225"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225"/>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8"/>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29784926" w:rsidR="00B21C06" w:rsidRDefault="00B21C06" w:rsidP="00B21C06">
      <w:pPr>
        <w:pStyle w:val="Beschriftung"/>
        <w:keepNext/>
      </w:pPr>
      <w:bookmarkStart w:id="104" w:name="_Ref65159708"/>
      <w:r>
        <w:t xml:space="preserve">Table </w:t>
      </w:r>
      <w:fldSimple w:instr=" SEQ Table \* ARABIC ">
        <w:r w:rsidR="00927BA2">
          <w:rPr>
            <w:noProof/>
          </w:rPr>
          <w:t>4</w:t>
        </w:r>
      </w:fldSimple>
      <w:bookmarkEnd w:id="104"/>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20BD61F3" w:rsidR="0008521D" w:rsidRPr="009D4781" w:rsidRDefault="0008521D" w:rsidP="00B63647">
                              <w:pPr>
                                <w:pStyle w:val="Beschriftung"/>
                                <w:rPr>
                                  <w:noProof/>
                                </w:rPr>
                              </w:pPr>
                              <w:bookmarkStart w:id="105" w:name="_Ref65573728"/>
                              <w:r>
                                <w:t xml:space="preserve">Figure </w:t>
                              </w:r>
                              <w:fldSimple w:instr=" SEQ Figure \* ARABIC ">
                                <w:r>
                                  <w:rPr>
                                    <w:noProof/>
                                  </w:rPr>
                                  <w:t>6</w:t>
                                </w:r>
                              </w:fldSimple>
                              <w:bookmarkEnd w:id="105"/>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9680;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30"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20BD61F3" w:rsidR="0008521D" w:rsidRPr="009D4781" w:rsidRDefault="0008521D" w:rsidP="00B63647">
                        <w:pPr>
                          <w:pStyle w:val="Beschriftung"/>
                          <w:rPr>
                            <w:noProof/>
                          </w:rPr>
                        </w:pPr>
                        <w:bookmarkStart w:id="228" w:name="_Ref65573728"/>
                        <w:r>
                          <w:t xml:space="preserve">Figure </w:t>
                        </w:r>
                        <w:fldSimple w:instr=" SEQ Figure \* ARABIC ">
                          <w:r>
                            <w:rPr>
                              <w:noProof/>
                            </w:rPr>
                            <w:t>6</w:t>
                          </w:r>
                        </w:fldSimple>
                        <w:bookmarkEnd w:id="228"/>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106" w:name="_Toc68517854"/>
      <w:r>
        <w:lastRenderedPageBreak/>
        <w:t>W</w:t>
      </w:r>
      <w:r w:rsidR="00CE46C0">
        <w:t xml:space="preserve">eather regime </w:t>
      </w:r>
      <w:r>
        <w:t xml:space="preserve">0 </w:t>
      </w:r>
      <w:r w:rsidR="00EB06DF">
        <w:t>-</w:t>
      </w:r>
      <w:r>
        <w:t xml:space="preserve"> </w:t>
      </w:r>
      <w:r w:rsidR="00762FEA">
        <w:t>NAO</w:t>
      </w:r>
      <w:r>
        <w:t>+</w:t>
      </w:r>
      <w:bookmarkEnd w:id="106"/>
    </w:p>
    <w:p w14:paraId="4A6366AA" w14:textId="4AE79EFB"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0003ED">
        <w:t>have shown</w:t>
      </w:r>
      <w:r w:rsidR="00366226" w:rsidRPr="006D5234">
        <w:t xml:space="preserve">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927BA2">
        <w:t xml:space="preserve">Figure </w:t>
      </w:r>
      <w:r w:rsidR="00927BA2">
        <w:rPr>
          <w:noProof/>
        </w:rPr>
        <w:t>4</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631F0F6C" w:rsidR="00711425" w:rsidRDefault="001C6591" w:rsidP="00E86105">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107" w:name="_Toc68517855"/>
      <w:r>
        <w:t xml:space="preserve">Weather regime </w:t>
      </w:r>
      <w:r w:rsidR="005068C0">
        <w:t>1 - European trough</w:t>
      </w:r>
      <w:bookmarkEnd w:id="107"/>
    </w:p>
    <w:p w14:paraId="0E8925BB" w14:textId="21DE3905" w:rsidR="00AC4668"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927BA2">
        <w:t xml:space="preserve">Figure </w:t>
      </w:r>
      <w:r w:rsidR="00927BA2">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6F9EC25D" w:rsidR="00E86105" w:rsidRPr="002C6E4C" w:rsidRDefault="00E86105" w:rsidP="00E86105">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 </w:t>
      </w:r>
      <w:r w:rsidR="00612F72">
        <w:t xml:space="preserve">and </w:t>
      </w:r>
      <w:r>
        <w:t>even turns to positive CF anomalies in summer</w:t>
      </w:r>
      <w:r w:rsidR="00DD5B76">
        <w:t>,</w:t>
      </w:r>
      <w:r w:rsidR="005715DA">
        <w:t xml:space="preserve"> which is more in line with our surface solar radiation anomalies </w:t>
      </w:r>
      <w:r w:rsidR="009F057B">
        <w:t>presented year around</w:t>
      </w:r>
      <w:r>
        <w:t>.</w:t>
      </w:r>
      <w:r w:rsidR="00D579A5">
        <w:t xml:space="preserve"> </w:t>
      </w:r>
      <w:bookmarkStart w:id="108" w:name="_Hlk69559001"/>
      <w:r w:rsidR="007E6E5C">
        <w:t>This</w:t>
      </w:r>
      <w:r w:rsidR="00D579A5">
        <w:t xml:space="preserve"> may be </w:t>
      </w:r>
      <w:r w:rsidR="00612F72">
        <w:t xml:space="preserve">attributable to </w:t>
      </w:r>
      <w:r w:rsidR="00D579A5">
        <w:t xml:space="preserve">WR1 </w:t>
      </w:r>
      <w:r w:rsidR="00612F72">
        <w:t>being</w:t>
      </w:r>
      <w:r w:rsidR="007E6E5C">
        <w:t xml:space="preserve"> </w:t>
      </w:r>
      <w:r w:rsidR="00D579A5">
        <w:t>less frequent in winter than summer and spring</w:t>
      </w:r>
      <w:bookmarkEnd w:id="108"/>
      <w:r w:rsidR="00D579A5">
        <w:t xml:space="preserve">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 xml:space="preserve">). </w:t>
      </w:r>
      <w:r>
        <w:t xml:space="preserve"> </w:t>
      </w:r>
    </w:p>
    <w:p w14:paraId="545B6ED7" w14:textId="39075EAF" w:rsidR="0090113B" w:rsidRDefault="0011097C" w:rsidP="005F14E3">
      <w:pPr>
        <w:pStyle w:val="berschrift3"/>
      </w:pPr>
      <w:bookmarkStart w:id="109" w:name="_Toc68517856"/>
      <w:r>
        <w:lastRenderedPageBreak/>
        <w:t xml:space="preserve">Weather regime </w:t>
      </w:r>
      <w:r w:rsidR="00D0035A">
        <w:t xml:space="preserve">2 – </w:t>
      </w:r>
      <w:r w:rsidR="00762FEA">
        <w:t>NAO</w:t>
      </w:r>
      <w:r w:rsidR="00D0035A">
        <w:t>-</w:t>
      </w:r>
      <w:bookmarkEnd w:id="109"/>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17C47AC3"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w:t>
      </w:r>
    </w:p>
    <w:p w14:paraId="45787FF7" w14:textId="60A4AAD8" w:rsidR="005068C0" w:rsidRDefault="0011097C" w:rsidP="005068C0">
      <w:pPr>
        <w:pStyle w:val="berschrift3"/>
      </w:pPr>
      <w:bookmarkStart w:id="110" w:name="_Toc68517857"/>
      <w:r>
        <w:t xml:space="preserve">Weather regime </w:t>
      </w:r>
      <w:r w:rsidR="005068C0">
        <w:t>3 - Atlantic ridge</w:t>
      </w:r>
      <w:bookmarkEnd w:id="110"/>
    </w:p>
    <w:p w14:paraId="46DE099C" w14:textId="591AEA6B"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561A8FB3"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111" w:name="_Toc68517858"/>
      <w:r>
        <w:t xml:space="preserve">Weather regime </w:t>
      </w:r>
      <w:r w:rsidR="005068C0">
        <w:t>4 - Atlantic trough</w:t>
      </w:r>
      <w:bookmarkEnd w:id="111"/>
    </w:p>
    <w:p w14:paraId="6CB66984" w14:textId="30DF11D1"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112" w:name="_Toc68517859"/>
      <w:r>
        <w:t xml:space="preserve">Weather regime </w:t>
      </w:r>
      <w:r w:rsidR="005068C0">
        <w:t>5 - European blocking</w:t>
      </w:r>
      <w:bookmarkEnd w:id="112"/>
    </w:p>
    <w:p w14:paraId="666509FD" w14:textId="4780ABCC"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w:t>
      </w:r>
      <w:r w:rsidR="00581B5B">
        <w:t>,</w:t>
      </w:r>
      <w:r w:rsidR="0033316F" w:rsidRPr="00C97F57">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927BA2">
        <w:t xml:space="preserve">Figure </w:t>
      </w:r>
      <w:r w:rsidR="00927BA2">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14:paraId="3DF7CC36" w14:textId="0B3E407F" w:rsidR="00031CEB" w:rsidRDefault="004F7775" w:rsidP="00EB2DA1">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14:paraId="1ADB87D9" w14:textId="02B7CC6C" w:rsidR="0090113B" w:rsidRDefault="0011097C" w:rsidP="00D0035A">
      <w:pPr>
        <w:pStyle w:val="berschrift3"/>
      </w:pPr>
      <w:bookmarkStart w:id="113" w:name="_Toc68517860"/>
      <w:r>
        <w:t xml:space="preserve">Weather regime </w:t>
      </w:r>
      <w:r w:rsidR="00D0035A">
        <w:t xml:space="preserve">6 - </w:t>
      </w:r>
      <w:r w:rsidR="0090113B">
        <w:t>Scandinavian blocking</w:t>
      </w:r>
      <w:bookmarkEnd w:id="113"/>
    </w:p>
    <w:p w14:paraId="4C46E6D1" w14:textId="2E4B91B1" w:rsidR="005A787B" w:rsidRDefault="006A3969" w:rsidP="00476E1A">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927BA2">
        <w:t xml:space="preserve">Figure </w:t>
      </w:r>
      <w:r w:rsidR="00927BA2">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927BA2">
        <w:t xml:space="preserve">Figure </w:t>
      </w:r>
      <w:r w:rsidR="00927BA2">
        <w:rPr>
          <w:noProof/>
        </w:rPr>
        <w:t>4</w:t>
      </w:r>
      <w:r w:rsidR="00204D3E">
        <w:fldChar w:fldCharType="end"/>
      </w:r>
      <w:r w:rsidR="00204D3E">
        <w:t>c), WR6)</w:t>
      </w:r>
      <w:r w:rsidR="00C83083">
        <w:t>.</w:t>
      </w:r>
    </w:p>
    <w:p w14:paraId="2DC5C1FE" w14:textId="658EDA7E" w:rsidR="00DB78D3" w:rsidRDefault="00DB78D3" w:rsidP="00476E1A">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114" w:name="_Toc68517861"/>
      <w:r>
        <w:t>No regime</w:t>
      </w:r>
      <w:bookmarkEnd w:id="114"/>
    </w:p>
    <w:p w14:paraId="18C5B5DD" w14:textId="62054FB0"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3090730D" w:rsidR="00F87E29" w:rsidRDefault="009C2065" w:rsidP="00A34265">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927BA2">
        <w:t xml:space="preserve">Figure </w:t>
      </w:r>
      <w:r w:rsidR="00927BA2">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115" w:name="_Toc68517862"/>
      <w:r>
        <w:t xml:space="preserve">Installed capacity distributions </w:t>
      </w:r>
      <w:r w:rsidR="00763027">
        <w:t xml:space="preserve">and their </w:t>
      </w:r>
      <w:proofErr w:type="gramStart"/>
      <w:r w:rsidR="00763027">
        <w:t>variability</w:t>
      </w:r>
      <w:bookmarkEnd w:id="115"/>
      <w:proofErr w:type="gramEnd"/>
    </w:p>
    <w:p w14:paraId="635A035F" w14:textId="50049B79" w:rsidR="00D37C4E" w:rsidRDefault="004A7842" w:rsidP="00763027">
      <w:r>
        <w:t>Having examined the different WR</w:t>
      </w:r>
      <w:r w:rsidR="00612F72">
        <w:t>s</w:t>
      </w:r>
      <w:r>
        <w:t xml:space="preserve"> in detail in section </w:t>
      </w:r>
      <w:r>
        <w:fldChar w:fldCharType="begin"/>
      </w:r>
      <w:r>
        <w:instrText xml:space="preserve"> REF _Ref67403424 \r \h </w:instrText>
      </w:r>
      <w:r>
        <w:fldChar w:fldCharType="separate"/>
      </w:r>
      <w:r w:rsidR="00927BA2">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second </w:t>
      </w:r>
      <w:r w:rsidR="00BD7734">
        <w:t>panel</w:t>
      </w:r>
      <w:r w:rsidR="006D784C">
        <w:t>)</w:t>
      </w:r>
      <w:r w:rsidR="00BD7734">
        <w:t xml:space="preserve"> or the IC distribution and variability which we estimate for the year 2050 (</w:t>
      </w:r>
      <w:r w:rsidR="00BD7734">
        <w:fldChar w:fldCharType="begin"/>
      </w:r>
      <w:r w:rsidR="00BD7734">
        <w:instrText xml:space="preserve"> REF _Ref64993375 \h </w:instrText>
      </w:r>
      <w:r w:rsidR="00BD7734">
        <w:fldChar w:fldCharType="separate"/>
      </w:r>
      <w:r w:rsidR="00BD7734">
        <w:t xml:space="preserve">Figure </w:t>
      </w:r>
      <w:r w:rsidR="00BD7734">
        <w:rPr>
          <w:noProof/>
        </w:rPr>
        <w:t>12</w:t>
      </w:r>
      <w:r w:rsidR="00BD7734">
        <w:fldChar w:fldCharType="end"/>
      </w:r>
      <w:r w:rsidR="00BD7734">
        <w:t>, first panel)</w:t>
      </w:r>
      <w:r w:rsidR="006D784C">
        <w:t xml:space="preserve">. </w:t>
      </w:r>
    </w:p>
    <w:p w14:paraId="5894C75F" w14:textId="776B7588" w:rsidR="00D37411" w:rsidRDefault="00A353AC" w:rsidP="00763027">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927BA2">
        <w:t xml:space="preserve">Figure </w:t>
      </w:r>
      <w:r w:rsidR="00927BA2">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6D031B">
        <w:t xml:space="preserve">Table </w:t>
      </w:r>
      <w:r w:rsidR="006D031B">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14:paraId="2ED8E7AF" w14:textId="2FA891F0" w:rsidR="00D37C4E" w:rsidRDefault="00D37C4E" w:rsidP="00763027">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927BA2">
        <w:t xml:space="preserve">Figure </w:t>
      </w:r>
      <w:r w:rsidR="00927BA2">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927BA2">
        <w:t xml:space="preserve">Figure </w:t>
      </w:r>
      <w:r w:rsidR="00927BA2">
        <w:rPr>
          <w:noProof/>
        </w:rPr>
        <w:t>11</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69535E">
        <w:t xml:space="preserve"> </w:t>
      </w:r>
      <w:r w:rsidR="00AC3E1E">
        <w:t>shows the deviation (from the season</w:t>
      </w:r>
      <w:r w:rsidR="00F93D86">
        <w:t>al</w:t>
      </w:r>
      <w:r w:rsidR="00AC3E1E">
        <w:t xml:space="preserve">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927BA2">
        <w:t xml:space="preserve">Figure </w:t>
      </w:r>
      <w:r w:rsidR="00927BA2">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14:paraId="34D77C10" w14:textId="3562EAC9" w:rsidR="00B5495F" w:rsidRDefault="00B5495F" w:rsidP="005B795B">
      <w:pPr>
        <w:pStyle w:val="berschrift3"/>
      </w:pPr>
      <w:bookmarkStart w:id="116" w:name="_Toc68517863"/>
      <w:bookmarkStart w:id="117" w:name="_Ref68530310"/>
      <w:r w:rsidRPr="00C72B65">
        <w:lastRenderedPageBreak/>
        <w:t>S</w:t>
      </w:r>
      <w:r>
        <w:t xml:space="preserve">cenario </w:t>
      </w:r>
      <w:r w:rsidRPr="00C72B65">
        <w:t xml:space="preserve">1 – </w:t>
      </w:r>
      <w:r>
        <w:t xml:space="preserve">Retain PV power production in 2030, but reduce </w:t>
      </w:r>
      <w:proofErr w:type="gramStart"/>
      <w:r>
        <w:t>variability</w:t>
      </w:r>
      <w:bookmarkEnd w:id="116"/>
      <w:bookmarkEnd w:id="117"/>
      <w:proofErr w:type="gramEnd"/>
    </w:p>
    <w:p w14:paraId="28897CA7" w14:textId="0979DAF0" w:rsidR="00046C01" w:rsidRPr="00046C01" w:rsidRDefault="009B4E5B" w:rsidP="00046C01">
      <w:r>
        <w:rPr>
          <w:noProof/>
        </w:rPr>
        <mc:AlternateContent>
          <mc:Choice Requires="wps">
            <w:drawing>
              <wp:anchor distT="0" distB="0" distL="114300" distR="114300" simplePos="0" relativeHeight="251687936" behindDoc="0" locked="0" layoutInCell="1" allowOverlap="1" wp14:anchorId="3BE35205" wp14:editId="40F63FB5">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785AF2B6" w:rsidR="0008521D" w:rsidRPr="009F3AC7" w:rsidRDefault="0008521D" w:rsidP="00A353AC">
                            <w:pPr>
                              <w:pStyle w:val="Beschriftung"/>
                              <w:rPr>
                                <w:noProof/>
                              </w:rPr>
                            </w:pPr>
                            <w:bookmarkStart w:id="118" w:name="_Ref64978084"/>
                            <w:r>
                              <w:t xml:space="preserve">Figure </w:t>
                            </w:r>
                            <w:fldSimple w:instr=" SEQ Figure \* ARABIC ">
                              <w:r>
                                <w:rPr>
                                  <w:noProof/>
                                </w:rPr>
                                <w:t>7</w:t>
                              </w:r>
                            </w:fldSimple>
                            <w:bookmarkEnd w:id="118"/>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785AF2B6" w:rsidR="0008521D" w:rsidRPr="009F3AC7" w:rsidRDefault="0008521D" w:rsidP="00A353AC">
                      <w:pPr>
                        <w:pStyle w:val="Beschriftung"/>
                        <w:rPr>
                          <w:noProof/>
                        </w:rPr>
                      </w:pPr>
                      <w:bookmarkStart w:id="251" w:name="_Ref64978084"/>
                      <w:r>
                        <w:t xml:space="preserve">Figure </w:t>
                      </w:r>
                      <w:fldSimple w:instr=" SEQ Figure \* ARABIC ">
                        <w:r>
                          <w:rPr>
                            <w:noProof/>
                          </w:rPr>
                          <w:t>7</w:t>
                        </w:r>
                      </w:fldSimple>
                      <w:bookmarkEnd w:id="251"/>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commentRangeStart w:id="119"/>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19"/>
      <w:r w:rsidR="00F93D86">
        <w:rPr>
          <w:rStyle w:val="Kommentarzeichen"/>
        </w:rPr>
        <w:commentReference w:id="119"/>
      </w:r>
    </w:p>
    <w:p w14:paraId="7FD1EACE" w14:textId="2FA7572C" w:rsidR="007C7F6F" w:rsidRDefault="008346DA" w:rsidP="00ED08F0">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927BA2">
        <w:t xml:space="preserve">Figure </w:t>
      </w:r>
      <w:r w:rsidR="00927BA2">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927BA2">
        <w:t xml:space="preserve">Table </w:t>
      </w:r>
      <w:r w:rsidR="00927BA2">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927BA2">
        <w:rPr>
          <w:noProof/>
        </w:rPr>
        <w:t>44</w:t>
      </w:r>
      <w:r w:rsidR="00D536E2">
        <w:fldChar w:fldCharType="end"/>
      </w:r>
      <w:r w:rsidR="008E0947">
        <w:t xml:space="preserve">. </w:t>
      </w:r>
    </w:p>
    <w:p w14:paraId="28812700" w14:textId="4472F23B" w:rsidR="00D37411" w:rsidRDefault="00043E35" w:rsidP="00AC3E1E">
      <w:r>
        <w:fldChar w:fldCharType="begin"/>
      </w:r>
      <w:r>
        <w:instrText xml:space="preserve"> REF _Ref64985629 \h </w:instrText>
      </w:r>
      <w:r>
        <w:fldChar w:fldCharType="separate"/>
      </w:r>
      <w:r w:rsidR="00927BA2">
        <w:t xml:space="preserve">Figure </w:t>
      </w:r>
      <w:r w:rsidR="00927BA2">
        <w:rPr>
          <w:noProof/>
        </w:rPr>
        <w:t>8</w:t>
      </w:r>
      <w:r>
        <w:fldChar w:fldCharType="end"/>
      </w:r>
      <w:r>
        <w:t xml:space="preserve"> </w:t>
      </w:r>
      <w:r w:rsidR="006E5B3E">
        <w:t>shows in which countries the additional (difference between 2030 and 2019) installed PV capacities are distributed with the plans from NECPs (left) and with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5F40D6D1" w14:textId="45A5206E" w:rsidR="00104D5A" w:rsidRDefault="00ED08F0" w:rsidP="00104D5A">
      <w:r>
        <w:rPr>
          <w:noProof/>
        </w:rPr>
        <w:lastRenderedPageBreak/>
        <mc:AlternateContent>
          <mc:Choice Requires="wpg">
            <w:drawing>
              <wp:anchor distT="0" distB="0" distL="114300" distR="114300" simplePos="0" relativeHeight="251728896" behindDoc="0" locked="0" layoutInCell="1" allowOverlap="1" wp14:anchorId="56EB5124" wp14:editId="575A47E6">
                <wp:simplePos x="0" y="0"/>
                <wp:positionH relativeFrom="margin">
                  <wp:align>right</wp:align>
                </wp:positionH>
                <wp:positionV relativeFrom="paragraph">
                  <wp:posOffset>120584</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14:paraId="341C04FB" w14:textId="473F9DA0" w:rsidR="0008521D" w:rsidRPr="0051481A" w:rsidRDefault="0008521D" w:rsidP="007C7F6F">
                              <w:pPr>
                                <w:pStyle w:val="Beschriftung"/>
                                <w:rPr>
                                  <w:noProof/>
                                </w:rPr>
                              </w:pPr>
                              <w:bookmarkStart w:id="120" w:name="_Ref64985629"/>
                              <w:r>
                                <w:t xml:space="preserve">Figure </w:t>
                              </w:r>
                              <w:fldSimple w:instr=" SEQ Figure \* ARABIC ">
                                <w:r>
                                  <w:rPr>
                                    <w:noProof/>
                                  </w:rPr>
                                  <w:t>8</w:t>
                                </w:r>
                              </w:fldSimple>
                              <w:bookmarkEnd w:id="120"/>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32"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EB5124" id="Gruppieren 13" o:spid="_x0000_s1033" style="position:absolute;left:0;text-align:left;margin-left:419.55pt;margin-top:9.5pt;width:470.75pt;height:300pt;z-index:251728896;mso-position-horizontal:right;mso-position-horizontal-relative:margin" coordsize="59785,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z/In23QAAAAcBAAAPAAAA&#10;ZHJzL2Rvd25yZXYueG1sTI9Ba8JAEIXvhf6HZQq91U3aKjVmIyJtT1KoFoq3MRmTYHY2ZNck/vuO&#10;p3oa5r3hzffS5Wgb1VPna8cG4kkEijh3Rc2lgZ/dx9MbKB+QC2wck4ELeVhm93cpJoUb+Jv6bSiV&#10;hLBP0EAVQpto7fOKLPqJa4nFO7rOYpC1K3XR4SDhttHPUTTTFmuWDxW2tK4oP23P1sDngMPqJX7v&#10;N6fj+rLfTb9+NzEZ8/gwrhagAo3h/xiu+IIOmTAd3JkLrxoDUiSIOpcp7vw1noI6GJhdFZ2l+pY/&#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">
                <v:shape id="Textfeld 21" o:spid="_x0000_s1034" type="#_x0000_t202" style="position:absolute;top:31146;width:59785;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41C04FB" w14:textId="473F9DA0" w:rsidR="0008521D" w:rsidRPr="0051481A" w:rsidRDefault="0008521D" w:rsidP="007C7F6F">
                        <w:pPr>
                          <w:pStyle w:val="Beschriftung"/>
                          <w:rPr>
                            <w:noProof/>
                          </w:rPr>
                        </w:pPr>
                        <w:bookmarkStart w:id="256" w:name="_Ref64985629"/>
                        <w:r>
                          <w:t xml:space="preserve">Figure </w:t>
                        </w:r>
                        <w:fldSimple w:instr=" SEQ Figure \* ARABIC ">
                          <w:r>
                            <w:rPr>
                              <w:noProof/>
                            </w:rPr>
                            <w:t>8</w:t>
                          </w:r>
                        </w:fldSimple>
                        <w:bookmarkEnd w:id="256"/>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o:spid="_x0000_s1035" type="#_x0000_t75" style="position:absolute;width:59785;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r:id="rId33" o:title="" croptop="6547f" cropbottom="7619f" cropleft="8979f" cropright="6334f"/>
                </v:shape>
                <w10:wrap type="topAndBottom" anchorx="margin"/>
              </v:group>
            </w:pict>
          </mc:Fallback>
        </mc:AlternateContent>
      </w:r>
      <w:r w:rsidR="00ED05C0">
        <w:t>Since the method favours countr</w:t>
      </w:r>
      <w:r w:rsidR="004211C8">
        <w:t>ies</w:t>
      </w:r>
      <w:r w:rsidR="00ED05C0">
        <w:t xml:space="preserve">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w:t>
      </w:r>
      <w:proofErr w:type="gramStart"/>
      <w:r w:rsidR="00785F3C">
        <w:t>Ireland</w:t>
      </w:r>
      <w:proofErr w:type="gramEnd"/>
      <w:r w:rsidR="00785F3C">
        <w:t xml:space="preserve">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927BA2">
        <w:t xml:space="preserve">Figure </w:t>
      </w:r>
      <w:r w:rsidR="00927BA2">
        <w:rPr>
          <w:noProof/>
        </w:rPr>
        <w:t>9</w:t>
      </w:r>
      <w:r w:rsidR="00104D5A">
        <w:fldChar w:fldCharType="end"/>
      </w:r>
      <w:r w:rsidR="001E226E">
        <w:t>. 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2E784557" w14:textId="77777777" w:rsidR="00ED05C0" w:rsidRDefault="00ED05C0">
      <w:pPr>
        <w:spacing w:after="160" w:line="259" w:lineRule="auto"/>
        <w:ind w:firstLine="0"/>
        <w:jc w:val="left"/>
      </w:pPr>
      <w:r>
        <w:br w:type="page"/>
      </w:r>
    </w:p>
    <w:p w14:paraId="48DAAC27" w14:textId="5ED3DF22" w:rsidR="00ED05C0" w:rsidRDefault="00561077">
      <w:pPr>
        <w:spacing w:after="160" w:line="259" w:lineRule="auto"/>
        <w:ind w:firstLine="0"/>
        <w:jc w:val="left"/>
      </w:pPr>
      <w:commentRangeStart w:id="121"/>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1"/>
      <w:r w:rsidR="004211C8">
        <w:rPr>
          <w:rStyle w:val="Kommentarzeichen"/>
        </w:rPr>
        <w:commentReference w:id="121"/>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7EC60E74" w:rsidR="0008521D" w:rsidRPr="008B029D" w:rsidRDefault="0008521D" w:rsidP="009968D5">
                            <w:pPr>
                              <w:pStyle w:val="Beschriftung"/>
                              <w:rPr>
                                <w:noProof/>
                              </w:rPr>
                            </w:pPr>
                            <w:bookmarkStart w:id="122" w:name="_Ref67817761"/>
                            <w:bookmarkStart w:id="123" w:name="_Ref67817782"/>
                            <w:r>
                              <w:t xml:space="preserve">Figure </w:t>
                            </w:r>
                            <w:fldSimple w:instr=" SEQ Figure \* ARABIC ">
                              <w:r>
                                <w:rPr>
                                  <w:noProof/>
                                </w:rPr>
                                <w:t>9</w:t>
                              </w:r>
                            </w:fldSimple>
                            <w:bookmarkEnd w:id="122"/>
                            <w:r>
                              <w:t xml:space="preserve">: </w:t>
                            </w:r>
                            <w:bookmarkEnd w:id="123"/>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6" type="#_x0000_t20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stroked="f">
                <v:textbox style="mso-fit-shape-to-text:t" inset="0,0,0,0">
                  <w:txbxContent>
                    <w:p w14:paraId="78F67FF1" w14:textId="7EC60E74" w:rsidR="0008521D" w:rsidRPr="008B029D" w:rsidRDefault="0008521D" w:rsidP="009968D5">
                      <w:pPr>
                        <w:pStyle w:val="Beschriftung"/>
                        <w:rPr>
                          <w:noProof/>
                        </w:rPr>
                      </w:pPr>
                      <w:bookmarkStart w:id="264" w:name="_Ref67817761"/>
                      <w:bookmarkStart w:id="265" w:name="_Ref67817782"/>
                      <w:r>
                        <w:t xml:space="preserve">Figure </w:t>
                      </w:r>
                      <w:fldSimple w:instr=" SEQ Figure \* ARABIC ">
                        <w:r>
                          <w:rPr>
                            <w:noProof/>
                          </w:rPr>
                          <w:t>9</w:t>
                        </w:r>
                      </w:fldSimple>
                      <w:bookmarkEnd w:id="264"/>
                      <w:r>
                        <w:t xml:space="preserve">: </w:t>
                      </w:r>
                      <w:bookmarkEnd w:id="265"/>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4F9E28A5"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927BA2">
        <w:t xml:space="preserve">Figure </w:t>
      </w:r>
      <w:r w:rsidR="00927BA2">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301F771D"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5"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788EDA2C" w:rsidR="0008521D" w:rsidRPr="00AB3DDC" w:rsidRDefault="0008521D" w:rsidP="00ED05C0">
                            <w:pPr>
                              <w:pStyle w:val="Beschriftung"/>
                              <w:rPr>
                                <w:noProof/>
                              </w:rPr>
                            </w:pPr>
                            <w:bookmarkStart w:id="124" w:name="_Ref67583086"/>
                            <w:r>
                              <w:t xml:space="preserve">Figure </w:t>
                            </w:r>
                            <w:fldSimple w:instr=" SEQ Figure \* ARABIC ">
                              <w:r>
                                <w:rPr>
                                  <w:noProof/>
                                </w:rPr>
                                <w:t>10</w:t>
                              </w:r>
                            </w:fldSimple>
                            <w:bookmarkEnd w:id="124"/>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7" type="#_x0000_t202"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788EDA2C" w:rsidR="0008521D" w:rsidRPr="00AB3DDC" w:rsidRDefault="0008521D" w:rsidP="00ED05C0">
                      <w:pPr>
                        <w:pStyle w:val="Beschriftung"/>
                        <w:rPr>
                          <w:noProof/>
                        </w:rPr>
                      </w:pPr>
                      <w:bookmarkStart w:id="268" w:name="_Ref67583086"/>
                      <w:r>
                        <w:t xml:space="preserve">Figure </w:t>
                      </w:r>
                      <w:fldSimple w:instr=" SEQ Figure \* ARABIC ">
                        <w:r>
                          <w:rPr>
                            <w:noProof/>
                          </w:rPr>
                          <w:t>10</w:t>
                        </w:r>
                      </w:fldSimple>
                      <w:bookmarkEnd w:id="268"/>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70A58325" w:rsidR="0008521D" w:rsidRPr="007557FE" w:rsidRDefault="0008521D" w:rsidP="00BC66A2">
                            <w:pPr>
                              <w:pStyle w:val="Beschriftung"/>
                              <w:rPr>
                                <w:noProof/>
                              </w:rPr>
                            </w:pPr>
                            <w:bookmarkStart w:id="125" w:name="_Ref67583088"/>
                            <w:r>
                              <w:t xml:space="preserve">Figure </w:t>
                            </w:r>
                            <w:fldSimple w:instr=" SEQ Figure \* ARABIC ">
                              <w:r>
                                <w:rPr>
                                  <w:noProof/>
                                </w:rPr>
                                <w:t>11</w:t>
                              </w:r>
                            </w:fldSimple>
                            <w:bookmarkEnd w:id="125"/>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8" type="#_x0000_t202"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70A58325" w:rsidR="0008521D" w:rsidRPr="007557FE" w:rsidRDefault="0008521D" w:rsidP="00BC66A2">
                      <w:pPr>
                        <w:pStyle w:val="Beschriftung"/>
                        <w:rPr>
                          <w:noProof/>
                        </w:rPr>
                      </w:pPr>
                      <w:bookmarkStart w:id="270" w:name="_Ref67583088"/>
                      <w:r>
                        <w:t xml:space="preserve">Figure </w:t>
                      </w:r>
                      <w:fldSimple w:instr=" SEQ Figure \* ARABIC ">
                        <w:r>
                          <w:rPr>
                            <w:noProof/>
                          </w:rPr>
                          <w:t>11</w:t>
                        </w:r>
                      </w:fldSimple>
                      <w:bookmarkEnd w:id="270"/>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126" w:name="_Toc68517864"/>
      <w:bookmarkStart w:id="127" w:name="_Ref68530341"/>
      <w:r w:rsidRPr="00C72B65">
        <w:t>S</w:t>
      </w:r>
      <w:r>
        <w:t>cenario 2</w:t>
      </w:r>
      <w:r w:rsidRPr="00C72B65">
        <w:t xml:space="preserve"> –</w:t>
      </w:r>
      <w:r>
        <w:t xml:space="preserve"> Retain PV power production in 2050, but reduce </w:t>
      </w:r>
      <w:proofErr w:type="gramStart"/>
      <w:r>
        <w:t>variability</w:t>
      </w:r>
      <w:bookmarkEnd w:id="126"/>
      <w:bookmarkEnd w:id="127"/>
      <w:proofErr w:type="gramEnd"/>
    </w:p>
    <w:p w14:paraId="1FE712FE" w14:textId="0F25676A"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927BA2">
        <w:t xml:space="preserve">Figure </w:t>
      </w:r>
      <w:r w:rsidR="00927BA2">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927BA2">
        <w:t xml:space="preserve">Table </w:t>
      </w:r>
      <w:r w:rsidR="00927BA2">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927BA2">
        <w:rPr>
          <w:noProof/>
        </w:rPr>
        <w:t>45</w:t>
      </w:r>
      <w:r w:rsidR="00357397">
        <w:fldChar w:fldCharType="end"/>
      </w:r>
      <w:r w:rsidR="009A3A44">
        <w:t>.</w:t>
      </w:r>
      <w:r w:rsidR="008B480F">
        <w:t xml:space="preserve"> </w:t>
      </w:r>
    </w:p>
    <w:p w14:paraId="64D1C7F2" w14:textId="63A1F52E" w:rsidR="007E14CA" w:rsidRDefault="00B42277" w:rsidP="00B42277">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927BA2">
        <w:t xml:space="preserve">Table </w:t>
      </w:r>
      <w:r w:rsidR="00927BA2">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927BA2">
        <w:rPr>
          <w:noProof/>
        </w:rPr>
        <w:t>45</w:t>
      </w:r>
      <w:r w:rsidR="00AA7E2D">
        <w:fldChar w:fldCharType="end"/>
      </w:r>
      <w:r w:rsidR="00AF7349">
        <w:t>.</w:t>
      </w:r>
      <w:r>
        <w:t xml:space="preserve"> </w:t>
      </w:r>
    </w:p>
    <w:p w14:paraId="6A466FD0" w14:textId="4D19493F"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927BA2">
        <w:t xml:space="preserve">Figure </w:t>
      </w:r>
      <w:r w:rsidR="00927BA2">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927BA2">
        <w:rPr>
          <w:noProof/>
        </w:rPr>
        <w:t>35</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2D222ABE" w:rsidR="002B7F15" w:rsidRDefault="00015EBD">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6AE1DFB" w:rsidR="0008521D" w:rsidRPr="00A22060" w:rsidRDefault="0008521D" w:rsidP="005A3A2F">
                            <w:pPr>
                              <w:pStyle w:val="Beschriftung"/>
                              <w:rPr>
                                <w:noProof/>
                              </w:rPr>
                            </w:pPr>
                            <w:bookmarkStart w:id="128" w:name="_Ref64993375"/>
                            <w:bookmarkStart w:id="129" w:name="_Hlk65592583"/>
                            <w:bookmarkStart w:id="130" w:name="_Hlk65592584"/>
                            <w:bookmarkStart w:id="131" w:name="_Hlk65592594"/>
                            <w:bookmarkStart w:id="132" w:name="_Hlk65592595"/>
                            <w:r>
                              <w:t xml:space="preserve">Figure </w:t>
                            </w:r>
                            <w:fldSimple w:instr=" SEQ Figure \* ARABIC ">
                              <w:r>
                                <w:rPr>
                                  <w:noProof/>
                                </w:rPr>
                                <w:t>12</w:t>
                              </w:r>
                            </w:fldSimple>
                            <w:bookmarkEnd w:id="128"/>
                            <w:r>
                              <w:t xml:space="preserve">: </w:t>
                            </w:r>
                            <w:bookmarkEnd w:id="129"/>
                            <w:bookmarkEnd w:id="130"/>
                            <w:bookmarkEnd w:id="131"/>
                            <w:bookmarkEnd w:id="132"/>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9" type="#_x0000_t20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stroked="f">
                <v:textbox style="mso-fit-shape-to-text:t" inset="0,0,0,0">
                  <w:txbxContent>
                    <w:p w14:paraId="1DAA5828" w14:textId="46AE1DFB" w:rsidR="0008521D" w:rsidRPr="00A22060" w:rsidRDefault="0008521D" w:rsidP="005A3A2F">
                      <w:pPr>
                        <w:pStyle w:val="Beschriftung"/>
                        <w:rPr>
                          <w:noProof/>
                        </w:rPr>
                      </w:pPr>
                      <w:bookmarkStart w:id="278" w:name="_Ref64993375"/>
                      <w:bookmarkStart w:id="279" w:name="_Hlk65592583"/>
                      <w:bookmarkStart w:id="280" w:name="_Hlk65592584"/>
                      <w:bookmarkStart w:id="281" w:name="_Hlk65592594"/>
                      <w:bookmarkStart w:id="282" w:name="_Hlk65592595"/>
                      <w:r>
                        <w:t xml:space="preserve">Figure </w:t>
                      </w:r>
                      <w:fldSimple w:instr=" SEQ Figure \* ARABIC ">
                        <w:r>
                          <w:rPr>
                            <w:noProof/>
                          </w:rPr>
                          <w:t>12</w:t>
                        </w:r>
                      </w:fldSimple>
                      <w:bookmarkEnd w:id="278"/>
                      <w:r>
                        <w:t xml:space="preserve">: </w:t>
                      </w:r>
                      <w:bookmarkEnd w:id="279"/>
                      <w:bookmarkEnd w:id="280"/>
                      <w:bookmarkEnd w:id="281"/>
                      <w:bookmarkEnd w:id="282"/>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bookmarkStart w:id="133" w:name="_Ref67995338"/>
    <w:bookmarkStart w:id="134" w:name="_Toc68517865"/>
    <w:p w14:paraId="6603A28A" w14:textId="2800EEC2" w:rsidR="00B5495F" w:rsidRDefault="00FF6D1D" w:rsidP="005B795B">
      <w:pPr>
        <w:pStyle w:val="berschrift3"/>
      </w:pPr>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8"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14:paraId="1F689BC6" w14:textId="5A2828EA" w:rsidR="0008521D" w:rsidRPr="001E1400" w:rsidRDefault="0008521D" w:rsidP="00816D8E">
                              <w:pPr>
                                <w:pStyle w:val="Beschriftung"/>
                                <w:rPr>
                                  <w:noProof/>
                                </w:rPr>
                              </w:pPr>
                              <w:bookmarkStart w:id="135" w:name="_Ref65319133"/>
                              <w:r>
                                <w:t xml:space="preserve">Figure </w:t>
                              </w:r>
                              <w:fldSimple w:instr=" SEQ Figure \* ARABIC ">
                                <w:r>
                                  <w:rPr>
                                    <w:noProof/>
                                  </w:rPr>
                                  <w:t>13</w:t>
                                </w:r>
                              </w:fldSimple>
                              <w:bookmarkEnd w:id="135"/>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C975B" id="Gruppieren 15" o:spid="_x0000_s1040" style="position:absolute;left:0;text-align:left;margin-left:-1.1pt;margin-top:25.8pt;width:471.15pt;height:296.2pt;z-index:251704320;mso-height-relative:margin" coordsize="59836,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o:spid="_x0000_s1041" type="#_x0000_t75" style="position:absolute;width:59836;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r:id="rId39" o:title="" croptop="6700f" cropbottom="7748f" cropleft="8957f" cropright="6598f"/>
                </v:shape>
                <v:shape id="Textfeld 35" o:spid="_x0000_s1042" type="#_x0000_t202" style="position:absolute;left:95;top:30479;width:5974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F689BC6" w14:textId="5A2828EA" w:rsidR="0008521D" w:rsidRPr="001E1400" w:rsidRDefault="0008521D" w:rsidP="00816D8E">
                        <w:pPr>
                          <w:pStyle w:val="Beschriftung"/>
                          <w:rPr>
                            <w:noProof/>
                          </w:rPr>
                        </w:pPr>
                        <w:bookmarkStart w:id="286" w:name="_Ref65319133"/>
                        <w:r>
                          <w:t xml:space="preserve">Figure </w:t>
                        </w:r>
                        <w:fldSimple w:instr=" SEQ Figure \* ARABIC ">
                          <w:r>
                            <w:rPr>
                              <w:noProof/>
                            </w:rPr>
                            <w:t>13</w:t>
                          </w:r>
                        </w:fldSimple>
                        <w:bookmarkEnd w:id="286"/>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bookmarkEnd w:id="133"/>
      <w:r w:rsidR="00B5495F" w:rsidRPr="00C72B65">
        <w:t>S</w:t>
      </w:r>
      <w:r w:rsidR="00B5495F">
        <w:t>cenario 3</w:t>
      </w:r>
      <w:r w:rsidR="00B5495F" w:rsidRPr="00C72B65">
        <w:t xml:space="preserve"> –</w:t>
      </w:r>
      <w:r w:rsidR="00B5495F" w:rsidRPr="00A16BDB">
        <w:t xml:space="preserve"> </w:t>
      </w:r>
      <w:r w:rsidR="00B5495F">
        <w:t>Cost and variability minimization</w:t>
      </w:r>
      <w:bookmarkEnd w:id="134"/>
    </w:p>
    <w:p w14:paraId="7B822F56" w14:textId="5BFA0628" w:rsidR="0003097A" w:rsidRDefault="007849E5" w:rsidP="007849E5">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14:paraId="1F7D963F" w14:textId="65A4E32B"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927BA2">
        <w:t xml:space="preserve">Figure </w:t>
      </w:r>
      <w:r w:rsidR="00927BA2">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927BA2">
        <w:t xml:space="preserve">Table </w:t>
      </w:r>
      <w:r w:rsidR="00927BA2">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bookmarkStart w:id="136" w:name="_Ref67998346"/>
    <w:bookmarkStart w:id="137" w:name="_Ref68012071"/>
    <w:bookmarkStart w:id="138" w:name="_Toc68517866"/>
    <w:p w14:paraId="01B5F85D" w14:textId="4D1830C9" w:rsidR="00B5495F" w:rsidRDefault="00A41624" w:rsidP="005B795B">
      <w:pPr>
        <w:pStyle w:val="berschrift3"/>
      </w:pPr>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C6B2845" w:rsidR="0008521D" w:rsidRPr="00DD033D" w:rsidRDefault="0008521D" w:rsidP="00990BA6">
                            <w:pPr>
                              <w:pStyle w:val="Beschriftung"/>
                              <w:rPr>
                                <w:noProof/>
                              </w:rPr>
                            </w:pPr>
                            <w:bookmarkStart w:id="139" w:name="_Ref65335783"/>
                            <w:r>
                              <w:t xml:space="preserve">Figure </w:t>
                            </w:r>
                            <w:fldSimple w:instr=" SEQ Figure \* ARABIC ">
                              <w:r>
                                <w:rPr>
                                  <w:noProof/>
                                </w:rPr>
                                <w:t>14</w:t>
                              </w:r>
                            </w:fldSimple>
                            <w:bookmarkEnd w:id="139"/>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3" type="#_x0000_t202"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stroked="f">
                <v:textbox inset="0,0,0,0">
                  <w:txbxContent>
                    <w:p w14:paraId="0F556800" w14:textId="5C6B2845" w:rsidR="0008521D" w:rsidRPr="00DD033D" w:rsidRDefault="0008521D" w:rsidP="00990BA6">
                      <w:pPr>
                        <w:pStyle w:val="Beschriftung"/>
                        <w:rPr>
                          <w:noProof/>
                        </w:rPr>
                      </w:pPr>
                      <w:bookmarkStart w:id="291" w:name="_Ref65335783"/>
                      <w:r>
                        <w:t xml:space="preserve">Figure </w:t>
                      </w:r>
                      <w:fldSimple w:instr=" SEQ Figure \* ARABIC ">
                        <w:r>
                          <w:rPr>
                            <w:noProof/>
                          </w:rPr>
                          <w:t>14</w:t>
                        </w:r>
                      </w:fldSimple>
                      <w:bookmarkEnd w:id="291"/>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0"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36"/>
      <w:bookmarkEnd w:id="137"/>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38"/>
    </w:p>
    <w:p w14:paraId="6474DC7C" w14:textId="3AC875F3"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14:paraId="7AC0791C" w14:textId="5389A8FE" w:rsidR="002B7F15" w:rsidRDefault="00BF4582" w:rsidP="002B7F15">
      <w:r>
        <w:t xml:space="preserve">The results are shown in </w:t>
      </w:r>
      <w:r>
        <w:fldChar w:fldCharType="begin"/>
      </w:r>
      <w:r>
        <w:instrText xml:space="preserve"> REF _Ref65399700 \h </w:instrText>
      </w:r>
      <w:r>
        <w:fldChar w:fldCharType="separate"/>
      </w:r>
      <w:r w:rsidR="00927BA2">
        <w:t xml:space="preserve">Figure </w:t>
      </w:r>
      <w:r w:rsidR="00927BA2">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(5.2GW in S1).</w:t>
      </w:r>
    </w:p>
    <w:p w14:paraId="188C2C46" w14:textId="0949E340" w:rsidR="0056141D" w:rsidRDefault="00006FF0" w:rsidP="004940BE">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0CA4EF9A" w:rsidR="0008521D" w:rsidRPr="005F229B" w:rsidRDefault="0008521D" w:rsidP="00BF4582">
                            <w:pPr>
                              <w:pStyle w:val="Beschriftung"/>
                              <w:rPr>
                                <w:noProof/>
                              </w:rPr>
                            </w:pPr>
                            <w:bookmarkStart w:id="140" w:name="_Ref65399700"/>
                            <w:r>
                              <w:t xml:space="preserve">Figure </w:t>
                            </w:r>
                            <w:fldSimple w:instr=" SEQ Figure \* ARABIC ">
                              <w:r>
                                <w:rPr>
                                  <w:noProof/>
                                </w:rPr>
                                <w:t>15</w:t>
                              </w:r>
                            </w:fldSimple>
                            <w:bookmarkEnd w:id="140"/>
                            <w:r>
                              <w:t xml:space="preserve"> </w:t>
                            </w:r>
                            <w:bookmarkStart w:id="141"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4" type="#_x0000_t202"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stroked="f">
                <v:textbox inset="0,0,0,0">
                  <w:txbxContent>
                    <w:p w14:paraId="40C9CB39" w14:textId="0CA4EF9A" w:rsidR="0008521D" w:rsidRPr="005F229B" w:rsidRDefault="0008521D" w:rsidP="00BF4582">
                      <w:pPr>
                        <w:pStyle w:val="Beschriftung"/>
                        <w:rPr>
                          <w:noProof/>
                        </w:rPr>
                      </w:pPr>
                      <w:bookmarkStart w:id="294" w:name="_Ref65399700"/>
                      <w:r>
                        <w:t xml:space="preserve">Figure </w:t>
                      </w:r>
                      <w:fldSimple w:instr=" SEQ Figure \* ARABIC ">
                        <w:r>
                          <w:rPr>
                            <w:noProof/>
                          </w:rPr>
                          <w:t>15</w:t>
                        </w:r>
                      </w:fldSimple>
                      <w:bookmarkEnd w:id="294"/>
                      <w:r>
                        <w:t xml:space="preserve"> </w:t>
                      </w:r>
                      <w:bookmarkStart w:id="295"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295"/>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88ECC0" w14:textId="25EB0327" w:rsidR="00AF1178" w:rsidRDefault="004940BE" w:rsidP="0023279E">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 xml:space="preserve">must be covered with PV power production yields to the results presented in </w:t>
      </w:r>
      <w:r>
        <w:fldChar w:fldCharType="begin"/>
      </w:r>
      <w:r>
        <w:instrText xml:space="preserve"> REF _Ref65402092 \h </w:instrText>
      </w:r>
      <w:r>
        <w:fldChar w:fldCharType="separate"/>
      </w:r>
      <w:r w:rsidR="00927BA2">
        <w:t xml:space="preserve">Figure </w:t>
      </w:r>
      <w:r w:rsidR="00927BA2">
        <w:rPr>
          <w:noProof/>
        </w:rPr>
        <w:t>16</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14:paraId="52E1C516" w14:textId="66B4F7B0" w:rsidR="007763C3" w:rsidRDefault="007763C3">
      <w:pPr>
        <w:spacing w:after="160" w:line="259" w:lineRule="auto"/>
        <w:ind w:firstLine="0"/>
        <w:jc w:val="left"/>
      </w:pPr>
      <w:r>
        <w:br w:type="page"/>
      </w:r>
    </w:p>
    <w:p w14:paraId="792CDCDC" w14:textId="5E615354" w:rsidR="00AF1178" w:rsidRDefault="007763C3" w:rsidP="00AF1178">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16B2931" w:rsidR="0008521D" w:rsidRPr="00F4458C" w:rsidRDefault="0008521D" w:rsidP="00AF1178">
                            <w:pPr>
                              <w:pStyle w:val="Beschriftung"/>
                              <w:rPr>
                                <w:noProof/>
                              </w:rPr>
                            </w:pPr>
                            <w:bookmarkStart w:id="142" w:name="_Ref65402092"/>
                            <w:r>
                              <w:t xml:space="preserve">Figure </w:t>
                            </w:r>
                            <w:fldSimple w:instr=" SEQ Figure \* ARABIC ">
                              <w:r>
                                <w:rPr>
                                  <w:noProof/>
                                </w:rPr>
                                <w:t>16</w:t>
                              </w:r>
                            </w:fldSimple>
                            <w:bookmarkEnd w:id="142"/>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5" type="#_x0000_t202"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716B2931" w:rsidR="0008521D" w:rsidRPr="00F4458C" w:rsidRDefault="0008521D" w:rsidP="00AF1178">
                      <w:pPr>
                        <w:pStyle w:val="Beschriftung"/>
                        <w:rPr>
                          <w:noProof/>
                        </w:rPr>
                      </w:pPr>
                      <w:bookmarkStart w:id="297" w:name="_Ref65402092"/>
                      <w:r>
                        <w:t xml:space="preserve">Figure </w:t>
                      </w:r>
                      <w:fldSimple w:instr=" SEQ Figure \* ARABIC ">
                        <w:r>
                          <w:rPr>
                            <w:noProof/>
                          </w:rPr>
                          <w:t>16</w:t>
                        </w:r>
                      </w:fldSimple>
                      <w:bookmarkEnd w:id="297"/>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2"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t xml:space="preserve">An overview of all the </w:t>
      </w:r>
      <w:r w:rsidR="0034229E">
        <w:t>four scenarios' important result</w:t>
      </w:r>
      <w:r w:rsidR="00AF1178">
        <w:t>s can be found in</w:t>
      </w:r>
      <w:r w:rsidR="00FF70DD">
        <w:t xml:space="preserve">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34229E">
        <w:t xml:space="preserve"> to compare</w:t>
      </w:r>
      <w:r w:rsidR="007F6CDA">
        <w:t xml:space="preserve">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927BA2">
        <w:t xml:space="preserve">Figure </w:t>
      </w:r>
      <w:r w:rsidR="00927BA2">
        <w:rPr>
          <w:noProof/>
        </w:rPr>
        <w:t>17</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927BA2">
        <w:t xml:space="preserve">Figure </w:t>
      </w:r>
      <w:r w:rsidR="00927BA2">
        <w:rPr>
          <w:noProof/>
        </w:rPr>
        <w:t>29</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3"/>
          <w:pgSz w:w="12240" w:h="15840"/>
          <w:pgMar w:top="1134" w:right="1417" w:bottom="1417" w:left="1417" w:header="708" w:footer="708" w:gutter="0"/>
          <w:cols w:space="708"/>
          <w:titlePg/>
          <w:docGrid w:linePitch="360"/>
        </w:sectPr>
      </w:pPr>
    </w:p>
    <w:p w14:paraId="312AD270" w14:textId="6AAA9428" w:rsidR="00AC1C8F" w:rsidRDefault="00AC1C8F" w:rsidP="00AC1C8F">
      <w:pPr>
        <w:pStyle w:val="Beschriftung"/>
        <w:keepNext/>
      </w:pPr>
      <w:bookmarkStart w:id="143" w:name="_Ref67660215"/>
      <w:bookmarkStart w:id="144" w:name="_Ref67660329"/>
      <w:r>
        <w:lastRenderedPageBreak/>
        <w:t xml:space="preserve">Table </w:t>
      </w:r>
      <w:fldSimple w:instr=" SEQ Table \* ARABIC ">
        <w:r w:rsidR="00927BA2">
          <w:rPr>
            <w:noProof/>
          </w:rPr>
          <w:t>5</w:t>
        </w:r>
      </w:fldSimple>
      <w:bookmarkEnd w:id="143"/>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44"/>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6AE5BCF6" w:rsidR="00AC1C8F" w:rsidRDefault="00AC1C8F" w:rsidP="00AC1C8F">
      <w:pPr>
        <w:pStyle w:val="Beschriftung"/>
        <w:keepNext/>
      </w:pPr>
      <w:bookmarkStart w:id="145" w:name="_Ref67660485"/>
      <w:bookmarkStart w:id="146" w:name="_Ref67660502"/>
      <w:r>
        <w:lastRenderedPageBreak/>
        <w:t xml:space="preserve">Table </w:t>
      </w:r>
      <w:fldSimple w:instr=" SEQ Table \* ARABIC ">
        <w:r w:rsidR="00927BA2">
          <w:rPr>
            <w:noProof/>
          </w:rPr>
          <w:t>6</w:t>
        </w:r>
      </w:fldSimple>
      <w:bookmarkEnd w:id="145"/>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146"/>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47" w:name="_Toc68517867"/>
      <w:r>
        <w:lastRenderedPageBreak/>
        <w:t>Discussion</w:t>
      </w:r>
      <w:bookmarkEnd w:id="147"/>
    </w:p>
    <w:p w14:paraId="44114050" w14:textId="7D37DDC0"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 </w:t>
      </w:r>
      <w:r w:rsidR="002442CC">
        <w:t>for</w:t>
      </w:r>
      <w:r w:rsidR="00C66B40">
        <w:t xml:space="preserve"> Europe</w:t>
      </w:r>
      <w:r w:rsidR="00CF1AE5">
        <w:t>,</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towards </w:t>
      </w:r>
      <w:r w:rsidR="00A73305">
        <w:t xml:space="preserve">the year </w:t>
      </w:r>
      <w:r w:rsidR="00E85E25">
        <w:t>2030 and 2050.</w:t>
      </w:r>
      <w:r w:rsidR="00737E8D">
        <w:t xml:space="preserve"> </w:t>
      </w:r>
      <w:r w:rsidR="0076035B">
        <w:t>Furthermore, the results show that we</w:t>
      </w:r>
      <w:r w:rsidR="006044AB">
        <w:t xml:space="preserve"> </w:t>
      </w:r>
      <w:r w:rsidR="00737E8D">
        <w:t>successfully 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w:t>
      </w:r>
      <w:r w:rsidR="00CF1AE5">
        <w:t>four scenarios' derived result</w:t>
      </w:r>
      <w:r w:rsidR="000B554C">
        <w:t xml:space="preserve">s also </w:t>
      </w:r>
      <w:r w:rsidR="00207963">
        <w:t>emphasize</w:t>
      </w:r>
      <w:r w:rsidR="000B554C">
        <w:t xml:space="preserve"> how easily the method can be </w:t>
      </w:r>
      <w:r w:rsidR="00207963">
        <w:t>extended</w:t>
      </w:r>
      <w:r w:rsidR="000B554C">
        <w:t xml:space="preserve"> to implement additional constraints. </w:t>
      </w:r>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w:t>
      </w:r>
      <w:r w:rsidR="00CF1AE5">
        <w:t>.</w:t>
      </w:r>
      <w:r w:rsidR="005A5C0A">
        <w:t xml:space="preserve"> </w:t>
      </w:r>
      <w:r w:rsidR="00CF1AE5">
        <w:t>F</w:t>
      </w:r>
      <w:r w:rsidR="005A5C0A">
        <w:t>inally</w:t>
      </w:r>
      <w:r w:rsidR="00CF1AE5">
        <w:t>, we return</w:t>
      </w:r>
      <w:r w:rsidR="005A5C0A">
        <w:t xml:space="preserve"> to th</w:t>
      </w:r>
      <w:r w:rsidR="00CF1AE5">
        <w:t>is study's initial motivation</w:t>
      </w:r>
      <w:r w:rsidR="005A5C0A">
        <w:t xml:space="preserve">: in a future where </w:t>
      </w:r>
      <w:r w:rsidR="00CF1AE5">
        <w:t>renewables will dominate energy production</w:t>
      </w:r>
      <w:r w:rsidR="005A5C0A">
        <w:t>, to what degree can WR associated variability of PV power production be counteracted by a clever spatial distribution of future PV systems.</w:t>
      </w:r>
    </w:p>
    <w:p w14:paraId="1C61F6BC" w14:textId="7C27264B" w:rsidR="00192806" w:rsidRPr="00192806" w:rsidRDefault="00192806" w:rsidP="00192806">
      <w:pPr>
        <w:pStyle w:val="berschrift2"/>
      </w:pPr>
      <w:bookmarkStart w:id="148" w:name="_Ref67823327"/>
      <w:bookmarkStart w:id="149" w:name="_Toc68517868"/>
      <w:r>
        <w:t xml:space="preserve">Weather regimes </w:t>
      </w:r>
      <w:r w:rsidR="00EE3A9B">
        <w:t>classification</w:t>
      </w:r>
      <w:bookmarkEnd w:id="148"/>
      <w:bookmarkEnd w:id="149"/>
    </w:p>
    <w:p w14:paraId="371FA830" w14:textId="426A909C" w:rsidR="00DF30FA" w:rsidRDefault="000F7C3D" w:rsidP="00E424C5">
      <w:r>
        <w:t>As the weather regimes are the basis for your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year </w:t>
      </w:r>
      <w:r w:rsidR="003B295F">
        <w:t>around,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1F5649">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1F5649">
        <w:rPr>
          <w:noProof/>
          <w:lang w:val="fr-CH"/>
        </w:rPr>
        <w:t>(Cassou, 2008; Michelangeli et al., 1995; van der Wiel et al., 2019; Vautard, 1990)</w:t>
      </w:r>
      <w:r w:rsidR="003B295F">
        <w:fldChar w:fldCharType="end"/>
      </w:r>
      <w:r w:rsidR="003B295F" w:rsidRPr="000B1921">
        <w:rPr>
          <w:lang w:val="fr-CH"/>
        </w:rPr>
        <w:t xml:space="preserve">. </w:t>
      </w:r>
      <w:r w:rsidR="000B1921" w:rsidRPr="000B1921">
        <w:t xml:space="preserve">Namely the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927BA2">
        <w:t xml:space="preserve">Figure </w:t>
      </w:r>
      <w:r w:rsidR="00927BA2">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927BA2">
        <w:t xml:space="preserve">Table </w:t>
      </w:r>
      <w:r w:rsidR="00927BA2">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ecause we are</w:t>
      </w:r>
      <w:r w:rsidR="00094662">
        <w:t xml:space="preserve"> splitting them into two separate weather regimes. </w:t>
      </w:r>
    </w:p>
    <w:p w14:paraId="750FD4DF" w14:textId="66399569" w:rsidR="00BC628E" w:rsidRPr="00185880" w:rsidRDefault="00576E60" w:rsidP="00E424C5">
      <w:pPr>
        <w:rPr>
          <w:lang w:val="fr-CH"/>
        </w:rPr>
      </w:pPr>
      <w:r>
        <w:t xml:space="preserve">A comparison with </w:t>
      </w:r>
      <w:r w:rsidR="00CC2750">
        <w:t xml:space="preserve">the </w:t>
      </w:r>
      <w:r>
        <w:t xml:space="preserve">seven weather regimes defined year around by </w:t>
      </w:r>
      <w:r w:rsidR="00B53FB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003D06CD" w:rsidRPr="003D06CD">
        <w:t>verall</w:t>
      </w:r>
      <w:r w:rsidR="003D06CD">
        <w:t>, the</w:t>
      </w:r>
      <w:r w:rsidR="003D06CD" w:rsidRPr="003D06CD">
        <w:t xml:space="preserve"> frequency of occur</w:t>
      </w:r>
      <w:r w:rsidR="003D06CD">
        <w:t>re</w:t>
      </w:r>
      <w:r w:rsidR="003D06CD" w:rsidRPr="003D06CD">
        <w:t>nce</w:t>
      </w:r>
      <w:r w:rsidR="003D06CD">
        <w:t xml:space="preserve"> per weather regime</w:t>
      </w:r>
      <w:r w:rsidR="003D06CD" w:rsidRPr="003D06CD">
        <w:t xml:space="preserve"> </w:t>
      </w:r>
      <w:r w:rsidR="003D06CD">
        <w:t xml:space="preserve">is </w:t>
      </w:r>
      <w:r w:rsidR="003D06CD" w:rsidRPr="003D06CD">
        <w:t xml:space="preserve">similar but often a bit less in </w:t>
      </w:r>
      <w:r w:rsidR="00631A2B">
        <w:t xml:space="preserve">the </w:t>
      </w:r>
      <w:r w:rsidR="003D06C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Also: seasonality changes </w:t>
      </w:r>
      <w:r w:rsidR="003D06CD" w:rsidRPr="003D06CD">
        <w:lastRenderedPageBreak/>
        <w:t>are less robust.</w:t>
      </w:r>
      <w:r w:rsidR="00DF30FA">
        <w:t xml:space="preserve"> </w:t>
      </w:r>
      <w:r w:rsidR="00185880">
        <w:t>In addition</w:t>
      </w:r>
      <w:r w:rsidR="00E424C5">
        <w:t xml:space="preserve"> to those four weather regimes</w:t>
      </w:r>
      <w:r w:rsidR="00CC2750">
        <w:t>,</w:t>
      </w:r>
      <w:r w:rsidR="00E424C5">
        <w:t xml:space="preserve"> </w:t>
      </w:r>
      <w:r w:rsidR="007839DF">
        <w:t>they</w:t>
      </w:r>
      <w:r w:rsidR="00E424C5">
        <w:t xml:space="preserve"> determined the three weather regimes Atlantic trough, European </w:t>
      </w:r>
      <w:r w:rsidR="00185880">
        <w:t>blocking,</w:t>
      </w:r>
      <w:r w:rsidR="00E424C5">
        <w:t xml:space="preserve"> and Scandinavian trough. The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15422">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00F15422" w:rsidRPr="00F15422">
        <w:rPr>
          <w:lang w:val="fr-CH"/>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berschrift2"/>
      </w:pPr>
      <w:bookmarkStart w:id="150" w:name="_Toc68517869"/>
      <w:r>
        <w:t>Capacity factor anomal</w:t>
      </w:r>
      <w:r w:rsidR="00EE3A9B">
        <w:t>ies</w:t>
      </w:r>
      <w:r>
        <w:t xml:space="preserve"> and surface weather variables</w:t>
      </w:r>
      <w:bookmarkEnd w:id="150"/>
    </w:p>
    <w:p w14:paraId="1BE4C766" w14:textId="6343045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variables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15422">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00F15422" w:rsidRPr="00F15422">
        <w:rPr>
          <w:lang w:val="fr-CH"/>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1C553E8F"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927BA2">
        <w:t xml:space="preserve">Figure </w:t>
      </w:r>
      <w:r w:rsidR="00927BA2">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1D094AC1"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00F15422" w:rsidRPr="00F15422">
        <w:rPr>
          <w:lang w:val="fr-CH"/>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AAAFC1B"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year around.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70029206"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442BB39B"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42B8F943"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1B9E2E7C"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45701">
      <w:pPr>
        <w:pStyle w:val="berschrift2"/>
      </w:pPr>
      <w:bookmarkStart w:id="151" w:name="_Toc68517870"/>
      <w:r>
        <w:t>Current and projected PV power production v</w:t>
      </w:r>
      <w:r w:rsidR="00745701">
        <w:t>ariability</w:t>
      </w:r>
      <w:bookmarkEnd w:id="151"/>
    </w:p>
    <w:p w14:paraId="29D084E4" w14:textId="11728BA7"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t xml:space="preserve">Grams et al. </w:t>
      </w:r>
      <w:r>
        <w:t>(</w:t>
      </w:r>
      <w:r w:rsidRPr="00F945CC">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976047">
        <w:fldChar w:fldCharType="separate"/>
      </w:r>
      <w:r w:rsidR="00976047" w:rsidRPr="00F945CC">
        <w:t xml:space="preserve">Grams et al. </w:t>
      </w:r>
      <w:r w:rsidR="00976047">
        <w:t>(</w:t>
      </w:r>
      <w:r w:rsidR="00976047" w:rsidRPr="00F945CC">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927BA2">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131.2GW</w:t>
      </w:r>
      <w:r w:rsidR="005053A8" w:rsidRPr="00685BCC">
        <w:t xml:space="preserve"> in 2019</w:t>
      </w:r>
      <w:r w:rsidR="007A604F" w:rsidRPr="00685BCC">
        <w:t xml:space="preserve"> vs. 87.91GW</w:t>
      </w:r>
      <w:r w:rsidR="005053A8" w:rsidRPr="00685BCC">
        <w:t xml:space="preserve"> in 2015</w:t>
      </w:r>
      <w:r w:rsidR="007A604F" w:rsidRPr="00685BCC">
        <w:t>)</w:t>
      </w:r>
      <w:r w:rsidR="00D35637" w:rsidRPr="00685BCC">
        <w:t>.</w:t>
      </w:r>
    </w:p>
    <w:p w14:paraId="1FB19F36" w14:textId="7247546E" w:rsidR="00976047" w:rsidRDefault="00976047" w:rsidP="00976047">
      <w:pPr>
        <w:pStyle w:val="Beschriftung"/>
        <w:keepNext/>
      </w:pPr>
      <w:bookmarkStart w:id="152" w:name="_Ref66783358"/>
      <w:r>
        <w:t xml:space="preserve">Table </w:t>
      </w:r>
      <w:fldSimple w:instr=" SEQ Table \* ARABIC ">
        <w:r w:rsidR="00927BA2">
          <w:rPr>
            <w:noProof/>
          </w:rPr>
          <w:t>7</w:t>
        </w:r>
      </w:fldSimple>
      <w:bookmarkEnd w:id="152"/>
      <w:r>
        <w:t>: Comparison of PV power production and variability with the study by</w:t>
      </w:r>
      <w:r>
        <w:rPr>
          <w:noProof/>
        </w:rPr>
        <w:t xml:space="preserve">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216C91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95C93C3"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72644F0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3A1827AE"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927BA2">
        <w:t xml:space="preserve">Table </w:t>
      </w:r>
      <w:r w:rsidR="00927BA2">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FC3CF7">
        <w:t>But since</w:t>
      </w:r>
      <w:r w:rsidR="00A60FC2">
        <w:t xml:space="preserve"> PV power production is lowest in winter anyhow, and therefore also the absolute variability, it might play a less important role for general variability optimization considerations. </w:t>
      </w:r>
    </w:p>
    <w:p w14:paraId="68DB891A" w14:textId="414BD421"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927BA2">
        <w:t xml:space="preserve">Figure </w:t>
      </w:r>
      <w:r w:rsidR="00927BA2">
        <w:rPr>
          <w:noProof/>
        </w:rPr>
        <w:t>10</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927BA2">
        <w:t xml:space="preserve">Table </w:t>
      </w:r>
      <w:r w:rsidR="00927BA2">
        <w:rPr>
          <w:noProof/>
        </w:rPr>
        <w:t>9</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 clever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lastRenderedPageBreak/>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3B13856D" w14:textId="7358435F" w:rsidR="00D94F13" w:rsidRDefault="00785C6A" w:rsidP="00745701">
      <w:r w:rsidRPr="00785C6A">
        <w:t xml:space="preserve">While </w:t>
      </w:r>
      <w:r w:rsidR="00C9317F">
        <w:t>PV power production is still of minor importance compared</w:t>
      </w:r>
      <w:r w:rsidRPr="00785C6A">
        <w:t xml:space="preserve"> to total power production, this is about to change in a “greener future”. Once PV power production contributes </w:t>
      </w:r>
      <w:r w:rsidR="00694E08">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927BA2">
        <w:t xml:space="preserve">Table </w:t>
      </w:r>
      <w:r w:rsidR="00927BA2">
        <w:rPr>
          <w:noProof/>
        </w:rPr>
        <w:t>5</w:t>
      </w:r>
      <w:r>
        <w:fldChar w:fldCharType="end"/>
      </w:r>
      <w:r>
        <w:t xml:space="preserve"> and </w:t>
      </w:r>
      <w:r>
        <w:fldChar w:fldCharType="begin"/>
      </w:r>
      <w:r>
        <w:instrText xml:space="preserve"> REF _Ref67660485 \h </w:instrText>
      </w:r>
      <w:r>
        <w:fldChar w:fldCharType="separate"/>
      </w:r>
      <w:r w:rsidR="00927BA2">
        <w:t xml:space="preserve">Table </w:t>
      </w:r>
      <w:r w:rsidR="00927BA2">
        <w:rPr>
          <w:noProof/>
        </w:rPr>
        <w:t>6</w:t>
      </w:r>
      <w:r>
        <w:fldChar w:fldCharType="end"/>
      </w:r>
      <w:r>
        <w:t xml:space="preserve"> </w:t>
      </w:r>
      <w:r w:rsidRPr="00785C6A">
        <w:t>become s</w:t>
      </w:r>
      <w:r w:rsidR="00C9317F">
        <w:t>ignificant</w:t>
      </w:r>
      <w:r w:rsidRPr="00785C6A">
        <w:t>.</w:t>
      </w:r>
      <w:r w:rsidR="00762FEA">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rsidR="00762FEA">
        <w:t xml:space="preserve">stated that it needs a tenfold PV installed capacity to </w:t>
      </w:r>
      <w:r w:rsidR="00685BCC">
        <w:t>be comparable</w:t>
      </w:r>
      <w:r w:rsidR="00C94948">
        <w:t xml:space="preserve"> with the</w:t>
      </w:r>
      <w:r w:rsidR="00762FEA">
        <w:t xml:space="preserve"> wind turbine power production variability. </w:t>
      </w:r>
      <w:r w:rsidR="00211934">
        <w:t>According to the plans by NECPs</w:t>
      </w:r>
      <w:r w:rsidR="00694E08">
        <w:t>,</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r w:rsidR="009539CC">
        <w:t xml:space="preserve">the </w:t>
      </w:r>
      <w:r w:rsidR="00DF1A99">
        <w:t>variability of 8.5 GW</w:t>
      </w:r>
      <w:r>
        <w:t xml:space="preserve"> (</w:t>
      </w:r>
      <w:r w:rsidRPr="00785C6A">
        <w:t>about 8 to 9 present</w:t>
      </w:r>
      <w:r>
        <w:t>-</w:t>
      </w:r>
      <w:r w:rsidRPr="00785C6A">
        <w:t>day nuclear power plants</w:t>
      </w:r>
      <w:r>
        <w:t>)</w:t>
      </w:r>
      <w:r w:rsidR="00694E08">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C94948">
        <w:fldChar w:fldCharType="separate"/>
      </w:r>
      <w:r w:rsidR="00F15422" w:rsidRPr="00F15422">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w:t>
      </w:r>
      <w:r w:rsidR="00685BCC">
        <w:t>must increase</w:t>
      </w:r>
      <w:r w:rsidR="00405B50">
        <w:t xml:space="preserve"> 19 times </w:t>
      </w:r>
      <w:r w:rsidR="00A2672E">
        <w:t>from 2015 until 2050</w:t>
      </w:r>
      <w:r w:rsidR="00C94948">
        <w:t>.</w:t>
      </w:r>
      <w:r w:rsidR="00A2672E">
        <w:t xml:space="preserve"> </w:t>
      </w:r>
      <w:r w:rsidR="00694E08">
        <w:t>Simultaneously</w:t>
      </w:r>
      <w:r w:rsidR="006A043D">
        <w:t>,</w:t>
      </w:r>
      <w:r w:rsidR="00A2672E">
        <w:t xml:space="preserve"> a </w:t>
      </w:r>
      <w:r w:rsidR="006A043D">
        <w:t>four-fold</w:t>
      </w:r>
      <w:r w:rsidR="00A2672E">
        <w:t xml:space="preserve"> increase is </w:t>
      </w:r>
      <w:r w:rsidR="00685BCC">
        <w:t>estimated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927BA2">
        <w:t xml:space="preserve">Table </w:t>
      </w:r>
      <w:r w:rsidR="00927BA2">
        <w:rPr>
          <w:noProof/>
        </w:rPr>
        <w:t>6</w:t>
      </w:r>
      <w:r>
        <w:fldChar w:fldCharType="end"/>
      </w:r>
      <w:r w:rsidR="003E552C">
        <w:t>)</w:t>
      </w:r>
      <w:r w:rsidR="00694E08">
        <w:t>,</w:t>
      </w:r>
      <w:r w:rsidR="00D94F13">
        <w:t xml:space="preserve"> this could lead to a PV power production variability of 43.8 GW</w:t>
      </w:r>
      <w:r w:rsidR="00BE7019">
        <w:t xml:space="preserve"> in the year 2050</w:t>
      </w:r>
      <w:r w:rsidR="00694E08">
        <w:t>,</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the variability estimates by </w:t>
      </w:r>
      <w:r w:rsidR="00D94F1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94F13">
        <w:fldChar w:fldCharType="separate"/>
      </w:r>
      <w:r w:rsidR="00D94F13" w:rsidRPr="00F945CC">
        <w:rPr>
          <w:noProof/>
        </w:rPr>
        <w:t xml:space="preserve">Grams et al. </w:t>
      </w:r>
      <w:r w:rsidR="00D94F13">
        <w:rPr>
          <w:noProof/>
        </w:rPr>
        <w:t>(</w:t>
      </w:r>
      <w:r w:rsidR="00D94F13" w:rsidRPr="00F945CC">
        <w:rPr>
          <w:noProof/>
        </w:rPr>
        <w:t>2017)</w:t>
      </w:r>
      <w:r w:rsidR="00D94F13">
        <w:fldChar w:fldCharType="end"/>
      </w:r>
      <w:r w:rsidR="00D94F13">
        <w:t xml:space="preserve">. </w:t>
      </w:r>
    </w:p>
    <w:p w14:paraId="630191FD" w14:textId="1097F818" w:rsidR="00BC78CB" w:rsidRDefault="00A0175F" w:rsidP="00781D8D">
      <w:r>
        <w:t>The results suggest that with the current planning strategies for 2030</w:t>
      </w:r>
      <w:r w:rsidR="00694E08">
        <w:t>, energy system operators will need</w:t>
      </w:r>
      <w:r>
        <w:t xml:space="preserve">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w:t>
      </w:r>
      <w:r w:rsidR="00694E08">
        <w:t>electricity production</w:t>
      </w:r>
      <w:r>
        <w:t xml:space="preserve"> to ensure a stable power grid. This study neglected the electricity demand since the focus is on PV power production variability.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1F5649" w:rsidRPr="001F5649">
        <w:rPr>
          <w:noProof/>
        </w:rPr>
        <w:t>(Bloomfield et al., 2020; van der Wiel et al., 2019)</w:t>
      </w:r>
      <w:r w:rsidR="00781D8D">
        <w:fldChar w:fldCharType="end"/>
      </w:r>
      <w:r>
        <w:t xml:space="preserve"> analysed the </w:t>
      </w:r>
      <w:r w:rsidR="00694E08">
        <w:t>energy system's stress</w:t>
      </w:r>
      <w:r>
        <w:t xml:space="preserve"> caused by wind and PV production and their dependency on weather. They determined that blocking situations on average have lower than </w:t>
      </w:r>
      <w:r w:rsidR="00694E08">
        <w:t xml:space="preserve">average </w:t>
      </w:r>
      <w:r>
        <w:t xml:space="preserve">power production with wind and PV and higher than </w:t>
      </w:r>
      <w:r w:rsidR="00694E08">
        <w:t>average</w:t>
      </w:r>
      <w:r>
        <w:t xml:space="preserve"> energy demand. Our results suggest that PV power production is contrariwise higher on average during blocking situations. </w:t>
      </w:r>
      <w:r w:rsidR="00BC78CB">
        <w:t>E.g., during the European blocking (WR5)</w:t>
      </w:r>
      <w:r w:rsidR="00694E08">
        <w:t>,</w:t>
      </w:r>
      <w:r w:rsidR="00BC78CB">
        <w:t xml:space="preserve"> PV power production is usually highest</w:t>
      </w:r>
      <w:r w:rsidR="00694E08">
        <w:t>. In contrast,</w:t>
      </w:r>
      <w:r w:rsidR="00BC78CB">
        <w:t xml:space="preserve"> it is lowest for wind power production </w:t>
      </w:r>
      <w:r w:rsidR="00BC78C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BC78CB">
        <w:fldChar w:fldCharType="separate"/>
      </w:r>
      <w:r w:rsidR="00F15422" w:rsidRPr="00F15422">
        <w:rPr>
          <w:noProof/>
        </w:rPr>
        <w:t>(Grams et al., 2017)</w:t>
      </w:r>
      <w:r w:rsidR="00BC78CB">
        <w:fldChar w:fldCharType="end"/>
      </w:r>
      <w:r w:rsidR="00BC78CB">
        <w:t xml:space="preserve">. The stress for the energy system during blocking situations </w:t>
      </w:r>
      <w:r>
        <w:t xml:space="preserve">can be explained by the fact that wind power production is still dominating over PV power production and therefore determines the production pattern. </w:t>
      </w:r>
      <w:r w:rsidR="00781D8D">
        <w:t xml:space="preserve">That highlights the potential to reduce the </w:t>
      </w:r>
      <w:r w:rsidR="00694E08">
        <w:t>energy system's stress</w:t>
      </w:r>
      <w:r w:rsidR="00781D8D">
        <w:t xml:space="preserve"> if PV power production becomes more competitive to wind power production. The anticorrelation between wind and PV power production can</w:t>
      </w:r>
      <w:r w:rsidR="00694E08">
        <w:t xml:space="preserve"> help to</w:t>
      </w:r>
      <w:r w:rsidR="00781D8D">
        <w:t xml:space="preserve"> balance the electricity grid. </w:t>
      </w:r>
    </w:p>
    <w:p w14:paraId="62E2E298" w14:textId="42B95076" w:rsidR="0037658A" w:rsidRDefault="0037658A" w:rsidP="0037658A">
      <w:pPr>
        <w:pStyle w:val="berschrift2"/>
      </w:pPr>
      <w:bookmarkStart w:id="153" w:name="_Toc68517871"/>
      <w:r>
        <w:t>Variability reduction potential</w:t>
      </w:r>
      <w:bookmarkEnd w:id="153"/>
      <w:r>
        <w:t xml:space="preserve"> </w:t>
      </w:r>
    </w:p>
    <w:p w14:paraId="5A50A9A4" w14:textId="0E333541" w:rsidR="00785C6A" w:rsidRPr="00785C6A" w:rsidRDefault="00785C6A" w:rsidP="00785C6A">
      <w:r>
        <w:t xml:space="preserve">In line with other studies, the present work shows that PV power production in Europe undergoes substantial variability on time scales of several days due to weather regimes. Two basic situations can further </w:t>
      </w:r>
      <w:r>
        <w:lastRenderedPageBreak/>
        <w:t>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927BA2">
        <w:t>4.4.1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927BA2">
        <w:t>4.4.4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38BC8723"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14:paraId="5014CEC6" w14:textId="7EC00613" w:rsidR="004608B3" w:rsidRDefault="005B795B" w:rsidP="004608B3">
      <w:pPr>
        <w:pStyle w:val="berschrift3"/>
      </w:pPr>
      <w:bookmarkStart w:id="154" w:name="_Toc68517872"/>
      <w:bookmarkStart w:id="155" w:name="_Ref68530432"/>
      <w:r w:rsidRPr="00C72B65">
        <w:t>S</w:t>
      </w:r>
      <w:r>
        <w:t xml:space="preserve">cenario </w:t>
      </w:r>
      <w:r w:rsidRPr="00C72B65">
        <w:t xml:space="preserve">1 – </w:t>
      </w:r>
      <w:r>
        <w:t xml:space="preserve">Retain PV power production in 2030, but reduce </w:t>
      </w:r>
      <w:proofErr w:type="gramStart"/>
      <w:r>
        <w:t>variability</w:t>
      </w:r>
      <w:bookmarkEnd w:id="154"/>
      <w:bookmarkEnd w:id="155"/>
      <w:proofErr w:type="gramEnd"/>
    </w:p>
    <w:p w14:paraId="06B7B53D" w14:textId="215AB4E5"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w:t>
      </w:r>
      <w:proofErr w:type="gramStart"/>
      <w:r w:rsidR="006A043D">
        <w:t xml:space="preserve">has </w:t>
      </w:r>
      <w:proofErr w:type="spellStart"/>
      <w:r w:rsidR="006A043D">
        <w:t>to</w:t>
      </w:r>
      <w:proofErr w:type="spellEnd"/>
      <w:proofErr w:type="gram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927BA2">
        <w:t xml:space="preserve">Figure </w:t>
      </w:r>
      <w:r w:rsidR="00927BA2">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927BA2">
        <w:t xml:space="preserve">Figure </w:t>
      </w:r>
      <w:r w:rsidR="00927BA2">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30B4ADF1"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w:t>
      </w:r>
      <w:r w:rsidR="00D41082">
        <w:lastRenderedPageBreak/>
        <w:t xml:space="preserve">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w:t>
      </w:r>
      <w:r w:rsidR="00694E08">
        <w:t>,</w:t>
      </w:r>
      <w:r w:rsidR="0074380A">
        <w:t xml:space="preserve"> which does not take electricity demand into account.  </w:t>
      </w:r>
    </w:p>
    <w:p w14:paraId="636AFEAE" w14:textId="5E266036" w:rsidR="004608B3" w:rsidRDefault="005B795B" w:rsidP="004608B3">
      <w:pPr>
        <w:pStyle w:val="berschrift3"/>
      </w:pPr>
      <w:bookmarkStart w:id="156" w:name="_Toc68517873"/>
      <w:r w:rsidRPr="00C72B65">
        <w:t>S</w:t>
      </w:r>
      <w:r>
        <w:t>cenario 2</w:t>
      </w:r>
      <w:r w:rsidRPr="00C72B65">
        <w:t xml:space="preserve"> –</w:t>
      </w:r>
      <w:r>
        <w:t xml:space="preserve"> Retain PV power production in 2050, but reduce </w:t>
      </w:r>
      <w:proofErr w:type="gramStart"/>
      <w:r>
        <w:t>variability</w:t>
      </w:r>
      <w:bookmarkEnd w:id="156"/>
      <w:proofErr w:type="gramEnd"/>
    </w:p>
    <w:p w14:paraId="79CB933F" w14:textId="66929445" w:rsidR="008315D6"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be balanced.</w:t>
      </w:r>
      <w:r w:rsidR="009C2836">
        <w:t xml:space="preserve"> </w:t>
      </w:r>
      <w:r w:rsidR="0097505F">
        <w:t>As mentioned earlier</w:t>
      </w:r>
      <w:r w:rsidR="00694E08">
        <w:t>, our method reduced</w:t>
      </w:r>
      <w:r w:rsidR="0097505F">
        <w:t xml:space="preserve"> it </w:t>
      </w:r>
      <w:r w:rsidR="00593618">
        <w:t>to</w:t>
      </w:r>
      <w:r w:rsidR="0097505F">
        <w:t xml:space="preserve"> 12.7 GW </w:t>
      </w:r>
      <w:r w:rsidR="00593618">
        <w:t>-</w:t>
      </w:r>
      <w:r w:rsidR="0097505F">
        <w:t xml:space="preserve"> 135.6 GW. </w:t>
      </w:r>
      <w:r w:rsidR="00694E08">
        <w:t>O</w:t>
      </w:r>
      <w:r w:rsidR="00593618" w:rsidRPr="00593618">
        <w:t>ne would need</w:t>
      </w:r>
      <w:r w:rsidR="00593618">
        <w:t xml:space="preserve"> 7 to</w:t>
      </w:r>
      <w:r w:rsidR="00593618" w:rsidRPr="00593618">
        <w:t xml:space="preserve"> 63 </w:t>
      </w:r>
      <w:r w:rsidR="00593618">
        <w:t>nuclear</w:t>
      </w:r>
      <w:r w:rsidR="00593618" w:rsidRPr="00593618">
        <w:t xml:space="preserve"> power plants less if the PV plants are distributed ‘cleverly’</w:t>
      </w:r>
      <w:r w:rsidR="00593618">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neglected</w:t>
      </w:r>
      <w:r w:rsidR="00694E08">
        <w:t>,</w:t>
      </w:r>
      <w:r w:rsidR="004D20BF">
        <w:t xml:space="preserve"> and on</w:t>
      </w:r>
      <w:r w:rsidR="00DF7190">
        <w:t>e</w:t>
      </w:r>
      <w:r w:rsidR="004D20BF">
        <w:t xml:space="preserve"> unlimited power grid for Europe is assumed. </w:t>
      </w:r>
      <w:r w:rsidR="00DF7190">
        <w:t>The main reason to do so is that th</w:t>
      </w:r>
      <w:r w:rsidR="00694E08">
        <w:t>is study's focus</w:t>
      </w:r>
      <w:r w:rsidR="00DF7190">
        <w:t xml:space="preserve"> lies in the potential of</w:t>
      </w:r>
      <w:r w:rsidR="003017D4">
        <w:t xml:space="preserve"> reducing</w:t>
      </w:r>
      <w:r w:rsidR="00DF7190">
        <w:t xml:space="preserve"> PV power production variability. There is the basi</w:t>
      </w:r>
      <w:r w:rsidR="009539CC">
        <w:t>c</w:t>
      </w:r>
      <w:r w:rsidR="00DF7190">
        <w:t xml:space="preserve"> information of PV power production variability for </w:t>
      </w:r>
      <w:r w:rsidR="00694E08">
        <w:t>further</w:t>
      </w:r>
      <w:r w:rsidR="00DF7190">
        <w:t xml:space="preserve">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286220DE"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927BA2">
        <w:t xml:space="preserve">Figure </w:t>
      </w:r>
      <w:r w:rsidR="00927BA2">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2D5057">
        <w:t>indicate</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(S2).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927BA2">
        <w:t xml:space="preserve">Figure </w:t>
      </w:r>
      <w:r w:rsidR="00927BA2">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927BA2">
        <w:rPr>
          <w:noProof/>
        </w:rPr>
        <w:t>35</w:t>
      </w:r>
      <w:r w:rsidR="00585686">
        <w:fldChar w:fldCharType="end"/>
      </w:r>
      <w:r w:rsidR="00585686">
        <w:t xml:space="preserve">. </w:t>
      </w:r>
    </w:p>
    <w:p w14:paraId="7166D138" w14:textId="3CB4EBE9"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927BA2">
        <w:t xml:space="preserve">Figure </w:t>
      </w:r>
      <w:r w:rsidR="00927BA2">
        <w:rPr>
          <w:noProof/>
        </w:rPr>
        <w:t>12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EA6AE7">
        <w:t>)</w:t>
      </w:r>
      <w:r w:rsidR="002D5057">
        <w:t>,</w:t>
      </w:r>
      <w:r w:rsidR="00EA6AE7">
        <w:t xml:space="preserve"> where the installed </w:t>
      </w:r>
      <w:r w:rsidR="009D1B25">
        <w:lastRenderedPageBreak/>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14:paraId="0F0BB541" w14:textId="204EF907"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 xml:space="preserve">Remarkable is also that the potential of roof-top mounted PV system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57" w:name="_Toc68517874"/>
      <w:r w:rsidRPr="00C72B65">
        <w:t>S</w:t>
      </w:r>
      <w:r>
        <w:t>cenario 3</w:t>
      </w:r>
      <w:r w:rsidRPr="00C72B65">
        <w:t xml:space="preserve"> –</w:t>
      </w:r>
      <w:r w:rsidRPr="00A16BDB">
        <w:t xml:space="preserve"> </w:t>
      </w:r>
      <w:r>
        <w:t>Cost and variability minimization</w:t>
      </w:r>
      <w:bookmarkEnd w:id="157"/>
    </w:p>
    <w:p w14:paraId="4205B94E" w14:textId="3895D638"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927BA2">
        <w:t xml:space="preserve">Figure </w:t>
      </w:r>
      <w:r w:rsidR="00927BA2">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w:t>
      </w:r>
      <w:proofErr w:type="gramStart"/>
      <w:r w:rsidR="003533FF">
        <w:t>Greece</w:t>
      </w:r>
      <w:proofErr w:type="gramEnd"/>
      <w:r w:rsidR="003533FF">
        <w:t xml:space="preserve"> and Spain) </w:t>
      </w:r>
      <w:r w:rsidR="00035A9D">
        <w:t xml:space="preserve">also </w:t>
      </w:r>
      <w:r w:rsidR="00FB102C">
        <w:t>show</w:t>
      </w:r>
      <w:r w:rsidR="00035A9D">
        <w:t xml:space="preserve"> its limit. </w:t>
      </w:r>
    </w:p>
    <w:p w14:paraId="0E7B8364" w14:textId="61B6DFE4" w:rsidR="003D0E2D" w:rsidRDefault="00035A9D" w:rsidP="00035A9D">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927BA2">
        <w:t xml:space="preserve">Figure </w:t>
      </w:r>
      <w:r w:rsidR="00927BA2">
        <w:rPr>
          <w:noProof/>
        </w:rPr>
        <w:t>14</w:t>
      </w:r>
      <w:r w:rsidR="00086A99">
        <w:fldChar w:fldCharType="end"/>
      </w:r>
      <w:r w:rsidR="00086A99">
        <w:t xml:space="preserve"> (right plot)</w:t>
      </w:r>
      <w:r w:rsidR="002D5057">
        <w:t>,</w:t>
      </w:r>
      <w:r w:rsidR="00086A99">
        <w:t xml:space="preserve"> where nearly all Southern countries are at their upper bound. </w:t>
      </w:r>
    </w:p>
    <w:p w14:paraId="48756C66" w14:textId="0CA8E160" w:rsidR="008B52B3" w:rsidRDefault="005B795B" w:rsidP="008B52B3">
      <w:pPr>
        <w:pStyle w:val="berschrift3"/>
      </w:pPr>
      <w:bookmarkStart w:id="158" w:name="_Toc68517875"/>
      <w:bookmarkStart w:id="159" w:name="_Ref68530439"/>
      <w:r w:rsidRPr="00C72B65">
        <w:t>S</w:t>
      </w:r>
      <w:r>
        <w:t>cenario 4</w:t>
      </w:r>
      <w:r w:rsidRPr="00C72B65">
        <w:t xml:space="preserve"> –</w:t>
      </w:r>
      <w:r w:rsidRPr="00A16BDB">
        <w:t xml:space="preserve"> </w:t>
      </w:r>
      <w:r>
        <w:t>Coverage of country-specific electricity consumption</w:t>
      </w:r>
      <w:bookmarkEnd w:id="158"/>
      <w:bookmarkEnd w:id="159"/>
    </w:p>
    <w:p w14:paraId="47EE8AE2" w14:textId="1323DB76" w:rsidR="00003E10" w:rsidRDefault="00D60993" w:rsidP="00D60993">
      <w:r>
        <w:t>The enforcement of a flatter distribution in S4</w:t>
      </w:r>
      <w:r w:rsidR="00934E00">
        <w:t>,</w:t>
      </w:r>
      <w:r>
        <w:t xml:space="preserve"> by the constraint</w:t>
      </w:r>
      <w:r w:rsidR="00BA6AC6">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w:t>
      </w:r>
      <w:r w:rsidR="00641952">
        <w:lastRenderedPageBreak/>
        <w:t xml:space="preserve">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36548FCC" w14:textId="5B373BDB" w:rsidR="0032219E" w:rsidRDefault="0094161D" w:rsidP="0032219E">
      <w:pPr>
        <w:pStyle w:val="berschrift1"/>
      </w:pPr>
      <w:bookmarkStart w:id="160" w:name="_Toc68517876"/>
      <w:r>
        <w:t>Concl</w:t>
      </w:r>
      <w:r w:rsidR="0032219E">
        <w:t>usion</w:t>
      </w:r>
      <w:bookmarkEnd w:id="160"/>
    </w:p>
    <w:p w14:paraId="0DFBC8F1" w14:textId="1F1F4FBD" w:rsidR="00DA35A9" w:rsidRDefault="004D43E4" w:rsidP="000A23E7">
      <w:r w:rsidRPr="004D43E4">
        <w:t xml:space="preserve">The </w:t>
      </w:r>
      <w:r>
        <w:t>growth</w:t>
      </w:r>
      <w:r w:rsidRPr="004D43E4">
        <w:t xml:space="preserve"> </w:t>
      </w:r>
      <w:r w:rsidR="008816F7">
        <w:t>of</w:t>
      </w:r>
      <w:r w:rsidRPr="004D43E4">
        <w:t xml:space="preserve"> </w:t>
      </w:r>
      <w:r>
        <w:t>installed PV capacity</w:t>
      </w:r>
      <w:r w:rsidRPr="004D43E4">
        <w:t xml:space="preserve"> </w:t>
      </w:r>
      <w:r w:rsidR="008816F7">
        <w:t xml:space="preserve">increases </w:t>
      </w:r>
      <w:r>
        <w:t>power production</w:t>
      </w:r>
      <w:r w:rsidR="008816F7">
        <w:t xml:space="preserve"> variability</w:t>
      </w:r>
      <w:r>
        <w:t xml:space="preserve"> </w:t>
      </w:r>
      <w:r w:rsidR="008816F7">
        <w:t>because of its weather dependent production pattern</w:t>
      </w:r>
      <w:r w:rsidR="0035194F">
        <w:t>. I</w:t>
      </w:r>
      <w:r>
        <w:t>ts</w:t>
      </w:r>
      <w:r w:rsidR="0035194F">
        <w:t xml:space="preserve"> current and future impact on the energy system is crucial for transmission system operators to balance</w:t>
      </w:r>
      <w:r w:rsidR="008816F7">
        <w:t xml:space="preserve"> the</w:t>
      </w:r>
      <w:r w:rsidR="0035194F">
        <w:t xml:space="preserve"> power grid. </w:t>
      </w:r>
      <w:r w:rsidR="00DA35A9">
        <w:t xml:space="preserve">We have assessed </w:t>
      </w:r>
      <w:r w:rsidR="0035194F">
        <w:t>pres</w:t>
      </w:r>
      <w:r w:rsidR="00DA35A9">
        <w:t xml:space="preserve">ent PV power production variability in Europe based on weather regime classification with 500 </w:t>
      </w:r>
      <w:proofErr w:type="spellStart"/>
      <w:r w:rsidR="00DA35A9">
        <w:t>hPa</w:t>
      </w:r>
      <w:proofErr w:type="spellEnd"/>
      <w:r w:rsidR="00DA35A9">
        <w:t xml:space="preserve"> geopotential height</w:t>
      </w:r>
      <w:r w:rsidR="003B3C36">
        <w:t xml:space="preserve"> fields</w:t>
      </w:r>
      <w:r w:rsidR="00DA35A9">
        <w:t xml:space="preserve"> from ERA5 and country-specific PV capacity factors by </w:t>
      </w:r>
      <w:proofErr w:type="spellStart"/>
      <w:proofErr w:type="gramStart"/>
      <w:r w:rsidR="00DA35A9">
        <w:t>renewables.ninja</w:t>
      </w:r>
      <w:proofErr w:type="spellEnd"/>
      <w:proofErr w:type="gramEnd"/>
      <w:r w:rsidR="00DA35A9">
        <w:t xml:space="preserve">. Using the </w:t>
      </w:r>
      <w:r w:rsidR="00DA35A9" w:rsidRPr="00DA35A9">
        <w:t>National energy and climate plans</w:t>
      </w:r>
      <w:r w:rsidR="00DA35A9">
        <w:t xml:space="preserve"> of European countries, we have shown where the PV power production variability is heading for 2030. Also, estimates for 2050 have been calculated based on different </w:t>
      </w:r>
      <w:r w:rsidR="00F7328D">
        <w:t>fossil-free electricity-producing future scenarios</w:t>
      </w:r>
      <w:r w:rsidR="00DA35A9">
        <w:t>.</w:t>
      </w:r>
      <w:r w:rsidR="003B3C36">
        <w:t xml:space="preserve"> This fulfils the first aim of this study to assess current and project future PV power production variabilities.</w:t>
      </w:r>
      <w:r w:rsidR="00B66BA4">
        <w:t xml:space="preserve"> We have achieved t</w:t>
      </w:r>
      <w:r w:rsidR="00E27282">
        <w:t>h</w:t>
      </w:r>
      <w:r w:rsidR="00F7328D">
        <w:t>e</w:t>
      </w:r>
      <w:r w:rsidR="00E27282">
        <w:t xml:space="preserve"> study's second aim by introducing </w:t>
      </w:r>
      <w:r w:rsidR="00DA35A9">
        <w:t>a method based on linear least-square optimization</w:t>
      </w:r>
      <w:r w:rsidR="00B66BA4">
        <w:t>,</w:t>
      </w:r>
      <w:r w:rsidR="00DA35A9">
        <w:t xml:space="preserve"> showing the potential of reducing PV power production variability</w:t>
      </w:r>
      <w:r w:rsidR="00D960B0">
        <w:t xml:space="preserve"> with a clever distribution of PV systems</w:t>
      </w:r>
      <w:r w:rsidR="00A00657">
        <w:t xml:space="preserve"> within Europe</w:t>
      </w:r>
      <w:r w:rsidR="00DA35A9">
        <w:t xml:space="preserve">. </w:t>
      </w:r>
      <w:r w:rsidR="00B66BA4">
        <w:t xml:space="preserve">With this method, we have extended the study by </w:t>
      </w:r>
      <w:r w:rsidR="00B66BA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66BA4">
        <w:fldChar w:fldCharType="separate"/>
      </w:r>
      <w:r w:rsidR="00B66BA4" w:rsidRPr="00B66BA4">
        <w:rPr>
          <w:noProof/>
        </w:rPr>
        <w:t xml:space="preserve">Grams et al. </w:t>
      </w:r>
      <w:r w:rsidR="00B66BA4">
        <w:rPr>
          <w:noProof/>
        </w:rPr>
        <w:t>(</w:t>
      </w:r>
      <w:r w:rsidR="00B66BA4" w:rsidRPr="00B66BA4">
        <w:rPr>
          <w:noProof/>
        </w:rPr>
        <w:t>2017)</w:t>
      </w:r>
      <w:r w:rsidR="00B66BA4">
        <w:fldChar w:fldCharType="end"/>
      </w:r>
      <w:r w:rsidR="00B66BA4">
        <w:t xml:space="preserve"> first by </w:t>
      </w:r>
      <w:proofErr w:type="spellStart"/>
      <w:r w:rsidR="00B66BA4">
        <w:t>analyzing</w:t>
      </w:r>
      <w:proofErr w:type="spellEnd"/>
      <w:r w:rsidR="00B66BA4">
        <w:t xml:space="preserve"> PV power production instead of wind</w:t>
      </w:r>
      <w:r w:rsidR="009C2843">
        <w:t>. Second, it uses a more sophisticated method to find a distribution that</w:t>
      </w:r>
      <w:r w:rsidR="00B66BA4">
        <w:t xml:space="preserve"> reduces the power production variability. </w:t>
      </w:r>
      <w:r w:rsidR="00DA35A9" w:rsidRPr="0097505F">
        <w:t>To our knowledge, this is the first study to examine</w:t>
      </w:r>
      <w:r w:rsidR="00DA35A9">
        <w:t xml:space="preserve"> PV power production variability potential with a distribution of PV systems within Europe</w:t>
      </w:r>
      <w:r w:rsidR="004B2EF5">
        <w:t xml:space="preserve"> based on weather regime classification and linear least-square optimization</w:t>
      </w:r>
      <w:r w:rsidR="00DA35A9">
        <w:t>.</w:t>
      </w:r>
    </w:p>
    <w:p w14:paraId="757DDBC9" w14:textId="49168A78" w:rsidR="000A23E7" w:rsidRDefault="00DA35A9" w:rsidP="00DA35A9">
      <w:pPr>
        <w:pStyle w:val="berschrift2"/>
      </w:pPr>
      <w:bookmarkStart w:id="161" w:name="_Toc68517877"/>
      <w:r>
        <w:t>Core findings</w:t>
      </w:r>
      <w:bookmarkEnd w:id="161"/>
    </w:p>
    <w:p w14:paraId="228DB1A3" w14:textId="4B7AD27F" w:rsidR="00DC7938" w:rsidRDefault="00DB27BD" w:rsidP="00DC7938">
      <w:r>
        <w:t>We</w:t>
      </w:r>
      <w:r w:rsidR="002C7B35">
        <w:t xml:space="preserve"> have</w:t>
      </w:r>
      <w:r>
        <w:t xml:space="preserve"> estimate</w:t>
      </w:r>
      <w:r w:rsidR="002C7B35">
        <w:t>d</w:t>
      </w:r>
      <w:r>
        <w:t xml:space="preserve"> that already in 2030, the change in PV power production from one weather regime to another could increase to up to 8.5 GW. </w:t>
      </w:r>
      <w:r w:rsidR="00CC1090">
        <w:t xml:space="preserve">A variability of 8.5 GW implies that </w:t>
      </w:r>
      <w:r w:rsidR="009947A3">
        <w:t xml:space="preserve">other power plants </w:t>
      </w:r>
      <w:r w:rsidR="005276FE">
        <w:t xml:space="preserve">or </w:t>
      </w:r>
      <w:r w:rsidR="005276FE" w:rsidRPr="00A41B87">
        <w:t xml:space="preserve">storage facilities </w:t>
      </w:r>
      <w:r w:rsidR="000A297D">
        <w:t>must</w:t>
      </w:r>
      <w:r w:rsidR="00CC1090">
        <w:t xml:space="preserve"> produce this el</w:t>
      </w:r>
      <w:r w:rsidR="009947A3">
        <w:t>ectrici</w:t>
      </w:r>
      <w:r w:rsidR="00CC1090">
        <w:t xml:space="preserve">ty </w:t>
      </w:r>
      <w:r w:rsidR="000A297D">
        <w:t>to</w:t>
      </w:r>
      <w:r w:rsidR="00CC1090">
        <w:t xml:space="preserve"> balance the power grid.</w:t>
      </w:r>
      <w:r w:rsidR="009947A3">
        <w:t xml:space="preserve"> For instance, roughly </w:t>
      </w:r>
      <w:r w:rsidR="00030FD3">
        <w:t>eight</w:t>
      </w:r>
      <w:r w:rsidR="009947A3">
        <w:t xml:space="preserve"> nuclear power plants.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5.2GW</w:t>
      </w:r>
      <w:r w:rsidR="00D6765F">
        <w:t xml:space="preserve"> (scenario S1, page </w:t>
      </w:r>
      <w:r w:rsidR="00927BA2">
        <w:fldChar w:fldCharType="begin"/>
      </w:r>
      <w:r w:rsidR="00927BA2">
        <w:instrText xml:space="preserve"> PAGEREF _Ref68530310 \h </w:instrText>
      </w:r>
      <w:r w:rsidR="00927BA2">
        <w:fldChar w:fldCharType="separate"/>
      </w:r>
      <w:r w:rsidR="00927BA2">
        <w:rPr>
          <w:noProof/>
        </w:rPr>
        <w:t>33</w:t>
      </w:r>
      <w:r w:rsidR="00927BA2">
        <w:fldChar w:fldCharType="end"/>
      </w:r>
      <w:r w:rsidR="00D6765F">
        <w:t>)</w:t>
      </w:r>
      <w:r w:rsidR="00DC7938">
        <w:t xml:space="preserve">. </w:t>
      </w:r>
      <w:r w:rsidR="0003747D">
        <w:t>Furthermore</w:t>
      </w:r>
      <w:r w:rsidR="002C7B35">
        <w:t>,</w:t>
      </w:r>
      <w:r w:rsidR="0003747D">
        <w:t xml:space="preserve"> </w:t>
      </w:r>
      <w:r w:rsidR="00AC63EA">
        <w:t>the investigations show</w:t>
      </w:r>
      <w:r w:rsidR="002C7B35">
        <w:t xml:space="preserve"> that lowering PV power production variability is not exclusively on the cost's expense. </w:t>
      </w:r>
      <w:r w:rsidR="00D6765F">
        <w:t>It</w:t>
      </w:r>
      <w:r w:rsidR="002C7B35">
        <w:t xml:space="preserve"> is feasible to reduce the variability</w:t>
      </w:r>
      <w:r w:rsidR="00D6765F">
        <w:t xml:space="preserve"> projected to 2030</w:t>
      </w:r>
      <w:r w:rsidR="002C7B35">
        <w:t xml:space="preserve"> by roughly 30% with 9% less installed PV capacity</w:t>
      </w:r>
      <w:r w:rsidR="00D6765F">
        <w:t xml:space="preserve"> (scenario S3-1, page </w:t>
      </w:r>
      <w:r w:rsidR="00D6765F">
        <w:fldChar w:fldCharType="begin"/>
      </w:r>
      <w:r w:rsidR="00D6765F">
        <w:instrText xml:space="preserve"> PAGEREF _Ref67995338 \h </w:instrText>
      </w:r>
      <w:r w:rsidR="00D6765F">
        <w:fldChar w:fldCharType="separate"/>
      </w:r>
      <w:r w:rsidR="00927BA2">
        <w:rPr>
          <w:noProof/>
        </w:rPr>
        <w:t>40</w:t>
      </w:r>
      <w:r w:rsidR="00D6765F">
        <w:fldChar w:fldCharType="end"/>
      </w:r>
      <w:r w:rsidR="00D6765F">
        <w:t>). Finally, we have demonstrated that even in an enforced flatter distribution of PV systems by minimal inland production of electricity with PV, a</w:t>
      </w:r>
      <w:r w:rsidR="008816F7">
        <w:t xml:space="preserve"> significant</w:t>
      </w:r>
      <w:r w:rsidR="00D6765F">
        <w:t xml:space="preserve"> reduction in variability is still possible</w:t>
      </w:r>
      <w:r w:rsidR="00F7328D">
        <w:t xml:space="preserve"> (scenario S4, page </w:t>
      </w:r>
      <w:r w:rsidR="00F7328D">
        <w:fldChar w:fldCharType="begin"/>
      </w:r>
      <w:r w:rsidR="00F7328D">
        <w:instrText xml:space="preserve"> PAGEREF _Ref67998346 \h </w:instrText>
      </w:r>
      <w:r w:rsidR="00F7328D">
        <w:fldChar w:fldCharType="separate"/>
      </w:r>
      <w:r w:rsidR="00927BA2">
        <w:rPr>
          <w:noProof/>
        </w:rPr>
        <w:t>41</w:t>
      </w:r>
      <w:r w:rsidR="00F7328D">
        <w:fldChar w:fldCharType="end"/>
      </w:r>
      <w:r w:rsidR="00F7328D">
        <w:t>)</w:t>
      </w:r>
      <w:r w:rsidR="00D6765F">
        <w:t xml:space="preserve">. </w:t>
      </w:r>
    </w:p>
    <w:p w14:paraId="701D2723" w14:textId="73AE54CE" w:rsidR="008375E9" w:rsidRDefault="00A1488A" w:rsidP="008375E9">
      <w:r>
        <w:t>The</w:t>
      </w:r>
      <w:r w:rsidR="00A00657">
        <w:t xml:space="preserve"> installed</w:t>
      </w:r>
      <w:r w:rsidR="00647AE3">
        <w:t xml:space="preserve"> PV capacity must increase massively towards 2050 i</w:t>
      </w:r>
      <w:r w:rsidR="008375E9">
        <w:t xml:space="preserve">f we want to achieve </w:t>
      </w:r>
      <w:r w:rsidR="00647AE3">
        <w:t>a fossil-free electricity-producing Europe</w:t>
      </w:r>
      <w:r w:rsidR="008375E9">
        <w:t>.</w:t>
      </w:r>
      <w:r w:rsidR="00BB1979">
        <w:t xml:space="preserve"> </w:t>
      </w:r>
      <w:r w:rsidR="008816F7">
        <w:t xml:space="preserve">And so will the PV power production variability. </w:t>
      </w:r>
      <w:r w:rsidR="00BB1979">
        <w:t xml:space="preserve">We have estimated the maximum variability with different scenarios </w:t>
      </w:r>
      <w:r w:rsidR="00A00657">
        <w:t xml:space="preserve">in 2050 </w:t>
      </w:r>
      <w:r w:rsidR="00BB1979">
        <w:t>from 20.1 GW up to 198.6 GW</w:t>
      </w:r>
      <w:r w:rsidR="005276FE">
        <w:t xml:space="preserve"> (scenario S2, page</w:t>
      </w:r>
      <w:r w:rsidR="00927BA2">
        <w:t xml:space="preserve"> </w:t>
      </w:r>
      <w:r w:rsidR="00927BA2">
        <w:lastRenderedPageBreak/>
        <w:fldChar w:fldCharType="begin"/>
      </w:r>
      <w:r w:rsidR="00927BA2">
        <w:instrText xml:space="preserve"> PAGEREF _Ref68530341 \h </w:instrText>
      </w:r>
      <w:r w:rsidR="00927BA2">
        <w:fldChar w:fldCharType="separate"/>
      </w:r>
      <w:r w:rsidR="00927BA2">
        <w:rPr>
          <w:noProof/>
        </w:rPr>
        <w:t>37</w:t>
      </w:r>
      <w:r w:rsidR="00927BA2">
        <w:fldChar w:fldCharType="end"/>
      </w:r>
      <w:r w:rsidR="005276FE">
        <w:t>)</w:t>
      </w:r>
      <w:r w:rsidR="0035194F">
        <w:t xml:space="preserve">. </w:t>
      </w:r>
      <w:r w:rsidR="008816F7">
        <w:t>A</w:t>
      </w:r>
      <w:r w:rsidR="0035194F">
        <w:t xml:space="preserve"> distribution found with the linear least-square optimization </w:t>
      </w:r>
      <w:r w:rsidR="00463582">
        <w:t>could reduce</w:t>
      </w:r>
      <w:r w:rsidR="00D360C0">
        <w:t xml:space="preserve"> </w:t>
      </w:r>
      <w:r w:rsidR="008816F7">
        <w:t>the maximum variability</w:t>
      </w:r>
      <w:r w:rsidR="0035194F">
        <w:t xml:space="preserve"> </w:t>
      </w:r>
      <w:r w:rsidR="00D360C0">
        <w:t>by 7.4 up to 63 GW. Or to come back to our already used example:</w:t>
      </w:r>
      <w:r w:rsidR="00A00657">
        <w:t xml:space="preserve"> roughly</w:t>
      </w:r>
      <w:r w:rsidR="00D360C0">
        <w:t xml:space="preserve"> </w:t>
      </w:r>
      <w:r w:rsidR="00A00657">
        <w:t>seven</w:t>
      </w:r>
      <w:r w:rsidR="00D360C0">
        <w:t xml:space="preserve"> up to 63 </w:t>
      </w:r>
      <w:r w:rsidR="00F7328D">
        <w:t>fewer</w:t>
      </w:r>
      <w:r w:rsidR="00D360C0">
        <w:t xml:space="preserve"> nuclear power plants are neede</w:t>
      </w:r>
      <w:r w:rsidR="00F7328D">
        <w:t>d</w:t>
      </w:r>
      <w:r w:rsidR="00D360C0">
        <w:t xml:space="preserve"> to </w:t>
      </w:r>
      <w:r w:rsidR="00F7328D">
        <w:t>balance</w:t>
      </w:r>
      <w:r w:rsidR="00D360C0">
        <w:t xml:space="preserve"> the var</w:t>
      </w:r>
      <w:r w:rsidR="00F7328D">
        <w:t>iabi</w:t>
      </w:r>
      <w:r w:rsidR="00D360C0">
        <w:t xml:space="preserve">lity caused by PV power production in 2050. </w:t>
      </w:r>
      <w:r w:rsidR="00F7328D">
        <w:t xml:space="preserve">We have demonstrated that also in 2050, a reduction in PV power production variability is not exclusively on the costs’ expense. But the potential </w:t>
      </w:r>
      <w:r w:rsidR="00463582">
        <w:t>of</w:t>
      </w:r>
      <w:r w:rsidR="00F7328D">
        <w:t xml:space="preserve"> roof-top mo</w:t>
      </w:r>
      <w:r w:rsidR="00463582">
        <w:t>u</w:t>
      </w:r>
      <w:r w:rsidR="00F7328D">
        <w:t>nted PV system per country is more often reached</w:t>
      </w:r>
      <w:r w:rsidR="00463582">
        <w:t>,</w:t>
      </w:r>
      <w:r w:rsidR="00F7328D">
        <w:t xml:space="preserve"> </w:t>
      </w:r>
      <w:r w:rsidR="004D547D">
        <w:t>and our method places additional installed PV capacities to countries</w:t>
      </w:r>
      <w:r w:rsidR="0035194F">
        <w:t xml:space="preserve"> where the variability reduction potential is smaller</w:t>
      </w:r>
      <w:r w:rsidR="004D547D">
        <w:t>. This</w:t>
      </w:r>
      <w:r w:rsidR="00463582">
        <w:t xml:space="preserve"> lowers the potential to reduce the</w:t>
      </w:r>
      <w:r w:rsidR="00F7328D">
        <w:t xml:space="preserve"> variabilit</w:t>
      </w:r>
      <w:r w:rsidR="00463582">
        <w:t xml:space="preserve">y by roughly one third. </w:t>
      </w:r>
    </w:p>
    <w:p w14:paraId="13EA71A1" w14:textId="5FB0C90F" w:rsidR="005114A9" w:rsidRDefault="00CF46CE" w:rsidP="00CF46CE">
      <w:r>
        <w:t>To summarize,</w:t>
      </w:r>
      <w:r w:rsidR="005114A9">
        <w:t xml:space="preserve"> the increase in installed PV capacity could enhance the variable power production into the </w:t>
      </w:r>
      <w:r w:rsidR="00AA6322">
        <w:t>European</w:t>
      </w:r>
      <w:r w:rsidR="005114A9">
        <w:t xml:space="preserve"> power grid massively. As so long as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 clever distribution of PV systems within Europe. </w:t>
      </w:r>
      <w:r>
        <w:t xml:space="preserve">If we do not take this opportunity, the variable power input will be unnecessarily </w:t>
      </w:r>
      <w:r w:rsidR="005276FE">
        <w:t xml:space="preserve">more </w:t>
      </w:r>
      <w:proofErr w:type="gramStart"/>
      <w:r w:rsidR="005276FE">
        <w:t>extensive</w:t>
      </w:r>
      <w:proofErr w:type="gramEnd"/>
      <w:r w:rsidR="005276FE">
        <w:t xml:space="preserve"> and</w:t>
      </w:r>
      <w:r>
        <w:t xml:space="preserve"> </w:t>
      </w:r>
      <w:r w:rsidR="005276FE">
        <w:t>m</w:t>
      </w:r>
      <w:r>
        <w:t>ore research and innovation are needed to balance the power grid sustainably.</w:t>
      </w:r>
    </w:p>
    <w:p w14:paraId="75D5C490" w14:textId="038DC076" w:rsidR="00DA35A9" w:rsidRPr="00DA35A9" w:rsidRDefault="00DA35A9" w:rsidP="008375E9">
      <w:pPr>
        <w:pStyle w:val="berschrift2"/>
      </w:pPr>
      <w:bookmarkStart w:id="162" w:name="_Toc68517878"/>
      <w:r>
        <w:t>Recommendation for future work</w:t>
      </w:r>
      <w:bookmarkEnd w:id="162"/>
    </w:p>
    <w:p w14:paraId="6D59CC98" w14:textId="3F8BD464" w:rsidR="000A297D" w:rsidRDefault="000A297D" w:rsidP="005114A9">
      <w:r>
        <w:t>Our findings suggest</w:t>
      </w:r>
      <w:r w:rsidR="005114A9">
        <w:t xml:space="preserve"> that higher PV power production occurs</w:t>
      </w:r>
      <w:r>
        <w:t xml:space="preserve"> mainly</w:t>
      </w:r>
      <w:r w:rsidR="005114A9">
        <w:t xml:space="preserve"> </w:t>
      </w:r>
      <w:r w:rsidR="005114A9" w:rsidRPr="0033525F">
        <w:t xml:space="preserve">in weather regimes </w:t>
      </w:r>
      <w:r w:rsidR="008816F7">
        <w:t>with</w:t>
      </w:r>
      <w:r w:rsidR="005114A9" w:rsidRPr="0033525F">
        <w:t xml:space="preserve"> a </w:t>
      </w:r>
      <w:r w:rsidR="005114A9">
        <w:t>blocking</w:t>
      </w:r>
      <w:r w:rsidR="005114A9" w:rsidRPr="0033525F">
        <w:t xml:space="preserve"> situation</w:t>
      </w:r>
      <w:r>
        <w:t>. O</w:t>
      </w:r>
      <w:r w:rsidR="005114A9">
        <w:t>ther</w:t>
      </w:r>
      <w:r>
        <w:t>s</w:t>
      </w:r>
      <w:r w:rsidR="005114A9">
        <w:t xml:space="preserve"> </w:t>
      </w:r>
      <w:r w:rsidR="008816F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sidR="008816F7">
        <w:fldChar w:fldCharType="separate"/>
      </w:r>
      <w:r w:rsidR="00F15422" w:rsidRPr="00F15422">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proofErr w:type="gramStart"/>
      <w:r>
        <w:t>renewables.ninja</w:t>
      </w:r>
      <w:proofErr w:type="spellEnd"/>
      <w:proofErr w:type="gramEnd"/>
      <w:r w:rsidR="00BE481C">
        <w:t>. This</w:t>
      </w:r>
      <w:r>
        <w:t xml:space="preserve"> </w:t>
      </w:r>
      <w:r w:rsidR="00BE481C">
        <w:t>should</w:t>
      </w:r>
      <w:r>
        <w:t xml:space="preserve"> make the expansion of the impl</w:t>
      </w:r>
      <w:r w:rsidR="00BE481C">
        <w:t>emen</w:t>
      </w:r>
      <w:r>
        <w:t>ted method straight forward.</w:t>
      </w:r>
    </w:p>
    <w:p w14:paraId="24041DE2" w14:textId="655B13EA" w:rsidR="005114A9" w:rsidRDefault="00326346" w:rsidP="005114A9">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berschrift1"/>
      </w:pPr>
      <w:bookmarkStart w:id="163" w:name="_Toc68517879"/>
      <w:r>
        <w:lastRenderedPageBreak/>
        <w:t>Appendix</w:t>
      </w:r>
      <w:bookmarkEnd w:id="163"/>
    </w:p>
    <w:p w14:paraId="33FD9DFD" w14:textId="687EA7FF" w:rsidR="00C66B40" w:rsidRDefault="00C66B40" w:rsidP="00C66B40">
      <w:pPr>
        <w:pStyle w:val="Beschriftung"/>
        <w:keepNext/>
      </w:pPr>
      <w:bookmarkStart w:id="164" w:name="_Ref66631052"/>
      <w:r>
        <w:t xml:space="preserve">Table </w:t>
      </w:r>
      <w:fldSimple w:instr=" SEQ Table \* ARABIC ">
        <w:r w:rsidR="00927BA2">
          <w:rPr>
            <w:noProof/>
          </w:rPr>
          <w:t>8</w:t>
        </w:r>
      </w:fldSimple>
      <w:bookmarkEnd w:id="164"/>
      <w:r>
        <w:t>: The defined seven weather regimes and no regime and their frequency throughout the season.</w:t>
      </w:r>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856210" w:rsidRPr="003B295F" w14:paraId="307B1FC0" w14:textId="77777777" w:rsidTr="00B157A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3C3A1AF" w14:textId="77777777" w:rsidR="00856210" w:rsidRDefault="00856210" w:rsidP="00B157AF">
            <w:pPr>
              <w:spacing w:line="240" w:lineRule="auto"/>
              <w:ind w:firstLine="0"/>
              <w:jc w:val="left"/>
              <w:rPr>
                <w:b w:val="0"/>
                <w:bCs w:val="0"/>
                <w:color w:val="000000"/>
                <w:lang w:eastAsia="de-CH"/>
              </w:rPr>
            </w:pPr>
          </w:p>
          <w:p w14:paraId="431E7F1B" w14:textId="77777777" w:rsidR="00856210" w:rsidRPr="003B295F" w:rsidRDefault="00856210" w:rsidP="00B157AF">
            <w:pPr>
              <w:spacing w:line="240" w:lineRule="auto"/>
              <w:ind w:firstLine="0"/>
              <w:jc w:val="left"/>
              <w:rPr>
                <w:color w:val="000000"/>
                <w:lang w:eastAsia="de-CH"/>
              </w:rPr>
            </w:pPr>
          </w:p>
        </w:tc>
        <w:tc>
          <w:tcPr>
            <w:tcW w:w="2186" w:type="dxa"/>
            <w:noWrap/>
            <w:hideMark/>
          </w:tcPr>
          <w:p w14:paraId="03FF020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8FEA55B"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0C1A7ED6"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6F8084F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56210" w:rsidRPr="003B295F" w14:paraId="37617370"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E7DDEF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3DE092B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B6A15D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FD456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70097F31"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56210" w:rsidRPr="003B295F" w14:paraId="7D6A91A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0965440"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22AD672"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07199E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712AC9A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186DA1F"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56210" w:rsidRPr="003B295F" w14:paraId="782DF197"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C61BA6E"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4C3A125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6ADF2BC3"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E9EB79A"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9F647D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56210" w:rsidRPr="003B295F" w14:paraId="0F78F3EB"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59A37F4"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861362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466431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2289E8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6B574ED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56210" w:rsidRPr="003B295F" w14:paraId="49D02BAE"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E322602"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54E8F7F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87C8A88"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DB3CC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71B863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56210" w:rsidRPr="003B295F" w14:paraId="7FBA4C79"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2289E08"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B43815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7C661D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A45098"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AB4A8B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56210" w:rsidRPr="003B295F" w14:paraId="5F217472"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914BAD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1B518256"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2101CCC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5D189B5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140D592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56210" w:rsidRPr="003B295F" w14:paraId="6D58093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7D265D" w14:textId="77777777" w:rsidR="00856210" w:rsidRPr="003B295F" w:rsidRDefault="00856210" w:rsidP="00B157AF">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5935754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2E2220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68404793"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506B4F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458E27BF" w:rsidR="00037A61" w:rsidRDefault="00037A61" w:rsidP="00037A61">
      <w:pPr>
        <w:pStyle w:val="Beschriftung"/>
        <w:keepNext/>
      </w:pPr>
      <w:bookmarkStart w:id="165" w:name="_Ref66783785"/>
      <w:r>
        <w:t xml:space="preserve">Table </w:t>
      </w:r>
      <w:fldSimple w:instr=" SEQ Table \* ARABIC ">
        <w:r w:rsidR="00927BA2">
          <w:rPr>
            <w:noProof/>
          </w:rPr>
          <w:t>9</w:t>
        </w:r>
      </w:fldSimple>
      <w:bookmarkEnd w:id="165"/>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0B351A6E" w:rsidR="0008521D" w:rsidRPr="00AB3DDC" w:rsidRDefault="0008521D" w:rsidP="0057759E">
                            <w:pPr>
                              <w:pStyle w:val="Beschriftung"/>
                              <w:rPr>
                                <w:noProof/>
                              </w:rPr>
                            </w:pPr>
                            <w:bookmarkStart w:id="166" w:name="_Ref67583372"/>
                            <w:r>
                              <w:t xml:space="preserve">Figure </w:t>
                            </w:r>
                            <w:fldSimple w:instr=" SEQ Figure \* ARABIC ">
                              <w:r>
                                <w:rPr>
                                  <w:noProof/>
                                </w:rPr>
                                <w:t>17</w:t>
                              </w:r>
                            </w:fldSimple>
                            <w:bookmarkEnd w:id="166"/>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6" type="#_x0000_t202"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0B351A6E" w:rsidR="0008521D" w:rsidRPr="00AB3DDC" w:rsidRDefault="0008521D" w:rsidP="0057759E">
                      <w:pPr>
                        <w:pStyle w:val="Beschriftung"/>
                        <w:rPr>
                          <w:noProof/>
                        </w:rPr>
                      </w:pPr>
                      <w:bookmarkStart w:id="322" w:name="_Ref67583372"/>
                      <w:r>
                        <w:t xml:space="preserve">Figure </w:t>
                      </w:r>
                      <w:fldSimple w:instr=" SEQ Figure \* ARABIC ">
                        <w:r>
                          <w:rPr>
                            <w:noProof/>
                          </w:rPr>
                          <w:t>17</w:t>
                        </w:r>
                      </w:fldSimple>
                      <w:bookmarkEnd w:id="322"/>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4"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BABB972" w:rsidR="0008521D" w:rsidRPr="007557FE" w:rsidRDefault="0008521D" w:rsidP="0057759E">
                            <w:pPr>
                              <w:pStyle w:val="Beschriftung"/>
                              <w:rPr>
                                <w:noProof/>
                              </w:rPr>
                            </w:pPr>
                            <w:r>
                              <w:t xml:space="preserve">Figure </w:t>
                            </w:r>
                            <w:fldSimple w:instr=" SEQ Figure \* ARABIC ">
                              <w:r>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7" type="#_x0000_t202"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BABB972" w:rsidR="0008521D" w:rsidRPr="007557FE" w:rsidRDefault="0008521D" w:rsidP="0057759E">
                      <w:pPr>
                        <w:pStyle w:val="Beschriftung"/>
                        <w:rPr>
                          <w:noProof/>
                        </w:rPr>
                      </w:pPr>
                      <w:r>
                        <w:t xml:space="preserve">Figure </w:t>
                      </w:r>
                      <w:fldSimple w:instr=" SEQ Figure \* ARABIC ">
                        <w:r>
                          <w:rPr>
                            <w:noProof/>
                          </w:rPr>
                          <w:t>18</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7AA96C26" w:rsidR="0008521D" w:rsidRPr="00AB3DDC" w:rsidRDefault="0008521D" w:rsidP="006A6DD0">
                            <w:pPr>
                              <w:pStyle w:val="Beschriftung"/>
                              <w:rPr>
                                <w:noProof/>
                              </w:rPr>
                            </w:pPr>
                            <w:r>
                              <w:t xml:space="preserve">Figure </w:t>
                            </w:r>
                            <w:fldSimple w:instr=" SEQ Figure \* ARABIC ">
                              <w:r>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8" type="#_x0000_t202"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7AA96C26" w:rsidR="0008521D" w:rsidRPr="00AB3DDC" w:rsidRDefault="0008521D" w:rsidP="006A6DD0">
                      <w:pPr>
                        <w:pStyle w:val="Beschriftung"/>
                        <w:rPr>
                          <w:noProof/>
                        </w:rPr>
                      </w:pPr>
                      <w:r>
                        <w:t xml:space="preserve">Figure </w:t>
                      </w:r>
                      <w:fldSimple w:instr=" SEQ Figure \* ARABIC ">
                        <w:r>
                          <w:rPr>
                            <w:noProof/>
                          </w:rPr>
                          <w:t>19</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6"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55DC9E27" w:rsidR="0008521D" w:rsidRPr="007557FE" w:rsidRDefault="0008521D" w:rsidP="006A6DD0">
                            <w:pPr>
                              <w:pStyle w:val="Beschriftung"/>
                              <w:rPr>
                                <w:noProof/>
                              </w:rPr>
                            </w:pPr>
                            <w:r>
                              <w:t xml:space="preserve">Figure </w:t>
                            </w:r>
                            <w:fldSimple w:instr=" SEQ Figure \* ARABIC ">
                              <w:r>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9" type="#_x0000_t202"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55DC9E27" w:rsidR="0008521D" w:rsidRPr="007557FE" w:rsidRDefault="0008521D" w:rsidP="006A6DD0">
                      <w:pPr>
                        <w:pStyle w:val="Beschriftung"/>
                        <w:rPr>
                          <w:noProof/>
                        </w:rPr>
                      </w:pPr>
                      <w:r>
                        <w:t xml:space="preserve">Figure </w:t>
                      </w:r>
                      <w:fldSimple w:instr=" SEQ Figure \* ARABIC ">
                        <w:r>
                          <w:rPr>
                            <w:noProof/>
                          </w:rPr>
                          <w:t>20</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7E5D1C06" w:rsidR="0008521D" w:rsidRPr="00AB3DDC" w:rsidRDefault="0008521D" w:rsidP="003E34CE">
                            <w:pPr>
                              <w:pStyle w:val="Beschriftung"/>
                              <w:rPr>
                                <w:noProof/>
                              </w:rPr>
                            </w:pPr>
                            <w:r>
                              <w:t xml:space="preserve">Figure </w:t>
                            </w:r>
                            <w:fldSimple w:instr=" SEQ Figure \* ARABIC ">
                              <w:r>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50" type="#_x0000_t20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7E5D1C06" w:rsidR="0008521D" w:rsidRPr="00AB3DDC" w:rsidRDefault="0008521D" w:rsidP="003E34CE">
                      <w:pPr>
                        <w:pStyle w:val="Beschriftung"/>
                        <w:rPr>
                          <w:noProof/>
                        </w:rPr>
                      </w:pPr>
                      <w:r>
                        <w:t xml:space="preserve">Figure </w:t>
                      </w:r>
                      <w:fldSimple w:instr=" SEQ Figure \* ARABIC ">
                        <w:r>
                          <w:rPr>
                            <w:noProof/>
                          </w:rPr>
                          <w:t>21</w:t>
                        </w:r>
                      </w:fldSimple>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8"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A52E91E" w:rsidR="0008521D" w:rsidRPr="007557FE" w:rsidRDefault="0008521D" w:rsidP="003E34CE">
                            <w:pPr>
                              <w:pStyle w:val="Beschriftung"/>
                              <w:rPr>
                                <w:noProof/>
                              </w:rPr>
                            </w:pPr>
                            <w:r>
                              <w:t xml:space="preserve">Figure </w:t>
                            </w:r>
                            <w:fldSimple w:instr=" SEQ Figure \* ARABIC ">
                              <w:r>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51" type="#_x0000_t202"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6A52E91E" w:rsidR="0008521D" w:rsidRPr="007557FE" w:rsidRDefault="0008521D" w:rsidP="003E34CE">
                      <w:pPr>
                        <w:pStyle w:val="Beschriftung"/>
                        <w:rPr>
                          <w:noProof/>
                        </w:rPr>
                      </w:pPr>
                      <w:r>
                        <w:t xml:space="preserve">Figure </w:t>
                      </w:r>
                      <w:fldSimple w:instr=" SEQ Figure \* ARABIC ">
                        <w:r>
                          <w:rPr>
                            <w:noProof/>
                          </w:rPr>
                          <w:t>22</w:t>
                        </w:r>
                      </w:fldSimple>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3201F7E8" w:rsidR="0008521D" w:rsidRPr="00AB3DDC" w:rsidRDefault="0008521D" w:rsidP="005B02C2">
                            <w:pPr>
                              <w:pStyle w:val="Beschriftung"/>
                              <w:rPr>
                                <w:noProof/>
                              </w:rPr>
                            </w:pPr>
                            <w:r>
                              <w:t xml:space="preserve">Figure </w:t>
                            </w:r>
                            <w:fldSimple w:instr=" SEQ Figure \* ARABIC ">
                              <w:r>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2" type="#_x0000_t202"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3201F7E8" w:rsidR="0008521D" w:rsidRPr="00AB3DDC" w:rsidRDefault="0008521D" w:rsidP="005B02C2">
                      <w:pPr>
                        <w:pStyle w:val="Beschriftung"/>
                        <w:rPr>
                          <w:noProof/>
                        </w:rPr>
                      </w:pPr>
                      <w:r>
                        <w:t xml:space="preserve">Figure </w:t>
                      </w:r>
                      <w:fldSimple w:instr=" SEQ Figure \* ARABIC ">
                        <w:r>
                          <w:rPr>
                            <w:noProof/>
                          </w:rPr>
                          <w:t>23</w:t>
                        </w:r>
                      </w:fldSimple>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77B253FC" w:rsidR="0008521D" w:rsidRPr="007557FE" w:rsidRDefault="0008521D" w:rsidP="005B02C2">
                            <w:pPr>
                              <w:pStyle w:val="Beschriftung"/>
                              <w:rPr>
                                <w:noProof/>
                              </w:rPr>
                            </w:pPr>
                            <w:r>
                              <w:t xml:space="preserve">Figure </w:t>
                            </w:r>
                            <w:fldSimple w:instr=" SEQ Figure \* ARABIC ">
                              <w:r>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3" type="#_x0000_t202"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77B253FC" w:rsidR="0008521D" w:rsidRPr="007557FE" w:rsidRDefault="0008521D" w:rsidP="005B02C2">
                      <w:pPr>
                        <w:pStyle w:val="Beschriftung"/>
                        <w:rPr>
                          <w:noProof/>
                        </w:rPr>
                      </w:pPr>
                      <w:r>
                        <w:t xml:space="preserve">Figure </w:t>
                      </w:r>
                      <w:fldSimple w:instr=" SEQ Figure \* ARABIC ">
                        <w:r>
                          <w:rPr>
                            <w:noProof/>
                          </w:rPr>
                          <w:t>24</w:t>
                        </w:r>
                      </w:fldSimple>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1"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56B32630" w:rsidR="0008521D" w:rsidRPr="00565A41" w:rsidRDefault="0008521D" w:rsidP="005B02C2">
                            <w:pPr>
                              <w:pStyle w:val="Beschriftung"/>
                            </w:pPr>
                            <w:r>
                              <w:t xml:space="preserve">Figure </w:t>
                            </w:r>
                            <w:fldSimple w:instr=" SEQ Figure \* ARABIC ">
                              <w:r>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4" type="#_x0000_t202"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56B32630" w:rsidR="0008521D" w:rsidRPr="00565A41" w:rsidRDefault="0008521D" w:rsidP="005B02C2">
                      <w:pPr>
                        <w:pStyle w:val="Beschriftung"/>
                      </w:pPr>
                      <w:r>
                        <w:t xml:space="preserve">Figure </w:t>
                      </w:r>
                      <w:fldSimple w:instr=" SEQ Figure \* ARABIC ">
                        <w:r>
                          <w:rPr>
                            <w:noProof/>
                          </w:rPr>
                          <w:t>25</w:t>
                        </w:r>
                      </w:fldSimple>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4813E928" w:rsidR="0008521D" w:rsidRPr="007C1AC6" w:rsidRDefault="0008521D" w:rsidP="005B02C2">
                            <w:pPr>
                              <w:pStyle w:val="Beschriftung"/>
                            </w:pPr>
                            <w:r>
                              <w:t xml:space="preserve">Figure </w:t>
                            </w:r>
                            <w:fldSimple w:instr=" SEQ Figure \* ARABIC ">
                              <w:r>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5" type="#_x0000_t202"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4813E928" w:rsidR="0008521D" w:rsidRPr="007C1AC6" w:rsidRDefault="0008521D" w:rsidP="005B02C2">
                      <w:pPr>
                        <w:pStyle w:val="Beschriftung"/>
                      </w:pPr>
                      <w:r>
                        <w:t xml:space="preserve">Figure </w:t>
                      </w:r>
                      <w:fldSimple w:instr=" SEQ Figure \* ARABIC ">
                        <w:r>
                          <w:rPr>
                            <w:noProof/>
                          </w:rPr>
                          <w:t>26</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3"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13C9013E" w:rsidR="0008521D" w:rsidRPr="005B02C2" w:rsidRDefault="0008521D" w:rsidP="005B02C2">
                            <w:pPr>
                              <w:pStyle w:val="Beschriftung"/>
                            </w:pPr>
                            <w:r>
                              <w:t xml:space="preserve">Figure </w:t>
                            </w:r>
                            <w:fldSimple w:instr=" SEQ Figure \* ARABIC ">
                              <w:r>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6" type="#_x0000_t202"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13C9013E" w:rsidR="0008521D" w:rsidRPr="005B02C2" w:rsidRDefault="0008521D" w:rsidP="005B02C2">
                      <w:pPr>
                        <w:pStyle w:val="Beschriftung"/>
                      </w:pPr>
                      <w:r>
                        <w:t xml:space="preserve">Figure </w:t>
                      </w:r>
                      <w:fldSimple w:instr=" SEQ Figure \* ARABIC ">
                        <w:r>
                          <w:rPr>
                            <w:noProof/>
                          </w:rPr>
                          <w:t>27</w:t>
                        </w:r>
                      </w:fldSimple>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49CA4DF9" w:rsidR="0008521D" w:rsidRPr="007557FE" w:rsidRDefault="0008521D" w:rsidP="005B02C2">
                            <w:pPr>
                              <w:pStyle w:val="Beschriftung"/>
                              <w:rPr>
                                <w:noProof/>
                              </w:rPr>
                            </w:pPr>
                            <w:r>
                              <w:t xml:space="preserve">Figure </w:t>
                            </w:r>
                            <w:fldSimple w:instr=" SEQ Figure \* ARABIC ">
                              <w:r>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7" type="#_x0000_t202"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49CA4DF9" w:rsidR="0008521D" w:rsidRPr="007557FE" w:rsidRDefault="0008521D" w:rsidP="005B02C2">
                      <w:pPr>
                        <w:pStyle w:val="Beschriftung"/>
                        <w:rPr>
                          <w:noProof/>
                        </w:rPr>
                      </w:pPr>
                      <w:r>
                        <w:t xml:space="preserve">Figure </w:t>
                      </w:r>
                      <w:fldSimple w:instr=" SEQ Figure \* ARABIC ">
                        <w:r>
                          <w:rPr>
                            <w:noProof/>
                          </w:rPr>
                          <w:t>28</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5"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54A8B4E5" w:rsidR="0008521D" w:rsidRPr="005B02C2" w:rsidRDefault="0008521D" w:rsidP="005B02C2">
                            <w:pPr>
                              <w:pStyle w:val="Beschriftung"/>
                            </w:pPr>
                            <w:bookmarkStart w:id="167" w:name="_Ref67583379"/>
                            <w:r>
                              <w:t xml:space="preserve">Figure </w:t>
                            </w:r>
                            <w:fldSimple w:instr=" SEQ Figure \* ARABIC ">
                              <w:r>
                                <w:rPr>
                                  <w:noProof/>
                                </w:rPr>
                                <w:t>29</w:t>
                              </w:r>
                            </w:fldSimple>
                            <w:bookmarkEnd w:id="167"/>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8" type="#_x0000_t202"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54A8B4E5" w:rsidR="0008521D" w:rsidRPr="005B02C2" w:rsidRDefault="0008521D" w:rsidP="005B02C2">
                      <w:pPr>
                        <w:pStyle w:val="Beschriftung"/>
                      </w:pPr>
                      <w:bookmarkStart w:id="324" w:name="_Ref67583379"/>
                      <w:r>
                        <w:t xml:space="preserve">Figure </w:t>
                      </w:r>
                      <w:fldSimple w:instr=" SEQ Figure \* ARABIC ">
                        <w:r>
                          <w:rPr>
                            <w:noProof/>
                          </w:rPr>
                          <w:t>29</w:t>
                        </w:r>
                      </w:fldSimple>
                      <w:bookmarkEnd w:id="324"/>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93BDF17" w:rsidR="0008521D" w:rsidRDefault="0008521D" w:rsidP="005B02C2">
                            <w:pPr>
                              <w:pStyle w:val="Beschriftung"/>
                            </w:pPr>
                            <w:r>
                              <w:t xml:space="preserve">Figure </w:t>
                            </w:r>
                            <w:fldSimple w:instr=" SEQ Figure \* ARABIC ">
                              <w:r>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9" type="#_x0000_t202"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93BDF17" w:rsidR="0008521D" w:rsidRDefault="0008521D" w:rsidP="005B02C2">
                      <w:pPr>
                        <w:pStyle w:val="Beschriftung"/>
                      </w:pPr>
                      <w:r>
                        <w:t xml:space="preserve">Figure </w:t>
                      </w:r>
                      <w:fldSimple w:instr=" SEQ Figure \* ARABIC ">
                        <w:r>
                          <w:rPr>
                            <w:noProof/>
                          </w:rPr>
                          <w:t>30</w:t>
                        </w:r>
                      </w:fldSimple>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7"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68" w:name="_Toc68517880"/>
      <w:r w:rsidRPr="003327A0">
        <w:lastRenderedPageBreak/>
        <w:t>References</w:t>
      </w:r>
      <w:bookmarkEnd w:id="168"/>
    </w:p>
    <w:p w14:paraId="446A9832" w14:textId="64247F49" w:rsidR="00F15422" w:rsidRPr="00F15422" w:rsidRDefault="00F116C6" w:rsidP="00F1542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F15422" w:rsidRPr="00F15422">
        <w:rPr>
          <w:noProof/>
          <w:sz w:val="18"/>
          <w:szCs w:val="24"/>
        </w:rPr>
        <w:t xml:space="preserve">Amajama, J. (2016). Effect of Air Pressure on the Output of Photovoltaic Panel and Solar Illuminance ( or Intensity ). </w:t>
      </w:r>
      <w:r w:rsidR="00F15422" w:rsidRPr="00F15422">
        <w:rPr>
          <w:i/>
          <w:iCs/>
          <w:noProof/>
          <w:sz w:val="18"/>
          <w:szCs w:val="24"/>
        </w:rPr>
        <w:t>International Journal of Scientific Engineering and Applied Science</w:t>
      </w:r>
      <w:r w:rsidR="00F15422" w:rsidRPr="00F15422">
        <w:rPr>
          <w:noProof/>
          <w:sz w:val="18"/>
          <w:szCs w:val="24"/>
        </w:rPr>
        <w:t xml:space="preserve">, </w:t>
      </w:r>
      <w:r w:rsidR="00F15422" w:rsidRPr="00F15422">
        <w:rPr>
          <w:i/>
          <w:iCs/>
          <w:noProof/>
          <w:sz w:val="18"/>
          <w:szCs w:val="24"/>
        </w:rPr>
        <w:t>2</w:t>
      </w:r>
      <w:r w:rsidR="00F15422" w:rsidRPr="00F15422">
        <w:rPr>
          <w:noProof/>
          <w:sz w:val="18"/>
          <w:szCs w:val="24"/>
        </w:rPr>
        <w:t>(8), 139–144.</w:t>
      </w:r>
    </w:p>
    <w:p w14:paraId="485DA26F"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Baur, F., Hess, P., &amp; Nagel, H. (1944). </w:t>
      </w:r>
      <w:r w:rsidRPr="00101695">
        <w:rPr>
          <w:i/>
          <w:iCs/>
          <w:noProof/>
          <w:sz w:val="18"/>
          <w:szCs w:val="24"/>
          <w:lang w:val="de-CH"/>
        </w:rPr>
        <w:t>Kalender der Großwetterlagen Europas 1881–1939</w:t>
      </w:r>
      <w:r w:rsidRPr="00101695">
        <w:rPr>
          <w:noProof/>
          <w:sz w:val="18"/>
          <w:szCs w:val="24"/>
          <w:lang w:val="de-CH"/>
        </w:rPr>
        <w:t>.</w:t>
      </w:r>
    </w:p>
    <w:p w14:paraId="4B2D683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Bloomfield, H. C., Brayshaw, D. J., &amp; Charlton-Perez, A. J. (2020). </w:t>
      </w:r>
      <w:r w:rsidRPr="00F15422">
        <w:rPr>
          <w:noProof/>
          <w:sz w:val="18"/>
          <w:szCs w:val="24"/>
        </w:rPr>
        <w:t xml:space="preserve">Characterizing the winter meteorological drivers of the European electricity system using targeted circulation types. </w:t>
      </w:r>
      <w:r w:rsidRPr="00F15422">
        <w:rPr>
          <w:i/>
          <w:iCs/>
          <w:noProof/>
          <w:sz w:val="18"/>
          <w:szCs w:val="24"/>
        </w:rPr>
        <w:t>Meteorological Applications</w:t>
      </w:r>
      <w:r w:rsidRPr="00F15422">
        <w:rPr>
          <w:noProof/>
          <w:sz w:val="18"/>
          <w:szCs w:val="24"/>
        </w:rPr>
        <w:t xml:space="preserve">, </w:t>
      </w:r>
      <w:r w:rsidRPr="00F15422">
        <w:rPr>
          <w:i/>
          <w:iCs/>
          <w:noProof/>
          <w:sz w:val="18"/>
          <w:szCs w:val="24"/>
        </w:rPr>
        <w:t>27</w:t>
      </w:r>
      <w:r w:rsidRPr="00F15422">
        <w:rPr>
          <w:noProof/>
          <w:sz w:val="18"/>
          <w:szCs w:val="24"/>
        </w:rPr>
        <w:t>(1), 1–18. https://doi.org/10.1002/met.1858</w:t>
      </w:r>
    </w:p>
    <w:p w14:paraId="28041BC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Branch, M. A., Coleman, T. F., &amp; Li, Y. (1999). Subspace, interior, and conjugate gradient method for large-scale bound-constrained minimization problems. </w:t>
      </w:r>
      <w:r w:rsidRPr="00F15422">
        <w:rPr>
          <w:i/>
          <w:iCs/>
          <w:noProof/>
          <w:sz w:val="18"/>
          <w:szCs w:val="24"/>
        </w:rPr>
        <w:t>SIAM Journal of Scientific Computing</w:t>
      </w:r>
      <w:r w:rsidRPr="00F15422">
        <w:rPr>
          <w:noProof/>
          <w:sz w:val="18"/>
          <w:szCs w:val="24"/>
        </w:rPr>
        <w:t xml:space="preserve">, </w:t>
      </w:r>
      <w:r w:rsidRPr="00F15422">
        <w:rPr>
          <w:i/>
          <w:iCs/>
          <w:noProof/>
          <w:sz w:val="18"/>
          <w:szCs w:val="24"/>
        </w:rPr>
        <w:t>21</w:t>
      </w:r>
      <w:r w:rsidRPr="00F15422">
        <w:rPr>
          <w:noProof/>
          <w:sz w:val="18"/>
          <w:szCs w:val="24"/>
        </w:rPr>
        <w:t>(1), 1–23. https://doi.org/10.1137/S1064827595289108</w:t>
      </w:r>
    </w:p>
    <w:p w14:paraId="40A9E580"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Brayshaw, D. J., Troccoli, A., Fordham, R., &amp; Methven, J. (2011). The impact of large scale atmospheric circulation patterns on wind power generation and its potential predictability: A case study over the UK. </w:t>
      </w:r>
      <w:r w:rsidRPr="00101695">
        <w:rPr>
          <w:i/>
          <w:iCs/>
          <w:noProof/>
          <w:sz w:val="18"/>
          <w:szCs w:val="24"/>
          <w:lang w:val="de-CH"/>
        </w:rPr>
        <w:t>Renewable Energy</w:t>
      </w:r>
      <w:r w:rsidRPr="00101695">
        <w:rPr>
          <w:noProof/>
          <w:sz w:val="18"/>
          <w:szCs w:val="24"/>
          <w:lang w:val="de-CH"/>
        </w:rPr>
        <w:t xml:space="preserve">, </w:t>
      </w:r>
      <w:r w:rsidRPr="00101695">
        <w:rPr>
          <w:i/>
          <w:iCs/>
          <w:noProof/>
          <w:sz w:val="18"/>
          <w:szCs w:val="24"/>
          <w:lang w:val="de-CH"/>
        </w:rPr>
        <w:t>36</w:t>
      </w:r>
      <w:r w:rsidRPr="00101695">
        <w:rPr>
          <w:noProof/>
          <w:sz w:val="18"/>
          <w:szCs w:val="24"/>
          <w:lang w:val="de-CH"/>
        </w:rPr>
        <w:t>(8), 2087–2096. https://doi.org/10.1016/j.renene.2011.01.025</w:t>
      </w:r>
    </w:p>
    <w:p w14:paraId="50D63B49"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Bremen, L. Von. </w:t>
      </w:r>
      <w:r w:rsidRPr="00F15422">
        <w:rPr>
          <w:noProof/>
          <w:sz w:val="18"/>
          <w:szCs w:val="24"/>
        </w:rPr>
        <w:t xml:space="preserve">(2010). Large-Scale Variability of Weather Dependent Renewable Energy Sources. In A. Troccoli (Ed.), </w:t>
      </w:r>
      <w:r w:rsidRPr="00F15422">
        <w:rPr>
          <w:i/>
          <w:iCs/>
          <w:noProof/>
          <w:sz w:val="18"/>
          <w:szCs w:val="24"/>
        </w:rPr>
        <w:t>Management of Weather and Climate Risk in the Energy Industry</w:t>
      </w:r>
      <w:r w:rsidRPr="00F15422">
        <w:rPr>
          <w:noProof/>
          <w:sz w:val="18"/>
          <w:szCs w:val="24"/>
        </w:rPr>
        <w:t xml:space="preserve"> (pp. 189–206). Springer Netherlands.</w:t>
      </w:r>
    </w:p>
    <w:p w14:paraId="45AD4CE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Cassou, C. (2008). Intraseasonal interaction between the Madden-Julian Oscillation and the North Atlantic Oscillation. </w:t>
      </w:r>
      <w:r w:rsidRPr="00F15422">
        <w:rPr>
          <w:i/>
          <w:iCs/>
          <w:noProof/>
          <w:sz w:val="18"/>
          <w:szCs w:val="24"/>
        </w:rPr>
        <w:t>Nature</w:t>
      </w:r>
      <w:r w:rsidRPr="00F15422">
        <w:rPr>
          <w:noProof/>
          <w:sz w:val="18"/>
          <w:szCs w:val="24"/>
        </w:rPr>
        <w:t xml:space="preserve">, </w:t>
      </w:r>
      <w:r w:rsidRPr="00F15422">
        <w:rPr>
          <w:i/>
          <w:iCs/>
          <w:noProof/>
          <w:sz w:val="18"/>
          <w:szCs w:val="24"/>
        </w:rPr>
        <w:t>455</w:t>
      </w:r>
      <w:r w:rsidRPr="00F15422">
        <w:rPr>
          <w:noProof/>
          <w:sz w:val="18"/>
          <w:szCs w:val="24"/>
        </w:rPr>
        <w:t>(7212), 523–527. https://doi.org/10.1038/nature07286</w:t>
      </w:r>
    </w:p>
    <w:p w14:paraId="246C8E5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Colantuono, G., Wang, Y., Hanna, E., &amp; Erdélyi, R. (2014). Signature of the North Atlantic Oscillation on British solar radiation availability and PV potential: The winter zonal seesaw. </w:t>
      </w:r>
      <w:r w:rsidRPr="00F15422">
        <w:rPr>
          <w:i/>
          <w:iCs/>
          <w:noProof/>
          <w:sz w:val="18"/>
          <w:szCs w:val="24"/>
        </w:rPr>
        <w:t>Solar Energy</w:t>
      </w:r>
      <w:r w:rsidRPr="00F15422">
        <w:rPr>
          <w:noProof/>
          <w:sz w:val="18"/>
          <w:szCs w:val="24"/>
        </w:rPr>
        <w:t xml:space="preserve">, </w:t>
      </w:r>
      <w:r w:rsidRPr="00F15422">
        <w:rPr>
          <w:i/>
          <w:iCs/>
          <w:noProof/>
          <w:sz w:val="18"/>
          <w:szCs w:val="24"/>
        </w:rPr>
        <w:t>107</w:t>
      </w:r>
      <w:r w:rsidRPr="00F15422">
        <w:rPr>
          <w:noProof/>
          <w:sz w:val="18"/>
          <w:szCs w:val="24"/>
        </w:rPr>
        <w:t>, 210–219. https://doi.org/10.1016/j.solener.2014.05.045</w:t>
      </w:r>
    </w:p>
    <w:p w14:paraId="739D7792"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Dawson, A. (2016). eofs: A Library for EOF Analysis of Meteorological, Oceanographic, and Climate Data. </w:t>
      </w:r>
      <w:r w:rsidRPr="00F15422">
        <w:rPr>
          <w:i/>
          <w:iCs/>
          <w:noProof/>
          <w:sz w:val="18"/>
          <w:szCs w:val="24"/>
        </w:rPr>
        <w:t>Journal of Open Research Software</w:t>
      </w:r>
      <w:r w:rsidRPr="00F15422">
        <w:rPr>
          <w:noProof/>
          <w:sz w:val="18"/>
          <w:szCs w:val="24"/>
        </w:rPr>
        <w:t xml:space="preserve">, </w:t>
      </w:r>
      <w:r w:rsidRPr="00F15422">
        <w:rPr>
          <w:i/>
          <w:iCs/>
          <w:noProof/>
          <w:sz w:val="18"/>
          <w:szCs w:val="24"/>
        </w:rPr>
        <w:t>4</w:t>
      </w:r>
      <w:r w:rsidRPr="00F15422">
        <w:rPr>
          <w:noProof/>
          <w:sz w:val="18"/>
          <w:szCs w:val="24"/>
        </w:rPr>
        <w:t>, 4–7. https://doi.org/10.5334/jors.122</w:t>
      </w:r>
    </w:p>
    <w:p w14:paraId="7B00FF5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Drücke, J., Borsche, M., James, P., Kaspar, F., Pfeifroth, U., Ahrens, B., &amp; Trentmann, J. (2020). Climatological analysis of solar and wind energy in Germany using the Grosswetterlagen classification. </w:t>
      </w:r>
      <w:r w:rsidRPr="00F15422">
        <w:rPr>
          <w:i/>
          <w:iCs/>
          <w:noProof/>
          <w:sz w:val="18"/>
          <w:szCs w:val="24"/>
        </w:rPr>
        <w:t>Renewable Energy</w:t>
      </w:r>
      <w:r w:rsidRPr="00F15422">
        <w:rPr>
          <w:noProof/>
          <w:sz w:val="18"/>
          <w:szCs w:val="24"/>
        </w:rPr>
        <w:t xml:space="preserve">, </w:t>
      </w:r>
      <w:r w:rsidRPr="00F15422">
        <w:rPr>
          <w:i/>
          <w:iCs/>
          <w:noProof/>
          <w:sz w:val="18"/>
          <w:szCs w:val="24"/>
        </w:rPr>
        <w:t>164</w:t>
      </w:r>
      <w:r w:rsidRPr="00F15422">
        <w:rPr>
          <w:noProof/>
          <w:sz w:val="18"/>
          <w:szCs w:val="24"/>
        </w:rPr>
        <w:t>, 1254–1266. https://doi.org/10.1016/j.renene.2020.10.102</w:t>
      </w:r>
    </w:p>
    <w:p w14:paraId="704FBA3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Ely, C. R., Brayshaw, D. J., Methven, J., Cox, J., &amp; Pearce, O. (2013). Implications of the North Atlantic Oscillation for a UK-Norway Renewable power system. </w:t>
      </w:r>
      <w:r w:rsidRPr="00F15422">
        <w:rPr>
          <w:i/>
          <w:iCs/>
          <w:noProof/>
          <w:sz w:val="18"/>
          <w:szCs w:val="24"/>
        </w:rPr>
        <w:t>Energy Policy</w:t>
      </w:r>
      <w:r w:rsidRPr="00F15422">
        <w:rPr>
          <w:noProof/>
          <w:sz w:val="18"/>
          <w:szCs w:val="24"/>
        </w:rPr>
        <w:t xml:space="preserve">, </w:t>
      </w:r>
      <w:r w:rsidRPr="00F15422">
        <w:rPr>
          <w:i/>
          <w:iCs/>
          <w:noProof/>
          <w:sz w:val="18"/>
          <w:szCs w:val="24"/>
        </w:rPr>
        <w:t>62</w:t>
      </w:r>
      <w:r w:rsidRPr="00F15422">
        <w:rPr>
          <w:noProof/>
          <w:sz w:val="18"/>
          <w:szCs w:val="24"/>
        </w:rPr>
        <w:t>, 1420–1427. https://doi.org/10.1016/j.enpol.2013.06.037</w:t>
      </w:r>
    </w:p>
    <w:p w14:paraId="3DA6B5B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Graabak, I., &amp; Korpås, M. (2016). Variability Characteristics of European Wind and Solar Power Resources—A Review. </w:t>
      </w:r>
      <w:r w:rsidRPr="00F15422">
        <w:rPr>
          <w:i/>
          <w:iCs/>
          <w:noProof/>
          <w:sz w:val="18"/>
          <w:szCs w:val="24"/>
        </w:rPr>
        <w:t>Energies</w:t>
      </w:r>
      <w:r w:rsidRPr="00F15422">
        <w:rPr>
          <w:noProof/>
          <w:sz w:val="18"/>
          <w:szCs w:val="24"/>
        </w:rPr>
        <w:t xml:space="preserve">, </w:t>
      </w:r>
      <w:r w:rsidRPr="00F15422">
        <w:rPr>
          <w:i/>
          <w:iCs/>
          <w:noProof/>
          <w:sz w:val="18"/>
          <w:szCs w:val="24"/>
        </w:rPr>
        <w:t>9</w:t>
      </w:r>
      <w:r w:rsidRPr="00F15422">
        <w:rPr>
          <w:noProof/>
          <w:sz w:val="18"/>
          <w:szCs w:val="24"/>
        </w:rPr>
        <w:t>(6), 1–31. https://doi.org/10.3390/en9060449</w:t>
      </w:r>
    </w:p>
    <w:p w14:paraId="3F959461"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fr-CH"/>
        </w:rPr>
      </w:pPr>
      <w:r w:rsidRPr="00F15422">
        <w:rPr>
          <w:noProof/>
          <w:sz w:val="18"/>
          <w:szCs w:val="24"/>
        </w:rPr>
        <w:t xml:space="preserve">Grams, C. M., Beerli, R., Pfenninger, S., Staffell, I., &amp; Wernli, H. (2017). Balancing Europe’s wind-power output through spatial deployment informed by weather regimes. </w:t>
      </w:r>
      <w:r w:rsidRPr="00101695">
        <w:rPr>
          <w:i/>
          <w:iCs/>
          <w:noProof/>
          <w:sz w:val="18"/>
          <w:szCs w:val="24"/>
          <w:lang w:val="fr-CH"/>
        </w:rPr>
        <w:t>Nature Climate Change</w:t>
      </w:r>
      <w:r w:rsidRPr="00101695">
        <w:rPr>
          <w:noProof/>
          <w:sz w:val="18"/>
          <w:szCs w:val="24"/>
          <w:lang w:val="fr-CH"/>
        </w:rPr>
        <w:t xml:space="preserve">, </w:t>
      </w:r>
      <w:r w:rsidRPr="00101695">
        <w:rPr>
          <w:i/>
          <w:iCs/>
          <w:noProof/>
          <w:sz w:val="18"/>
          <w:szCs w:val="24"/>
          <w:lang w:val="fr-CH"/>
        </w:rPr>
        <w:t>7</w:t>
      </w:r>
      <w:r w:rsidRPr="00101695">
        <w:rPr>
          <w:noProof/>
          <w:sz w:val="18"/>
          <w:szCs w:val="24"/>
          <w:lang w:val="fr-CH"/>
        </w:rPr>
        <w:t>(8), 557–562. https://doi.org/10.1038/nclimate3338</w:t>
      </w:r>
    </w:p>
    <w:p w14:paraId="686A2CD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fr-CH"/>
        </w:rPr>
        <w:t xml:space="preserve">Hennermann, K., &amp; Yang, X. (2018). </w:t>
      </w:r>
      <w:r w:rsidRPr="00F15422">
        <w:rPr>
          <w:i/>
          <w:iCs/>
          <w:noProof/>
          <w:sz w:val="18"/>
          <w:szCs w:val="24"/>
        </w:rPr>
        <w:t>ERA5 data documentation</w:t>
      </w:r>
      <w:r w:rsidRPr="00F15422">
        <w:rPr>
          <w:noProof/>
          <w:sz w:val="18"/>
          <w:szCs w:val="24"/>
        </w:rPr>
        <w:t>. European Centre for Medium-Range Weather Forecasts. https://confluence.ecmwf.int/display/CKB/ERA5+data+documentation</w:t>
      </w:r>
    </w:p>
    <w:p w14:paraId="4C4751F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Hersbach, H., Bell, B., Berrisford, P., Biavati, G., Horányi, A., Muñoz Sabater, J., Nicolas, J., Peubey, C., Radu, R., Rozum, I., Schepers, D., Simmons, A., Soci, C., Dee, D., &amp; Thépaut, J.-N. (2018). </w:t>
      </w:r>
      <w:r w:rsidRPr="00F15422">
        <w:rPr>
          <w:i/>
          <w:iCs/>
          <w:noProof/>
          <w:sz w:val="18"/>
          <w:szCs w:val="24"/>
        </w:rPr>
        <w:t>ERA5 hourly data on pressure levels from 1979 to present.</w:t>
      </w:r>
      <w:r w:rsidRPr="00F15422">
        <w:rPr>
          <w:noProof/>
          <w:sz w:val="18"/>
          <w:szCs w:val="24"/>
        </w:rPr>
        <w:t xml:space="preserve"> Copernicus Climate Change Service (C3S) Climate Data Store (CDS). https://doi.org/10.24381/cds.bd0915c6</w:t>
      </w:r>
    </w:p>
    <w:p w14:paraId="6720D92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Hirth, L., &amp; Ziegenhagen, I. (2015). Balancing power and variable renewables: Three links. </w:t>
      </w:r>
      <w:r w:rsidRPr="00F15422">
        <w:rPr>
          <w:i/>
          <w:iCs/>
          <w:noProof/>
          <w:sz w:val="18"/>
          <w:szCs w:val="24"/>
        </w:rPr>
        <w:t>Renewable and Sustainable Energy Reviews</w:t>
      </w:r>
      <w:r w:rsidRPr="00F15422">
        <w:rPr>
          <w:noProof/>
          <w:sz w:val="18"/>
          <w:szCs w:val="24"/>
        </w:rPr>
        <w:t xml:space="preserve">, </w:t>
      </w:r>
      <w:r w:rsidRPr="00F15422">
        <w:rPr>
          <w:i/>
          <w:iCs/>
          <w:noProof/>
          <w:sz w:val="18"/>
          <w:szCs w:val="24"/>
        </w:rPr>
        <w:t>50</w:t>
      </w:r>
      <w:r w:rsidRPr="00F15422">
        <w:rPr>
          <w:noProof/>
          <w:sz w:val="18"/>
          <w:szCs w:val="24"/>
        </w:rPr>
        <w:t>(October 2015), 1035–1051. https://doi.org/10.1016/j.rser.2015.04.180</w:t>
      </w:r>
    </w:p>
    <w:p w14:paraId="7237BE9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Huld, T., Gottschalg, R., Beyer, H. G., &amp; Topič, M. (2010). Mapping the performance of PV modules, effects of module type and data averaging. </w:t>
      </w:r>
      <w:r w:rsidRPr="00F15422">
        <w:rPr>
          <w:i/>
          <w:iCs/>
          <w:noProof/>
          <w:sz w:val="18"/>
          <w:szCs w:val="24"/>
        </w:rPr>
        <w:t>Solar Energy</w:t>
      </w:r>
      <w:r w:rsidRPr="00F15422">
        <w:rPr>
          <w:noProof/>
          <w:sz w:val="18"/>
          <w:szCs w:val="24"/>
        </w:rPr>
        <w:t xml:space="preserve">, </w:t>
      </w:r>
      <w:r w:rsidRPr="00F15422">
        <w:rPr>
          <w:i/>
          <w:iCs/>
          <w:noProof/>
          <w:sz w:val="18"/>
          <w:szCs w:val="24"/>
        </w:rPr>
        <w:t>84</w:t>
      </w:r>
      <w:r w:rsidRPr="00F15422">
        <w:rPr>
          <w:noProof/>
          <w:sz w:val="18"/>
          <w:szCs w:val="24"/>
        </w:rPr>
        <w:t>(2), 324–338. https://doi.org/10.1016/j.solener.2009.12.002</w:t>
      </w:r>
    </w:p>
    <w:p w14:paraId="5F98097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Hulme, M. (2016). 1.5 °C and climate research after the Paris Agreement. </w:t>
      </w:r>
      <w:r w:rsidRPr="00F15422">
        <w:rPr>
          <w:i/>
          <w:iCs/>
          <w:noProof/>
          <w:sz w:val="18"/>
          <w:szCs w:val="24"/>
        </w:rPr>
        <w:t>Nature Climate Change</w:t>
      </w:r>
      <w:r w:rsidRPr="00F15422">
        <w:rPr>
          <w:noProof/>
          <w:sz w:val="18"/>
          <w:szCs w:val="24"/>
        </w:rPr>
        <w:t xml:space="preserve">, </w:t>
      </w:r>
      <w:r w:rsidRPr="00F15422">
        <w:rPr>
          <w:i/>
          <w:iCs/>
          <w:noProof/>
          <w:sz w:val="18"/>
          <w:szCs w:val="24"/>
        </w:rPr>
        <w:t>6</w:t>
      </w:r>
      <w:r w:rsidRPr="00F15422">
        <w:rPr>
          <w:noProof/>
          <w:sz w:val="18"/>
          <w:szCs w:val="24"/>
        </w:rPr>
        <w:t>(3), 222–224. https://doi.org/10.1038/nclimate2939</w:t>
      </w:r>
    </w:p>
    <w:p w14:paraId="66AEF25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Hurrell, J. W., Kushnir, Y., Ottersen, G., &amp; Visbeck, M. (2003). An overview of the north atlantic oscillation. </w:t>
      </w:r>
      <w:r w:rsidRPr="00F15422">
        <w:rPr>
          <w:i/>
          <w:iCs/>
          <w:noProof/>
          <w:sz w:val="18"/>
          <w:szCs w:val="24"/>
        </w:rPr>
        <w:t>Geophysical Monograph Series</w:t>
      </w:r>
      <w:r w:rsidRPr="00F15422">
        <w:rPr>
          <w:noProof/>
          <w:sz w:val="18"/>
          <w:szCs w:val="24"/>
        </w:rPr>
        <w:t xml:space="preserve">, </w:t>
      </w:r>
      <w:r w:rsidRPr="00F15422">
        <w:rPr>
          <w:i/>
          <w:iCs/>
          <w:noProof/>
          <w:sz w:val="18"/>
          <w:szCs w:val="24"/>
        </w:rPr>
        <w:t>134</w:t>
      </w:r>
      <w:r w:rsidRPr="00F15422">
        <w:rPr>
          <w:noProof/>
          <w:sz w:val="18"/>
          <w:szCs w:val="24"/>
        </w:rPr>
        <w:t>, 1–35. https://doi.org/10.1029/134GM01</w:t>
      </w:r>
    </w:p>
    <w:p w14:paraId="6092E51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(2020a). Global Renewables Outlook: Energy transformation 2050. In </w:t>
      </w:r>
      <w:r w:rsidRPr="00F15422">
        <w:rPr>
          <w:i/>
          <w:iCs/>
          <w:noProof/>
          <w:sz w:val="18"/>
          <w:szCs w:val="24"/>
        </w:rPr>
        <w:t>International Renewable Energy Agency</w:t>
      </w:r>
      <w:r w:rsidRPr="00F15422">
        <w:rPr>
          <w:noProof/>
          <w:sz w:val="18"/>
          <w:szCs w:val="24"/>
        </w:rPr>
        <w:t>. https://www.irena.org/publications/2020/Apr/Global-Renewables-Outlook-2020</w:t>
      </w:r>
    </w:p>
    <w:p w14:paraId="7E6B911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(2020b). </w:t>
      </w:r>
      <w:r w:rsidRPr="00F15422">
        <w:rPr>
          <w:i/>
          <w:iCs/>
          <w:noProof/>
          <w:sz w:val="18"/>
          <w:szCs w:val="24"/>
        </w:rPr>
        <w:t>Renewable capacity statistics 2020 International Renewable Energy Agency (IRENA)</w:t>
      </w:r>
      <w:r w:rsidRPr="00F15422">
        <w:rPr>
          <w:noProof/>
          <w:sz w:val="18"/>
          <w:szCs w:val="24"/>
        </w:rPr>
        <w:t>.</w:t>
      </w:r>
    </w:p>
    <w:p w14:paraId="7FAB566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E73528">
        <w:rPr>
          <w:noProof/>
          <w:sz w:val="18"/>
          <w:szCs w:val="24"/>
        </w:rPr>
        <w:t xml:space="preserve">Jäger-Waldau, A. (2019). PV Status Report 2019. </w:t>
      </w:r>
      <w:r w:rsidRPr="00F15422">
        <w:rPr>
          <w:noProof/>
          <w:sz w:val="18"/>
          <w:szCs w:val="24"/>
        </w:rPr>
        <w:t xml:space="preserve">In </w:t>
      </w:r>
      <w:r w:rsidRPr="00F15422">
        <w:rPr>
          <w:i/>
          <w:iCs/>
          <w:noProof/>
          <w:sz w:val="18"/>
          <w:szCs w:val="24"/>
        </w:rPr>
        <w:t>EUR 29938 EN, Publications Office of the European Union</w:t>
      </w:r>
      <w:r w:rsidRPr="00F15422">
        <w:rPr>
          <w:noProof/>
          <w:sz w:val="18"/>
          <w:szCs w:val="24"/>
        </w:rPr>
        <w:t>. https://doi.org/10.2760/326629</w:t>
      </w:r>
    </w:p>
    <w:p w14:paraId="6B1FCA0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Jakubcionis, M., &amp; Carlsson, J. (2017). Estimation of European Union residential sector space cooling potential. </w:t>
      </w:r>
      <w:r w:rsidRPr="00F15422">
        <w:rPr>
          <w:i/>
          <w:iCs/>
          <w:noProof/>
          <w:sz w:val="18"/>
          <w:szCs w:val="24"/>
        </w:rPr>
        <w:t>Energy Policy</w:t>
      </w:r>
      <w:r w:rsidRPr="00F15422">
        <w:rPr>
          <w:noProof/>
          <w:sz w:val="18"/>
          <w:szCs w:val="24"/>
        </w:rPr>
        <w:t xml:space="preserve">, </w:t>
      </w:r>
      <w:r w:rsidRPr="00F15422">
        <w:rPr>
          <w:i/>
          <w:iCs/>
          <w:noProof/>
          <w:sz w:val="18"/>
          <w:szCs w:val="24"/>
        </w:rPr>
        <w:lastRenderedPageBreak/>
        <w:t>101</w:t>
      </w:r>
      <w:r w:rsidRPr="00F15422">
        <w:rPr>
          <w:noProof/>
          <w:sz w:val="18"/>
          <w:szCs w:val="24"/>
        </w:rPr>
        <w:t>(May 2016), 225–235. https://doi.org/10.1016/j.enpol.2016.11.047</w:t>
      </w:r>
    </w:p>
    <w:p w14:paraId="3D97139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F15422">
        <w:rPr>
          <w:i/>
          <w:iCs/>
          <w:noProof/>
          <w:sz w:val="18"/>
          <w:szCs w:val="24"/>
        </w:rPr>
        <w:t>Journal of Applied Meteorology and Climatology</w:t>
      </w:r>
      <w:r w:rsidRPr="00F15422">
        <w:rPr>
          <w:noProof/>
          <w:sz w:val="18"/>
          <w:szCs w:val="24"/>
        </w:rPr>
        <w:t xml:space="preserve">, </w:t>
      </w:r>
      <w:r w:rsidRPr="00F15422">
        <w:rPr>
          <w:i/>
          <w:iCs/>
          <w:noProof/>
          <w:sz w:val="18"/>
          <w:szCs w:val="24"/>
        </w:rPr>
        <w:t>52</w:t>
      </w:r>
      <w:r w:rsidRPr="00F15422">
        <w:rPr>
          <w:noProof/>
          <w:sz w:val="18"/>
          <w:szCs w:val="24"/>
        </w:rPr>
        <w:t>(10), 2204–2225. https://doi.org/10.1175/JAMC-D-12-0257.1</w:t>
      </w:r>
    </w:p>
    <w:p w14:paraId="67D74A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Jones, S., Lee, S. R., &amp; Bloomfield, H. (2020). </w:t>
      </w:r>
      <w:r w:rsidRPr="00F15422">
        <w:rPr>
          <w:i/>
          <w:iCs/>
          <w:noProof/>
          <w:sz w:val="18"/>
          <w:szCs w:val="24"/>
        </w:rPr>
        <w:t>Wintertime Impacts of Synoptic-Scale Weather Patterns on the European Energy Sector</w:t>
      </w:r>
      <w:r w:rsidRPr="00F15422">
        <w:rPr>
          <w:noProof/>
          <w:sz w:val="18"/>
          <w:szCs w:val="24"/>
        </w:rPr>
        <w:t xml:space="preserve"> (Issue August). University of Reading.</w:t>
      </w:r>
    </w:p>
    <w:p w14:paraId="4956632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Lauret, P., Boland, J., &amp; Ridley, B. (2013). Bayesian statistical analysis applied to solar radiation modelling. </w:t>
      </w:r>
      <w:r w:rsidRPr="00F15422">
        <w:rPr>
          <w:i/>
          <w:iCs/>
          <w:noProof/>
          <w:sz w:val="18"/>
          <w:szCs w:val="24"/>
        </w:rPr>
        <w:t>Renewable Energy</w:t>
      </w:r>
      <w:r w:rsidRPr="00F15422">
        <w:rPr>
          <w:noProof/>
          <w:sz w:val="18"/>
          <w:szCs w:val="24"/>
        </w:rPr>
        <w:t xml:space="preserve">, </w:t>
      </w:r>
      <w:r w:rsidRPr="00F15422">
        <w:rPr>
          <w:i/>
          <w:iCs/>
          <w:noProof/>
          <w:sz w:val="18"/>
          <w:szCs w:val="24"/>
        </w:rPr>
        <w:t>49</w:t>
      </w:r>
      <w:r w:rsidRPr="00F15422">
        <w:rPr>
          <w:noProof/>
          <w:sz w:val="18"/>
          <w:szCs w:val="24"/>
        </w:rPr>
        <w:t>, 124–127. https://doi.org/10.1016/j.renene.2012.01.049</w:t>
      </w:r>
    </w:p>
    <w:p w14:paraId="1227454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Michelangeli, P. A., Vautard, R., &amp; Legras, B. (1995). Weather regimes: recurrence and quasi stationarity. In </w:t>
      </w:r>
      <w:r w:rsidRPr="00F15422">
        <w:rPr>
          <w:i/>
          <w:iCs/>
          <w:noProof/>
          <w:sz w:val="18"/>
          <w:szCs w:val="24"/>
        </w:rPr>
        <w:t>Journal of the Atmospheric Sciences</w:t>
      </w:r>
      <w:r w:rsidRPr="00F15422">
        <w:rPr>
          <w:noProof/>
          <w:sz w:val="18"/>
          <w:szCs w:val="24"/>
        </w:rPr>
        <w:t xml:space="preserve"> (Vol. 52, Issue 8, pp. 1237–1256). https://doi.org/10.1175/1520-0469(1995)052&lt;1237:WRRAQS&gt;2.0.CO;2</w:t>
      </w:r>
    </w:p>
    <w:p w14:paraId="079AB5A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Muñoz Sabater, J. (2019). </w:t>
      </w:r>
      <w:r w:rsidRPr="00F15422">
        <w:rPr>
          <w:i/>
          <w:iCs/>
          <w:noProof/>
          <w:sz w:val="18"/>
          <w:szCs w:val="24"/>
        </w:rPr>
        <w:t>ERA5-Land hourly data from 1981 to present.</w:t>
      </w:r>
      <w:r w:rsidRPr="00F15422">
        <w:rPr>
          <w:noProof/>
          <w:sz w:val="18"/>
          <w:szCs w:val="24"/>
        </w:rPr>
        <w:t xml:space="preserve"> Copernicus Climate Change Service (C3S) Climate Data Store (CDS). https://doi.org/10.24381/cds.e2161bac</w:t>
      </w:r>
    </w:p>
    <w:p w14:paraId="5536915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F15422">
        <w:rPr>
          <w:i/>
          <w:iCs/>
          <w:noProof/>
          <w:sz w:val="18"/>
          <w:szCs w:val="24"/>
        </w:rPr>
        <w:t>Journal of Machine Learning Research</w:t>
      </w:r>
      <w:r w:rsidRPr="00F15422">
        <w:rPr>
          <w:noProof/>
          <w:sz w:val="18"/>
          <w:szCs w:val="24"/>
        </w:rPr>
        <w:t xml:space="preserve">, </w:t>
      </w:r>
      <w:r w:rsidRPr="00F15422">
        <w:rPr>
          <w:i/>
          <w:iCs/>
          <w:noProof/>
          <w:sz w:val="18"/>
          <w:szCs w:val="24"/>
        </w:rPr>
        <w:t>12</w:t>
      </w:r>
      <w:r w:rsidRPr="00F15422">
        <w:rPr>
          <w:noProof/>
          <w:sz w:val="18"/>
          <w:szCs w:val="24"/>
        </w:rPr>
        <w:t>, 2825–2830.</w:t>
      </w:r>
    </w:p>
    <w:p w14:paraId="29739F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Pfenninger, S., &amp; Staffell, I. (2016). Long-term patterns of European PV output using 30 years of validated hourly reanalysis and satellite data. </w:t>
      </w:r>
      <w:r w:rsidRPr="00F15422">
        <w:rPr>
          <w:i/>
          <w:iCs/>
          <w:noProof/>
          <w:sz w:val="18"/>
          <w:szCs w:val="24"/>
        </w:rPr>
        <w:t>Energy</w:t>
      </w:r>
      <w:r w:rsidRPr="00F15422">
        <w:rPr>
          <w:noProof/>
          <w:sz w:val="18"/>
          <w:szCs w:val="24"/>
        </w:rPr>
        <w:t xml:space="preserve">, </w:t>
      </w:r>
      <w:r w:rsidRPr="00F15422">
        <w:rPr>
          <w:i/>
          <w:iCs/>
          <w:noProof/>
          <w:sz w:val="18"/>
          <w:szCs w:val="24"/>
        </w:rPr>
        <w:t>114</w:t>
      </w:r>
      <w:r w:rsidRPr="00F15422">
        <w:rPr>
          <w:noProof/>
          <w:sz w:val="18"/>
          <w:szCs w:val="24"/>
        </w:rPr>
        <w:t>, 1251–1265. https://doi.org/10.1016/j.energy.2016.08.060</w:t>
      </w:r>
    </w:p>
    <w:p w14:paraId="53BF030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F15422">
        <w:rPr>
          <w:i/>
          <w:iCs/>
          <w:noProof/>
          <w:sz w:val="18"/>
          <w:szCs w:val="24"/>
        </w:rPr>
        <w:t>Hydrological, Socioeconomic and Ecological Impacts of the North Atlantic Oscillation in the Mediterranean Region</w:t>
      </w:r>
      <w:r w:rsidRPr="00F15422">
        <w:rPr>
          <w:noProof/>
          <w:sz w:val="18"/>
          <w:szCs w:val="24"/>
        </w:rPr>
        <w:t xml:space="preserve"> (Vol. 46, Issue December 2015). https://doi.org/10.1007/978-94-007-1372-7</w:t>
      </w:r>
    </w:p>
    <w:p w14:paraId="61E512B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Pozo-Vázquez, D., Tovar-Pescador, J., Gámiz-Fortis, S. R., Esteban-Parra, M. J., &amp; Castro-Díez, Y. (2004). NAO and solar radiation variability in the European North Atlantic region. </w:t>
      </w:r>
      <w:r w:rsidRPr="00F15422">
        <w:rPr>
          <w:i/>
          <w:iCs/>
          <w:noProof/>
          <w:sz w:val="18"/>
          <w:szCs w:val="24"/>
        </w:rPr>
        <w:t>Geophysical Research Letters</w:t>
      </w:r>
      <w:r w:rsidRPr="00F15422">
        <w:rPr>
          <w:noProof/>
          <w:sz w:val="18"/>
          <w:szCs w:val="24"/>
        </w:rPr>
        <w:t xml:space="preserve">, </w:t>
      </w:r>
      <w:r w:rsidRPr="00F15422">
        <w:rPr>
          <w:i/>
          <w:iCs/>
          <w:noProof/>
          <w:sz w:val="18"/>
          <w:szCs w:val="24"/>
        </w:rPr>
        <w:t>31</w:t>
      </w:r>
      <w:r w:rsidRPr="00F15422">
        <w:rPr>
          <w:noProof/>
          <w:sz w:val="18"/>
          <w:szCs w:val="24"/>
        </w:rPr>
        <w:t>(5), n/a-n/a. https://doi.org/10.1029/2003gl018502</w:t>
      </w:r>
    </w:p>
    <w:p w14:paraId="2C0AEBA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Ram, M., Bogdanov, D., Aghahosseini, A., Oyewo, S., Gulagi, A., Child, M., &amp; Breyer, C. (2017). Global Energy System based on 100% Renewable Energy – Power Sector. </w:t>
      </w:r>
      <w:r w:rsidRPr="00F15422">
        <w:rPr>
          <w:i/>
          <w:iCs/>
          <w:noProof/>
          <w:sz w:val="18"/>
          <w:szCs w:val="24"/>
        </w:rPr>
        <w:t>LUT Scientific and Expertise Publications : Raportit Ja Selvitykset - Reports</w:t>
      </w:r>
      <w:r w:rsidRPr="00F15422">
        <w:rPr>
          <w:noProof/>
          <w:sz w:val="18"/>
          <w:szCs w:val="24"/>
        </w:rPr>
        <w:t>.</w:t>
      </w:r>
    </w:p>
    <w:p w14:paraId="39FEB62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Ridley, B., Boland, J., &amp; Lauret, P. (2010). Modelling of diffuse solar fraction with multiple predictors. </w:t>
      </w:r>
      <w:r w:rsidRPr="00F15422">
        <w:rPr>
          <w:i/>
          <w:iCs/>
          <w:noProof/>
          <w:sz w:val="18"/>
          <w:szCs w:val="24"/>
        </w:rPr>
        <w:t>Renewable Energy</w:t>
      </w:r>
      <w:r w:rsidRPr="00F15422">
        <w:rPr>
          <w:noProof/>
          <w:sz w:val="18"/>
          <w:szCs w:val="24"/>
        </w:rPr>
        <w:t xml:space="preserve">, </w:t>
      </w:r>
      <w:r w:rsidRPr="00F15422">
        <w:rPr>
          <w:i/>
          <w:iCs/>
          <w:noProof/>
          <w:sz w:val="18"/>
          <w:szCs w:val="24"/>
        </w:rPr>
        <w:t>35</w:t>
      </w:r>
      <w:r w:rsidRPr="00F15422">
        <w:rPr>
          <w:noProof/>
          <w:sz w:val="18"/>
          <w:szCs w:val="24"/>
        </w:rPr>
        <w:t>(2), 478–483. https://doi.org/10.1016/j.renene.2009.07.018</w:t>
      </w:r>
    </w:p>
    <w:p w14:paraId="7B9F3CF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Rogers, J. C. (1997). North Atlantic storm track variability and its association to the North Atlantic oscillation and climate variability of Northern Europe. </w:t>
      </w:r>
      <w:r w:rsidRPr="00F15422">
        <w:rPr>
          <w:i/>
          <w:iCs/>
          <w:noProof/>
          <w:sz w:val="18"/>
          <w:szCs w:val="24"/>
        </w:rPr>
        <w:t>Journal of Climate</w:t>
      </w:r>
      <w:r w:rsidRPr="00F15422">
        <w:rPr>
          <w:noProof/>
          <w:sz w:val="18"/>
          <w:szCs w:val="24"/>
        </w:rPr>
        <w:t xml:space="preserve">, </w:t>
      </w:r>
      <w:r w:rsidRPr="00F15422">
        <w:rPr>
          <w:i/>
          <w:iCs/>
          <w:noProof/>
          <w:sz w:val="18"/>
          <w:szCs w:val="24"/>
        </w:rPr>
        <w:t>10</w:t>
      </w:r>
      <w:r w:rsidRPr="00F15422">
        <w:rPr>
          <w:noProof/>
          <w:sz w:val="18"/>
          <w:szCs w:val="24"/>
        </w:rPr>
        <w:t>(7), 1635–1647. https://doi.org/10.1175/1520-0442(1997)010&lt;1635:NASTVA&gt;2.0.CO;2</w:t>
      </w:r>
    </w:p>
    <w:p w14:paraId="26F2325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SolarPower Europe and LUT University. (2020). </w:t>
      </w:r>
      <w:r w:rsidRPr="00F15422">
        <w:rPr>
          <w:i/>
          <w:iCs/>
          <w:noProof/>
          <w:sz w:val="18"/>
          <w:szCs w:val="24"/>
        </w:rPr>
        <w:t>100% Renewable Europe - How to make Europe’s energy system climate-neutral before 2050</w:t>
      </w:r>
      <w:r w:rsidRPr="00F15422">
        <w:rPr>
          <w:noProof/>
          <w:sz w:val="18"/>
          <w:szCs w:val="24"/>
        </w:rPr>
        <w:t>. 64.</w:t>
      </w:r>
    </w:p>
    <w:p w14:paraId="3482C57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Stram, B. N. (2016). Key challenges to expanding renewable energy. </w:t>
      </w:r>
      <w:r w:rsidRPr="00F15422">
        <w:rPr>
          <w:i/>
          <w:iCs/>
          <w:noProof/>
          <w:sz w:val="18"/>
          <w:szCs w:val="24"/>
        </w:rPr>
        <w:t>Energy Policy</w:t>
      </w:r>
      <w:r w:rsidRPr="00F15422">
        <w:rPr>
          <w:noProof/>
          <w:sz w:val="18"/>
          <w:szCs w:val="24"/>
        </w:rPr>
        <w:t xml:space="preserve">, </w:t>
      </w:r>
      <w:r w:rsidRPr="00F15422">
        <w:rPr>
          <w:i/>
          <w:iCs/>
          <w:noProof/>
          <w:sz w:val="18"/>
          <w:szCs w:val="24"/>
        </w:rPr>
        <w:t>96</w:t>
      </w:r>
      <w:r w:rsidRPr="00F15422">
        <w:rPr>
          <w:noProof/>
          <w:sz w:val="18"/>
          <w:szCs w:val="24"/>
        </w:rPr>
        <w:t>, 728–734. https://doi.org/10.1016/j.enpol.2016.05.034</w:t>
      </w:r>
    </w:p>
    <w:p w14:paraId="17DE627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Tröndle, T., Pfenninger, S., &amp; Lilliestam, J. (2019). Home-made or imported: On the possibility for renewable electricity autarky on all scales in Europe. </w:t>
      </w:r>
      <w:r w:rsidRPr="00F15422">
        <w:rPr>
          <w:i/>
          <w:iCs/>
          <w:noProof/>
          <w:sz w:val="18"/>
          <w:szCs w:val="24"/>
        </w:rPr>
        <w:t>Energy Strategy Reviews</w:t>
      </w:r>
      <w:r w:rsidRPr="00F15422">
        <w:rPr>
          <w:noProof/>
          <w:sz w:val="18"/>
          <w:szCs w:val="24"/>
        </w:rPr>
        <w:t xml:space="preserve">, </w:t>
      </w:r>
      <w:r w:rsidRPr="00F15422">
        <w:rPr>
          <w:i/>
          <w:iCs/>
          <w:noProof/>
          <w:sz w:val="18"/>
          <w:szCs w:val="24"/>
        </w:rPr>
        <w:t>26</w:t>
      </w:r>
      <w:r w:rsidRPr="00F15422">
        <w:rPr>
          <w:noProof/>
          <w:sz w:val="18"/>
          <w:szCs w:val="24"/>
        </w:rPr>
        <w:t>(June), 100388. https://doi.org/10.1016/j.esr.2019.100388</w:t>
      </w:r>
    </w:p>
    <w:p w14:paraId="497428D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van der Wiel, K., Bloomfield, H. C., Lee, R. W., Stoop, L. P., Blackport, R., Screen, J. A., &amp; Selten, F. M. (2019). The influence of weather regimes on European renewable energy production and demand. </w:t>
      </w:r>
      <w:r w:rsidRPr="00F15422">
        <w:rPr>
          <w:i/>
          <w:iCs/>
          <w:noProof/>
          <w:sz w:val="18"/>
          <w:szCs w:val="24"/>
        </w:rPr>
        <w:t>Environmental Research Letters</w:t>
      </w:r>
      <w:r w:rsidRPr="00F15422">
        <w:rPr>
          <w:noProof/>
          <w:sz w:val="18"/>
          <w:szCs w:val="24"/>
        </w:rPr>
        <w:t xml:space="preserve">, </w:t>
      </w:r>
      <w:r w:rsidRPr="00F15422">
        <w:rPr>
          <w:i/>
          <w:iCs/>
          <w:noProof/>
          <w:sz w:val="18"/>
          <w:szCs w:val="24"/>
        </w:rPr>
        <w:t>14</w:t>
      </w:r>
      <w:r w:rsidRPr="00F15422">
        <w:rPr>
          <w:noProof/>
          <w:sz w:val="18"/>
          <w:szCs w:val="24"/>
        </w:rPr>
        <w:t>(9), 094010. https://doi.org/10.1088/1748-9326/ab38d3</w:t>
      </w:r>
    </w:p>
    <w:p w14:paraId="085000D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Vautard, R. (1990). Multiple weather regimes over the North Atlantic: analysis of precursors and successors. </w:t>
      </w:r>
      <w:r w:rsidRPr="00F15422">
        <w:rPr>
          <w:i/>
          <w:iCs/>
          <w:noProof/>
          <w:sz w:val="18"/>
          <w:szCs w:val="24"/>
        </w:rPr>
        <w:t>Monthly Weather Review</w:t>
      </w:r>
      <w:r w:rsidRPr="00F15422">
        <w:rPr>
          <w:noProof/>
          <w:sz w:val="18"/>
          <w:szCs w:val="24"/>
        </w:rPr>
        <w:t xml:space="preserve">, </w:t>
      </w:r>
      <w:r w:rsidRPr="00F15422">
        <w:rPr>
          <w:i/>
          <w:iCs/>
          <w:noProof/>
          <w:sz w:val="18"/>
          <w:szCs w:val="24"/>
        </w:rPr>
        <w:t>118</w:t>
      </w:r>
      <w:r w:rsidRPr="00F15422">
        <w:rPr>
          <w:noProof/>
          <w:sz w:val="18"/>
          <w:szCs w:val="24"/>
        </w:rPr>
        <w:t>(10). https://doi.org/10.1175/1520-0493(1990)118&lt;2056:MWROTN&gt;2.0.CO;2</w:t>
      </w:r>
    </w:p>
    <w:p w14:paraId="003C5907" w14:textId="77777777" w:rsidR="00F15422" w:rsidRPr="00F15422" w:rsidRDefault="00F15422" w:rsidP="00F15422">
      <w:pPr>
        <w:widowControl w:val="0"/>
        <w:autoSpaceDE w:val="0"/>
        <w:autoSpaceDN w:val="0"/>
        <w:adjustRightInd w:val="0"/>
        <w:spacing w:after="120" w:line="240" w:lineRule="auto"/>
        <w:ind w:left="480" w:hanging="480"/>
        <w:rPr>
          <w:noProof/>
          <w:sz w:val="18"/>
        </w:rPr>
      </w:pPr>
      <w:r w:rsidRPr="00F15422">
        <w:rPr>
          <w:noProof/>
          <w:sz w:val="18"/>
          <w:szCs w:val="24"/>
        </w:rPr>
        <w:t xml:space="preserve">Wallace, J. M., &amp; Hobbs, P. V. (2006). </w:t>
      </w:r>
      <w:r w:rsidRPr="00F15422">
        <w:rPr>
          <w:i/>
          <w:iCs/>
          <w:noProof/>
          <w:sz w:val="18"/>
          <w:szCs w:val="24"/>
        </w:rPr>
        <w:t>Atmospheric Science: An Introductory Survey</w:t>
      </w:r>
      <w:r w:rsidRPr="00F15422">
        <w:rPr>
          <w:noProof/>
          <w:sz w:val="18"/>
          <w:szCs w:val="24"/>
        </w:rPr>
        <w:t xml:space="preserve"> (2nd ed.). Amsterdam ; Boston : Elsevier Academic Press, [2006].</w:t>
      </w:r>
    </w:p>
    <w:p w14:paraId="22748927" w14:textId="6AB40B4D" w:rsidR="00E92A1E" w:rsidRDefault="00F116C6" w:rsidP="002651A0">
      <w:pPr>
        <w:pStyle w:val="References"/>
      </w:pPr>
      <w:r>
        <w:fldChar w:fldCharType="end"/>
      </w:r>
    </w:p>
    <w:p w14:paraId="18227EEA" w14:textId="176E46C4" w:rsidR="00E92A1E" w:rsidRDefault="00E92A1E">
      <w:pPr>
        <w:spacing w:after="160" w:line="259" w:lineRule="auto"/>
        <w:ind w:firstLine="0"/>
        <w:jc w:val="left"/>
        <w:rPr>
          <w:sz w:val="18"/>
        </w:rPr>
      </w:pP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astian Buman" w:date="2021-04-13T12:11:00Z" w:initials="BB">
    <w:p w14:paraId="0F5A69E3" w14:textId="61C44AD2" w:rsidR="0008521D" w:rsidRDefault="0008521D">
      <w:pPr>
        <w:pStyle w:val="Kommentartext"/>
      </w:pPr>
      <w:r>
        <w:rPr>
          <w:rStyle w:val="Kommentarzeichen"/>
        </w:rPr>
        <w:annotationRef/>
      </w:r>
      <w:r>
        <w:t xml:space="preserve">At this point of the </w:t>
      </w:r>
      <w:proofErr w:type="gramStart"/>
      <w:r>
        <w:t>work</w:t>
      </w:r>
      <w:proofErr w:type="gramEnd"/>
      <w:r>
        <w:t xml:space="preserve"> it’s absolutely unclear what that is.</w:t>
      </w:r>
    </w:p>
  </w:comment>
  <w:comment w:id="5" w:author="Bastian Buman" w:date="2021-04-13T12:14:00Z" w:initials="BB">
    <w:p w14:paraId="4DDD7E88" w14:textId="1F93CFC6" w:rsidR="0008521D" w:rsidRDefault="0008521D">
      <w:pPr>
        <w:pStyle w:val="Kommentartext"/>
      </w:pPr>
      <w:r>
        <w:rPr>
          <w:rStyle w:val="Kommentarzeichen"/>
        </w:rPr>
        <w:annotationRef/>
      </w:r>
      <w:r>
        <w:t>It would be amazing to get an idea of the power demand and the power demand variability for these points in time (just an idea).</w:t>
      </w:r>
    </w:p>
  </w:comment>
  <w:comment w:id="16" w:author="Bastian Buman" w:date="2021-04-13T12:21:00Z" w:initials="BB">
    <w:p w14:paraId="241D0D41" w14:textId="735D5C2F" w:rsidR="0008521D" w:rsidRDefault="0008521D">
      <w:pPr>
        <w:pStyle w:val="Kommentartext"/>
      </w:pPr>
      <w:r>
        <w:rPr>
          <w:rStyle w:val="Kommentarzeichen"/>
        </w:rPr>
        <w:annotationRef/>
      </w:r>
      <w:r>
        <w:t>Says who – source?</w:t>
      </w:r>
    </w:p>
  </w:comment>
  <w:comment w:id="17" w:author="Bastian Buman" w:date="2021-04-13T12:22:00Z" w:initials="BB">
    <w:p w14:paraId="5FA672C7" w14:textId="07BCA70A" w:rsidR="0008521D" w:rsidRDefault="0008521D">
      <w:pPr>
        <w:pStyle w:val="Kommentartext"/>
      </w:pPr>
      <w:r>
        <w:rPr>
          <w:rStyle w:val="Kommentarzeichen"/>
        </w:rPr>
        <w:annotationRef/>
      </w:r>
      <w:proofErr w:type="gramStart"/>
      <w:r>
        <w:t>I’m</w:t>
      </w:r>
      <w:proofErr w:type="gramEnd"/>
      <w:r>
        <w:t xml:space="preserve"> missing the exact reference here, something like (European </w:t>
      </w:r>
      <w:proofErr w:type="spellStart"/>
      <w:r>
        <w:t>Comission</w:t>
      </w:r>
      <w:proofErr w:type="spellEnd"/>
      <w:r>
        <w:t>, Report for 2019) …</w:t>
      </w:r>
    </w:p>
  </w:comment>
  <w:comment w:id="20" w:author="Bastian Buman" w:date="2021-04-13T12:23:00Z" w:initials="BB">
    <w:p w14:paraId="3F072C18" w14:textId="07107F08" w:rsidR="0008521D" w:rsidRDefault="0008521D">
      <w:pPr>
        <w:pStyle w:val="Kommentartext"/>
      </w:pPr>
      <w:r>
        <w:rPr>
          <w:rStyle w:val="Kommentarzeichen"/>
        </w:rPr>
        <w:annotationRef/>
      </w:r>
      <w:proofErr w:type="gramStart"/>
      <w:r>
        <w:t>I’m</w:t>
      </w:r>
      <w:proofErr w:type="gramEnd"/>
      <w:r>
        <w:t xml:space="preserve"> not going to argue about whether or not there should be a space between the value and the unit or not. But it should be consistent – 520GW or 520 GW. The same goes for all kinds of units, like %, m, cm, etc…</w:t>
      </w:r>
    </w:p>
  </w:comment>
  <w:comment w:id="37" w:author="Bastian Buman" w:date="2021-04-13T12:30:00Z" w:initials="BB">
    <w:p w14:paraId="3D944429" w14:textId="71339E65" w:rsidR="0008521D" w:rsidRDefault="0008521D">
      <w:pPr>
        <w:pStyle w:val="Kommentartext"/>
      </w:pPr>
      <w:r>
        <w:rPr>
          <w:rStyle w:val="Kommentarzeichen"/>
        </w:rPr>
        <w:annotationRef/>
      </w:r>
      <w:r>
        <w:t xml:space="preserve">I propose to use WRs because the actual because actually you sometimes also talk about an individual weather </w:t>
      </w:r>
      <w:proofErr w:type="gramStart"/>
      <w:r>
        <w:t>regime, and</w:t>
      </w:r>
      <w:proofErr w:type="gramEnd"/>
      <w:r>
        <w:t xml:space="preserve"> using the same abbreviation for singular and plural is strictly speaking not correct.</w:t>
      </w:r>
    </w:p>
  </w:comment>
  <w:comment w:id="66" w:author="Bastian Buman" w:date="2021-04-13T12:52:00Z" w:initials="BB">
    <w:p w14:paraId="78C8A34C" w14:textId="0EF98E63" w:rsidR="0008521D" w:rsidRDefault="0008521D">
      <w:pPr>
        <w:pStyle w:val="Kommentartext"/>
      </w:pPr>
      <w:r>
        <w:rPr>
          <w:rStyle w:val="Kommentarzeichen"/>
        </w:rPr>
        <w:annotationRef/>
      </w:r>
      <w:r>
        <w:t xml:space="preserve">I </w:t>
      </w:r>
      <w:proofErr w:type="gramStart"/>
      <w:r>
        <w:t>don’t</w:t>
      </w:r>
      <w:proofErr w:type="gramEnd"/>
      <w:r>
        <w:t xml:space="preserve"> think you have to reference the page. You can also cross-reference the table itself. </w:t>
      </w:r>
    </w:p>
  </w:comment>
  <w:comment w:id="119" w:author="Bastian Buman" w:date="2021-04-16T17:23:00Z" w:initials="BB">
    <w:p w14:paraId="017D0985" w14:textId="1AE488F7" w:rsidR="00F93D86" w:rsidRDefault="00F93D86">
      <w:pPr>
        <w:pStyle w:val="Kommentartext"/>
      </w:pPr>
      <w:r>
        <w:rPr>
          <w:rStyle w:val="Kommentarzeichen"/>
        </w:rPr>
        <w:annotationRef/>
      </w:r>
      <w:r>
        <w:t xml:space="preserve">The font is very small, I </w:t>
      </w:r>
      <w:proofErr w:type="gramStart"/>
      <w:r>
        <w:t>can’t</w:t>
      </w:r>
      <w:proofErr w:type="gramEnd"/>
      <w:r>
        <w:t xml:space="preserve"> read the numbers on the </w:t>
      </w:r>
      <w:proofErr w:type="spellStart"/>
      <w:r>
        <w:t>colorbar</w:t>
      </w:r>
      <w:proofErr w:type="spellEnd"/>
      <w:r>
        <w:t>.</w:t>
      </w:r>
    </w:p>
  </w:comment>
  <w:comment w:id="121" w:author="Bastian Buman" w:date="2021-04-16T17:35:00Z" w:initials="BB">
    <w:p w14:paraId="51CE1F57" w14:textId="3EA3FB96" w:rsidR="004211C8" w:rsidRDefault="004211C8">
      <w:pPr>
        <w:pStyle w:val="Kommentartext"/>
      </w:pPr>
      <w:r>
        <w:rPr>
          <w:rStyle w:val="Kommentarzeichen"/>
        </w:rPr>
        <w:annotationRef/>
      </w:r>
      <w:r>
        <w:t>Since here the vertical space is a limiting factor, wouldn’t it make more sense to put the text on the sides? You could also think about removing the “Additional …” and say:</w:t>
      </w:r>
      <w:r>
        <w:br/>
        <w:t xml:space="preserve">Capacity increase: 249.3 </w:t>
      </w:r>
      <w:proofErr w:type="gramStart"/>
      <w:r>
        <w:t>GW</w:t>
      </w:r>
      <w:proofErr w:type="gramEnd"/>
    </w:p>
    <w:p w14:paraId="7E67BEF8" w14:textId="5389C8BB" w:rsidR="004211C8" w:rsidRDefault="004211C8">
      <w:pPr>
        <w:pStyle w:val="Kommentartext"/>
      </w:pPr>
      <w:r>
        <w:t xml:space="preserve">Mean production:    34.6 </w:t>
      </w:r>
      <w:proofErr w:type="gramStart"/>
      <w:r>
        <w:t>GW</w:t>
      </w:r>
      <w:proofErr w:type="gramEnd"/>
    </w:p>
    <w:p w14:paraId="49DC286F" w14:textId="7B855D23" w:rsidR="004211C8" w:rsidRDefault="004211C8">
      <w:pPr>
        <w:pStyle w:val="Kommentartext"/>
      </w:pPr>
      <w:r>
        <w:t xml:space="preserve">Mean variability:       1.7 </w:t>
      </w:r>
      <w:proofErr w:type="gramStart"/>
      <w:r>
        <w:t>GW</w:t>
      </w:r>
      <w:proofErr w:type="gramEnd"/>
    </w:p>
    <w:p w14:paraId="2328FBDA" w14:textId="2517A233" w:rsidR="004211C8" w:rsidRDefault="004211C8">
      <w:pPr>
        <w:pStyle w:val="Kommentartext"/>
      </w:pPr>
      <w:r>
        <w:t>Max variability:         5.6 GW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5A69E3" w15:done="0"/>
  <w15:commentEx w15:paraId="4DDD7E88" w15:done="0"/>
  <w15:commentEx w15:paraId="241D0D41" w15:done="0"/>
  <w15:commentEx w15:paraId="5FA672C7" w15:done="0"/>
  <w15:commentEx w15:paraId="3F072C18" w15:done="0"/>
  <w15:commentEx w15:paraId="3D944429" w15:done="0"/>
  <w15:commentEx w15:paraId="78C8A34C" w15:done="0"/>
  <w15:commentEx w15:paraId="017D0985" w15:done="0"/>
  <w15:commentEx w15:paraId="2328FB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008EF" w16cex:dateUtc="2021-04-13T10:11:00Z"/>
  <w16cex:commentExtensible w16cex:durableId="24200994" w16cex:dateUtc="2021-04-13T10:14:00Z"/>
  <w16cex:commentExtensible w16cex:durableId="24200B49" w16cex:dateUtc="2021-04-13T10:21:00Z"/>
  <w16cex:commentExtensible w16cex:durableId="24200B7F" w16cex:dateUtc="2021-04-13T10:22:00Z"/>
  <w16cex:commentExtensible w16cex:durableId="24200BBC" w16cex:dateUtc="2021-04-13T10:23:00Z"/>
  <w16cex:commentExtensible w16cex:durableId="24200D5D" w16cex:dateUtc="2021-04-13T10:30:00Z"/>
  <w16cex:commentExtensible w16cex:durableId="242012A3" w16cex:dateUtc="2021-04-13T10:52:00Z"/>
  <w16cex:commentExtensible w16cex:durableId="2424468D" w16cex:dateUtc="2021-04-16T15:23:00Z"/>
  <w16cex:commentExtensible w16cex:durableId="24244950" w16cex:dateUtc="2021-04-16T15: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5A69E3" w16cid:durableId="242008EF"/>
  <w16cid:commentId w16cid:paraId="4DDD7E88" w16cid:durableId="24200994"/>
  <w16cid:commentId w16cid:paraId="241D0D41" w16cid:durableId="24200B49"/>
  <w16cid:commentId w16cid:paraId="5FA672C7" w16cid:durableId="24200B7F"/>
  <w16cid:commentId w16cid:paraId="3F072C18" w16cid:durableId="24200BBC"/>
  <w16cid:commentId w16cid:paraId="3D944429" w16cid:durableId="24200D5D"/>
  <w16cid:commentId w16cid:paraId="78C8A34C" w16cid:durableId="242012A3"/>
  <w16cid:commentId w16cid:paraId="017D0985" w16cid:durableId="2424468D"/>
  <w16cid:commentId w16cid:paraId="2328FBDA" w16cid:durableId="242449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8BE82" w14:textId="77777777" w:rsidR="00566F37" w:rsidRDefault="00566F37" w:rsidP="00D26A32">
      <w:pPr>
        <w:spacing w:line="240" w:lineRule="auto"/>
      </w:pPr>
      <w:r>
        <w:separator/>
      </w:r>
    </w:p>
  </w:endnote>
  <w:endnote w:type="continuationSeparator" w:id="0">
    <w:p w14:paraId="30831177" w14:textId="77777777" w:rsidR="00566F37" w:rsidRDefault="00566F37"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D0FB0" w14:textId="77777777" w:rsidR="00566F37" w:rsidRDefault="00566F37" w:rsidP="00D26A32">
      <w:pPr>
        <w:spacing w:line="240" w:lineRule="auto"/>
      </w:pPr>
      <w:r>
        <w:separator/>
      </w:r>
    </w:p>
  </w:footnote>
  <w:footnote w:type="continuationSeparator" w:id="0">
    <w:p w14:paraId="694B8AD4" w14:textId="77777777" w:rsidR="00566F37" w:rsidRDefault="00566F37"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08521D" w:rsidRPr="001F40E5" w:rsidRDefault="0008521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3B7F97AD" w:rsidR="0008521D" w:rsidRDefault="0008521D"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08521D" w:rsidRDefault="0008521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08521D" w:rsidRPr="00A00022" w:rsidRDefault="0008521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08521D" w:rsidRPr="001F40E5" w:rsidRDefault="0008521D"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08521D" w:rsidRPr="00A00022" w:rsidRDefault="0008521D"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stian Buman">
    <w15:presenceInfo w15:providerId="Windows Live" w15:userId="c4629a8d12104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NKkFAP0r93c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825"/>
    <w:rsid w:val="00023BA8"/>
    <w:rsid w:val="00024F76"/>
    <w:rsid w:val="000279E8"/>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521D"/>
    <w:rsid w:val="00086992"/>
    <w:rsid w:val="00086A99"/>
    <w:rsid w:val="0008777A"/>
    <w:rsid w:val="00090BC5"/>
    <w:rsid w:val="000914A3"/>
    <w:rsid w:val="00094623"/>
    <w:rsid w:val="00094662"/>
    <w:rsid w:val="00095081"/>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2C68"/>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220"/>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11C8"/>
    <w:rsid w:val="00422349"/>
    <w:rsid w:val="004238BD"/>
    <w:rsid w:val="00424ED9"/>
    <w:rsid w:val="00425033"/>
    <w:rsid w:val="00425A8E"/>
    <w:rsid w:val="00425CE0"/>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3EF"/>
    <w:rsid w:val="004D547D"/>
    <w:rsid w:val="004D64B2"/>
    <w:rsid w:val="004D7837"/>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66F37"/>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7588"/>
    <w:rsid w:val="0058793C"/>
    <w:rsid w:val="00587942"/>
    <w:rsid w:val="00587C98"/>
    <w:rsid w:val="00590D44"/>
    <w:rsid w:val="005916A5"/>
    <w:rsid w:val="00591C90"/>
    <w:rsid w:val="00593618"/>
    <w:rsid w:val="00594093"/>
    <w:rsid w:val="00595065"/>
    <w:rsid w:val="00595073"/>
    <w:rsid w:val="00597330"/>
    <w:rsid w:val="005A044F"/>
    <w:rsid w:val="005A0891"/>
    <w:rsid w:val="005A197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72"/>
    <w:rsid w:val="00612FCB"/>
    <w:rsid w:val="0061362A"/>
    <w:rsid w:val="00613B86"/>
    <w:rsid w:val="006154F9"/>
    <w:rsid w:val="0061573A"/>
    <w:rsid w:val="00615AD3"/>
    <w:rsid w:val="00616C76"/>
    <w:rsid w:val="00616CB0"/>
    <w:rsid w:val="00622F37"/>
    <w:rsid w:val="0062323F"/>
    <w:rsid w:val="00623A8D"/>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2526"/>
    <w:rsid w:val="006744E5"/>
    <w:rsid w:val="00676A91"/>
    <w:rsid w:val="00677708"/>
    <w:rsid w:val="006779F1"/>
    <w:rsid w:val="00680731"/>
    <w:rsid w:val="00681513"/>
    <w:rsid w:val="00683B28"/>
    <w:rsid w:val="00684FA4"/>
    <w:rsid w:val="00685BCC"/>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4E08"/>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DD2"/>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110C"/>
    <w:rsid w:val="00871FD4"/>
    <w:rsid w:val="00872231"/>
    <w:rsid w:val="00873798"/>
    <w:rsid w:val="008741C6"/>
    <w:rsid w:val="00874212"/>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4501"/>
    <w:rsid w:val="008866BC"/>
    <w:rsid w:val="008870AF"/>
    <w:rsid w:val="0089022F"/>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7AB"/>
    <w:rsid w:val="00911F68"/>
    <w:rsid w:val="00912692"/>
    <w:rsid w:val="009132C2"/>
    <w:rsid w:val="00913C25"/>
    <w:rsid w:val="00914D2D"/>
    <w:rsid w:val="00914EF3"/>
    <w:rsid w:val="00915DA9"/>
    <w:rsid w:val="00916467"/>
    <w:rsid w:val="0091754E"/>
    <w:rsid w:val="00917628"/>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336"/>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1099"/>
    <w:rsid w:val="009F2688"/>
    <w:rsid w:val="009F3C7B"/>
    <w:rsid w:val="009F4BD4"/>
    <w:rsid w:val="009F4BDD"/>
    <w:rsid w:val="009F5CE5"/>
    <w:rsid w:val="009F5F21"/>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3368"/>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57AF"/>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56163"/>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0FB"/>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2DA"/>
    <w:rsid w:val="00C57848"/>
    <w:rsid w:val="00C602F7"/>
    <w:rsid w:val="00C606BA"/>
    <w:rsid w:val="00C6272F"/>
    <w:rsid w:val="00C64F76"/>
    <w:rsid w:val="00C65300"/>
    <w:rsid w:val="00C661DB"/>
    <w:rsid w:val="00C66271"/>
    <w:rsid w:val="00C66660"/>
    <w:rsid w:val="00C66B40"/>
    <w:rsid w:val="00C66FFE"/>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0BE5"/>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E0AA0"/>
    <w:rsid w:val="00DE3F65"/>
    <w:rsid w:val="00DE56F0"/>
    <w:rsid w:val="00DE64B1"/>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528"/>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81F"/>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2EB6"/>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37CAD"/>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3D8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4D3F"/>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hyperlink" Target="https://ec.europa.eu/eurostat/databrowser/view/nrg_cb_e/default/table?lang=en"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ajdawson.github.io/eofs/lates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microsoft.com/office/2018/08/relationships/commentsExtensible" Target="commentsExtensible.xml"/><Relationship Id="rId24"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renewables.ninja/" TargetMode="External"/><Relationship Id="rId22" Type="http://schemas.openxmlformats.org/officeDocument/2006/relationships/hyperlink" Target="https://scikit-learn.org/stable/modules/generated/sklearn.cluster.KMeans.html"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comments" Target="comment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2.png"/><Relationship Id="rId25" Type="http://schemas.openxmlformats.org/officeDocument/2006/relationships/header" Target="header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microsoft.com/office/2011/relationships/people" Target="people.xml"/><Relationship Id="rId20" Type="http://schemas.openxmlformats.org/officeDocument/2006/relationships/hyperlink" Target="https://docs.scipy.org/doc/scipy/reference/generated/scipy.signal.butter.html" TargetMode="External"/><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enewables-ninja/gsee" TargetMode="External"/><Relationship Id="rId23" Type="http://schemas.openxmlformats.org/officeDocument/2006/relationships/hyperlink" Target="https://docs.scipy.org/doc/scipy/reference/generated/scipy.optimize.lsq_linear.html" TargetMode="External"/><Relationship Id="rId28" Type="http://schemas.openxmlformats.org/officeDocument/2006/relationships/header" Target="header3.xm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64877</Words>
  <Characters>408731</Characters>
  <Application>Microsoft Office Word</Application>
  <DocSecurity>0</DocSecurity>
  <Lines>3406</Lines>
  <Paragraphs>945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10</cp:revision>
  <cp:lastPrinted>2021-04-05T13:47:00Z</cp:lastPrinted>
  <dcterms:created xsi:type="dcterms:W3CDTF">2021-04-13T10:41:00Z</dcterms:created>
  <dcterms:modified xsi:type="dcterms:W3CDTF">2021-04-17T12:10:00Z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