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D26A32" w:rsidP="00D26A32" w:rsidRDefault="00D26A32" w14:paraId="16366CA1" w14:textId="77777777">
      <w:pPr>
        <w:pStyle w:val="Titelblatt"/>
      </w:pPr>
      <w:bookmarkStart w:name="_Hlk39665811" w:id="0"/>
      <w:bookmarkEnd w:id="0"/>
    </w:p>
    <w:p w:rsidR="00D26A32" w:rsidP="00D26A32" w:rsidRDefault="00D26A32" w14:paraId="40F21788" w14:textId="77777777">
      <w:pPr>
        <w:pStyle w:val="Titelblatt"/>
      </w:pPr>
    </w:p>
    <w:p w:rsidR="002D46B3" w:rsidP="00D26A32" w:rsidRDefault="002D46B3" w14:paraId="4A34B09E" w14:textId="77777777">
      <w:pPr>
        <w:pStyle w:val="Titelblatt"/>
        <w:rPr>
          <w:sz w:val="24"/>
          <w:szCs w:val="24"/>
        </w:rPr>
      </w:pPr>
    </w:p>
    <w:p w:rsidR="002D46B3" w:rsidP="00D26A32" w:rsidRDefault="002D46B3" w14:paraId="62688639" w14:textId="77777777">
      <w:pPr>
        <w:pStyle w:val="Titelblatt"/>
        <w:rPr>
          <w:sz w:val="24"/>
          <w:szCs w:val="24"/>
        </w:rPr>
      </w:pPr>
    </w:p>
    <w:p w:rsidR="002D46B3" w:rsidP="00D26A32" w:rsidRDefault="002D46B3" w14:paraId="5EF216F7" w14:textId="77777777">
      <w:pPr>
        <w:pStyle w:val="Titelblatt"/>
        <w:rPr>
          <w:sz w:val="24"/>
          <w:szCs w:val="24"/>
        </w:rPr>
      </w:pPr>
    </w:p>
    <w:p w:rsidRPr="00027BB5" w:rsidR="00D26A32" w:rsidP="00D26A32" w:rsidRDefault="00D26A32" w14:paraId="0867EEE8" w14:textId="322B4FF7">
      <w:pPr>
        <w:pStyle w:val="Titelblatt"/>
        <w:rPr>
          <w:sz w:val="24"/>
          <w:szCs w:val="24"/>
        </w:rPr>
      </w:pPr>
      <w:r w:rsidRPr="00027BB5">
        <w:rPr>
          <w:sz w:val="24"/>
          <w:szCs w:val="24"/>
        </w:rPr>
        <w:t>Master Thesis</w:t>
      </w:r>
    </w:p>
    <w:p w:rsidRPr="00027BB5" w:rsidR="00D26A32" w:rsidP="00D26A32" w:rsidRDefault="00D26A32" w14:paraId="1644E059" w14:textId="77777777">
      <w:pPr>
        <w:pStyle w:val="Titelblatt"/>
        <w:rPr>
          <w:sz w:val="24"/>
          <w:szCs w:val="24"/>
        </w:rPr>
      </w:pPr>
    </w:p>
    <w:p w:rsidRPr="00027BB5" w:rsidR="00027BB5" w:rsidP="00D26A32" w:rsidRDefault="00027BB5" w14:paraId="6B5F744C" w14:textId="77777777">
      <w:pPr>
        <w:pStyle w:val="Titelblatt"/>
        <w:rPr>
          <w:sz w:val="24"/>
          <w:szCs w:val="24"/>
        </w:rPr>
      </w:pPr>
    </w:p>
    <w:p w:rsidRPr="00027BB5" w:rsidR="005A044F" w:rsidP="00D26A32" w:rsidRDefault="005A044F" w14:paraId="5FCF5C3E" w14:textId="77777777">
      <w:pPr>
        <w:pStyle w:val="Titelblatt"/>
        <w:rPr>
          <w:sz w:val="24"/>
          <w:szCs w:val="24"/>
        </w:rPr>
      </w:pPr>
    </w:p>
    <w:p w:rsidRPr="00027BB5" w:rsidR="00CC134D" w:rsidP="00CC134D" w:rsidRDefault="006466D5" w14:paraId="3112A0C6" w14:textId="65CC9046">
      <w:pPr>
        <w:pStyle w:val="Titelblatt"/>
        <w:rPr>
          <w:b/>
          <w:bCs/>
          <w:sz w:val="28"/>
          <w:szCs w:val="28"/>
        </w:rPr>
      </w:pPr>
      <w:r>
        <w:rPr>
          <w:b/>
          <w:bCs/>
          <w:sz w:val="28"/>
          <w:szCs w:val="28"/>
        </w:rPr>
        <w:t xml:space="preserve">How to Distribute </w:t>
      </w:r>
      <w:r w:rsidR="004C71FD">
        <w:rPr>
          <w:b/>
          <w:bCs/>
          <w:sz w:val="28"/>
          <w:szCs w:val="28"/>
        </w:rPr>
        <w:t>New</w:t>
      </w:r>
      <w:r w:rsidRPr="00D370B9" w:rsidR="00D370B9">
        <w:rPr>
          <w:b/>
          <w:bCs/>
          <w:sz w:val="28"/>
          <w:szCs w:val="28"/>
        </w:rPr>
        <w:t xml:space="preserve"> Solar </w:t>
      </w:r>
      <w:r w:rsidR="00AE6C50">
        <w:rPr>
          <w:b/>
          <w:bCs/>
          <w:sz w:val="28"/>
          <w:szCs w:val="28"/>
        </w:rPr>
        <w:t>Systems</w:t>
      </w:r>
      <w:r w:rsidRPr="00D370B9" w:rsidR="00D370B9">
        <w:rPr>
          <w:b/>
          <w:bCs/>
          <w:sz w:val="28"/>
          <w:szCs w:val="28"/>
        </w:rPr>
        <w:t xml:space="preserve"> in Europe to Reduce</w:t>
      </w:r>
      <w:r>
        <w:rPr>
          <w:b/>
          <w:bCs/>
          <w:sz w:val="28"/>
          <w:szCs w:val="28"/>
        </w:rPr>
        <w:t xml:space="preserve"> Power </w:t>
      </w:r>
      <w:r w:rsidR="00A128CF">
        <w:rPr>
          <w:b/>
          <w:bCs/>
          <w:sz w:val="28"/>
          <w:szCs w:val="28"/>
        </w:rPr>
        <w:t>Production</w:t>
      </w:r>
      <w:r w:rsidRPr="00D370B9" w:rsidR="00D370B9">
        <w:rPr>
          <w:b/>
          <w:bCs/>
          <w:sz w:val="28"/>
          <w:szCs w:val="28"/>
        </w:rPr>
        <w:t xml:space="preserve"> Variability</w:t>
      </w:r>
    </w:p>
    <w:p w:rsidRPr="00027BB5" w:rsidR="005A044F" w:rsidP="00D26A32" w:rsidRDefault="005A044F" w14:paraId="32AE9523" w14:textId="77777777">
      <w:pPr>
        <w:pStyle w:val="Titelblatt"/>
        <w:rPr>
          <w:b/>
          <w:bCs/>
          <w:sz w:val="24"/>
          <w:szCs w:val="24"/>
        </w:rPr>
      </w:pPr>
    </w:p>
    <w:p w:rsidRPr="00027BB5" w:rsidR="00027BB5" w:rsidP="00D26A32" w:rsidRDefault="00027BB5" w14:paraId="774251D2" w14:textId="77777777">
      <w:pPr>
        <w:pStyle w:val="Titelblatt"/>
        <w:rPr>
          <w:b/>
          <w:bCs/>
          <w:sz w:val="24"/>
          <w:szCs w:val="24"/>
        </w:rPr>
      </w:pPr>
    </w:p>
    <w:p w:rsidRPr="00027BB5" w:rsidR="00182F6A" w:rsidP="00182F6A" w:rsidRDefault="00B67420" w14:paraId="4649D382" w14:textId="77777777">
      <w:pPr>
        <w:pStyle w:val="Titelblatt"/>
        <w:rPr>
          <w:sz w:val="24"/>
          <w:szCs w:val="24"/>
        </w:rPr>
      </w:pPr>
      <w:r w:rsidRPr="00027BB5">
        <w:rPr>
          <w:sz w:val="24"/>
          <w:szCs w:val="24"/>
        </w:rPr>
        <w:t>Department</w:t>
      </w:r>
      <w:r w:rsidRPr="00027BB5" w:rsidR="00182F6A">
        <w:rPr>
          <w:sz w:val="24"/>
          <w:szCs w:val="24"/>
        </w:rPr>
        <w:t xml:space="preserve"> Environmental Systems Science / Earth Sciences, ETH Zürich</w:t>
      </w:r>
    </w:p>
    <w:p w:rsidRPr="00027BB5" w:rsidR="00D26A32" w:rsidP="00182F6A" w:rsidRDefault="00182F6A" w14:paraId="19440390" w14:textId="77777777">
      <w:pPr>
        <w:pStyle w:val="Titelblatt"/>
        <w:rPr>
          <w:sz w:val="24"/>
          <w:szCs w:val="24"/>
        </w:rPr>
      </w:pPr>
      <w:r w:rsidRPr="00027BB5">
        <w:rPr>
          <w:sz w:val="24"/>
          <w:szCs w:val="24"/>
        </w:rPr>
        <w:t>Institute for Atmospheric and Climate Science</w:t>
      </w:r>
    </w:p>
    <w:p w:rsidRPr="00027BB5" w:rsidR="005A044F" w:rsidP="00D26A32" w:rsidRDefault="005A044F" w14:paraId="61495CEA" w14:textId="77777777">
      <w:pPr>
        <w:pStyle w:val="Titelblatt"/>
        <w:rPr>
          <w:sz w:val="24"/>
          <w:szCs w:val="24"/>
        </w:rPr>
      </w:pPr>
    </w:p>
    <w:p w:rsidR="00027BB5" w:rsidP="00D26A32" w:rsidRDefault="00027BB5" w14:paraId="4940C435" w14:textId="77777777">
      <w:pPr>
        <w:pStyle w:val="Titelblatt"/>
        <w:rPr>
          <w:sz w:val="24"/>
          <w:szCs w:val="24"/>
        </w:rPr>
      </w:pPr>
    </w:p>
    <w:p w:rsidRPr="00027BB5" w:rsidR="00027BB5" w:rsidP="00027BB5" w:rsidRDefault="00027BB5" w14:paraId="54B4107A" w14:textId="77777777">
      <w:pPr>
        <w:pStyle w:val="Titelblatt"/>
        <w:rPr>
          <w:sz w:val="24"/>
          <w:szCs w:val="24"/>
        </w:rPr>
      </w:pPr>
      <w:r w:rsidRPr="00027BB5">
        <w:rPr>
          <w:sz w:val="24"/>
          <w:szCs w:val="24"/>
        </w:rPr>
        <w:t>Supervisors:</w:t>
      </w:r>
    </w:p>
    <w:p w:rsidRPr="00027BB5" w:rsidR="00B72974" w:rsidP="00B72974" w:rsidRDefault="009B6820" w14:paraId="1AE8EF64" w14:textId="77777777">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Pr="00027BB5" w:rsidR="00BF41FE">
        <w:rPr>
          <w:sz w:val="24"/>
          <w:szCs w:val="24"/>
        </w:rPr>
        <w:t>,</w:t>
      </w:r>
      <w:r w:rsidRPr="00027BB5" w:rsidR="00B72974">
        <w:rPr>
          <w:sz w:val="24"/>
          <w:szCs w:val="24"/>
        </w:rPr>
        <w:t xml:space="preserve"> Institute for Environmental Decisions, ETH Zürich</w:t>
      </w:r>
    </w:p>
    <w:p w:rsidR="00E01E1B" w:rsidP="00E01E1B" w:rsidRDefault="00E01E1B" w14:paraId="7AECA61C" w14:textId="77777777">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rsidR="00C251CD" w:rsidP="00E01E1B" w:rsidRDefault="00C251CD" w14:paraId="63AD66E6" w14:textId="58CF786E">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Pr="00A128CF" w:rsidR="00A128CF">
        <w:rPr>
          <w:sz w:val="24"/>
          <w:szCs w:val="24"/>
        </w:rPr>
        <w:t>Faculty of Technology, Policy and Management</w:t>
      </w:r>
      <w:r w:rsidRPr="00027BB5">
        <w:rPr>
          <w:sz w:val="24"/>
          <w:szCs w:val="24"/>
        </w:rPr>
        <w:t xml:space="preserve">, </w:t>
      </w:r>
      <w:r w:rsidR="00A128CF">
        <w:rPr>
          <w:sz w:val="24"/>
          <w:szCs w:val="24"/>
        </w:rPr>
        <w:t>TU Delft</w:t>
      </w:r>
    </w:p>
    <w:p w:rsidR="003B3BA5" w:rsidP="003B3BA5" w:rsidRDefault="003B3BA5" w14:paraId="2D5C1BAA" w14:textId="77777777">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rsidRPr="00027BB5" w:rsidR="00D26A32" w:rsidP="000D0D43" w:rsidRDefault="00D26A32" w14:paraId="0E516099" w14:textId="77777777">
      <w:pPr>
        <w:pStyle w:val="Titelblatt"/>
        <w:ind w:firstLine="0"/>
        <w:jc w:val="both"/>
        <w:rPr>
          <w:sz w:val="24"/>
          <w:szCs w:val="24"/>
        </w:rPr>
      </w:pPr>
    </w:p>
    <w:p w:rsidRPr="00027BB5" w:rsidR="00182F6A" w:rsidP="00D26A32" w:rsidRDefault="00182F6A" w14:paraId="30E7A26D" w14:textId="77777777">
      <w:pPr>
        <w:pStyle w:val="Titelblatt"/>
        <w:rPr>
          <w:sz w:val="24"/>
          <w:szCs w:val="24"/>
        </w:rPr>
      </w:pPr>
    </w:p>
    <w:p w:rsidRPr="00027BB5" w:rsidR="00182F6A" w:rsidP="00D26A32" w:rsidRDefault="00182F6A" w14:paraId="414F03D1" w14:textId="77777777">
      <w:pPr>
        <w:pStyle w:val="Titelblatt"/>
        <w:rPr>
          <w:sz w:val="24"/>
          <w:szCs w:val="24"/>
        </w:rPr>
      </w:pPr>
    </w:p>
    <w:p w:rsidRPr="00027BB5" w:rsidR="00D26A32" w:rsidP="00D26A32" w:rsidRDefault="00D26A32" w14:paraId="0F524910" w14:textId="77777777">
      <w:pPr>
        <w:pStyle w:val="Titelblatt"/>
        <w:rPr>
          <w:sz w:val="24"/>
          <w:szCs w:val="24"/>
        </w:rPr>
      </w:pPr>
      <w:r w:rsidRPr="00027BB5">
        <w:rPr>
          <w:sz w:val="24"/>
          <w:szCs w:val="24"/>
        </w:rPr>
        <w:t>Submitted by</w:t>
      </w:r>
    </w:p>
    <w:p w:rsidRPr="00027BB5" w:rsidR="00D26A32" w:rsidP="00D26A32" w:rsidRDefault="005658E5" w14:paraId="62C9A003" w14:textId="77777777">
      <w:pPr>
        <w:pStyle w:val="Titelblatt"/>
        <w:rPr>
          <w:sz w:val="24"/>
          <w:szCs w:val="24"/>
        </w:rPr>
      </w:pPr>
      <w:r w:rsidRPr="00027BB5">
        <w:rPr>
          <w:sz w:val="24"/>
          <w:szCs w:val="24"/>
        </w:rPr>
        <w:t>Dirk Mühlemann</w:t>
      </w:r>
    </w:p>
    <w:p w:rsidRPr="00027BB5" w:rsidR="00D26A32" w:rsidP="00D26A32" w:rsidRDefault="005658E5" w14:paraId="6C0C6B94" w14:textId="77777777">
      <w:pPr>
        <w:pStyle w:val="Titelblatt"/>
        <w:rPr>
          <w:sz w:val="24"/>
          <w:szCs w:val="24"/>
        </w:rPr>
      </w:pPr>
      <w:r w:rsidRPr="00027BB5">
        <w:rPr>
          <w:sz w:val="24"/>
          <w:szCs w:val="24"/>
        </w:rPr>
        <w:t>13-732-037</w:t>
      </w:r>
    </w:p>
    <w:p w:rsidR="00A15F0B" w:rsidP="00027BB5" w:rsidRDefault="00027BB5" w14:paraId="3387FA76" w14:textId="27B4C621">
      <w:pPr>
        <w:pStyle w:val="Titelblatt"/>
      </w:pPr>
      <w:proofErr w:type="spellStart"/>
      <w:r>
        <w:rPr>
          <w:sz w:val="24"/>
          <w:szCs w:val="24"/>
        </w:rPr>
        <w:t>Uster</w:t>
      </w:r>
      <w:proofErr w:type="spellEnd"/>
      <w:r w:rsidRPr="00027BB5" w:rsidR="005658E5">
        <w:rPr>
          <w:sz w:val="24"/>
          <w:szCs w:val="24"/>
        </w:rPr>
        <w:t xml:space="preserve">, </w:t>
      </w:r>
      <w:r w:rsidR="003B3BA5">
        <w:rPr>
          <w:sz w:val="24"/>
          <w:szCs w:val="24"/>
        </w:rPr>
        <w:t>0</w:t>
      </w:r>
      <w:r w:rsidR="00F63BA6">
        <w:rPr>
          <w:sz w:val="24"/>
          <w:szCs w:val="24"/>
        </w:rPr>
        <w:t>1</w:t>
      </w:r>
      <w:r w:rsidRPr="00027BB5" w:rsidR="005658E5">
        <w:rPr>
          <w:sz w:val="24"/>
          <w:szCs w:val="24"/>
        </w:rPr>
        <w:t>/0</w:t>
      </w:r>
      <w:r w:rsidR="00866661">
        <w:rPr>
          <w:sz w:val="24"/>
          <w:szCs w:val="24"/>
        </w:rPr>
        <w:t>5</w:t>
      </w:r>
      <w:r w:rsidRPr="00027BB5" w:rsidR="005658E5">
        <w:rPr>
          <w:sz w:val="24"/>
          <w:szCs w:val="24"/>
        </w:rPr>
        <w:t>/202</w:t>
      </w:r>
      <w:r w:rsidR="003B3BA5">
        <w:rPr>
          <w:sz w:val="24"/>
          <w:szCs w:val="24"/>
        </w:rPr>
        <w:t>1</w:t>
      </w:r>
      <w:r w:rsidR="00A15F0B">
        <w:br w:type="page"/>
      </w:r>
    </w:p>
    <w:p w:rsidR="006E60F3" w:rsidP="006E60F3" w:rsidRDefault="006E60F3" w14:paraId="177136DD" w14:textId="3F71C96A">
      <w:pPr>
        <w:pStyle w:val="berschrift0"/>
      </w:pPr>
      <w:r>
        <w:lastRenderedPageBreak/>
        <w:t>A</w:t>
      </w:r>
      <w:r w:rsidRPr="006E60F3">
        <w:t>cknowledgement</w:t>
      </w:r>
    </w:p>
    <w:p w:rsidR="006E60F3" w:rsidP="00493793" w:rsidRDefault="00B157AF" w14:paraId="26F08826" w14:textId="3C2BF2CF">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Pr="00493793" w:rsid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Pr="00D456DC" w:rsidR="00D456DC">
        <w:t xml:space="preserve"> Institute for Environmental Decisions</w:t>
      </w:r>
      <w:r w:rsidR="00D456DC">
        <w:t>. Finally, I want to thank my wife and childre</w:t>
      </w:r>
      <w:r w:rsidR="00493793">
        <w:t>n. I could not have completed this thesis without their support.</w:t>
      </w:r>
    </w:p>
    <w:p w:rsidR="006E60F3" w:rsidP="006E60F3" w:rsidRDefault="006E60F3" w14:paraId="601D759F" w14:textId="03C7E6DE">
      <w:pPr>
        <w:pStyle w:val="berschrift0"/>
      </w:pPr>
      <w:r>
        <w:br w:type="page"/>
      </w:r>
    </w:p>
    <w:p w:rsidR="004D7AA2" w:rsidP="00963B4B" w:rsidRDefault="00F72D29" w14:paraId="02A057B7" w14:textId="44DDFA7D" w14:noSpellErr="1">
      <w:pPr>
        <w:pStyle w:val="berschrift0"/>
      </w:pPr>
      <w:commentRangeStart w:id="1274313424"/>
      <w:r w:rsidR="00F72D29">
        <w:rPr/>
        <w:t>Abstract</w:t>
      </w:r>
      <w:commentRangeEnd w:id="1274313424"/>
      <w:r>
        <w:rPr>
          <w:rStyle w:val="CommentReference"/>
        </w:rPr>
        <w:commentReference w:id="1274313424"/>
      </w:r>
    </w:p>
    <w:p w:rsidR="00D27A70" w:rsidP="00E73121" w:rsidRDefault="002C2C01" w14:paraId="7B4D58DE" w14:textId="596FED0E">
      <w:r w:rsidR="002C2C01">
        <w:rPr/>
        <w:t>To reduce greenhouse gas emissions and combat climate change</w:t>
      </w:r>
      <w:r w:rsidR="00166474">
        <w:rPr/>
        <w:t>,</w:t>
      </w:r>
      <w:r w:rsidR="002C2C01">
        <w:rPr/>
        <w:t xml:space="preserve"> </w:t>
      </w:r>
      <w:r w:rsidR="00166474">
        <w:rPr/>
        <w:t>the</w:t>
      </w:r>
      <w:r w:rsidR="002C2C01">
        <w:rPr/>
        <w:t xml:space="preserve"> electrical power production</w:t>
      </w:r>
      <w:r w:rsidR="00166474">
        <w:rPr/>
        <w:t xml:space="preserve"> sector</w:t>
      </w:r>
      <w:r w:rsidR="002C2C01">
        <w:rPr/>
        <w:t xml:space="preserve"> </w:t>
      </w:r>
      <w:r w:rsidR="009B5920">
        <w:rPr/>
        <w:t>faces</w:t>
      </w:r>
      <w:r w:rsidR="002C2C01">
        <w:rPr/>
        <w:t xml:space="preserve"> a fundamental transition from conventional fossil to renewable technologies. The </w:t>
      </w:r>
      <w:r w:rsidR="00653969">
        <w:rPr/>
        <w:t>transition</w:t>
      </w:r>
      <w:r w:rsidR="002C2C01">
        <w:rPr/>
        <w:t xml:space="preserve"> has already started</w:t>
      </w:r>
      <w:r w:rsidR="00A33A6A">
        <w:rPr/>
        <w:t>,</w:t>
      </w:r>
      <w:r w:rsidR="002C2C01">
        <w:rPr/>
        <w:t xml:space="preserve"> which can be seen by the </w:t>
      </w:r>
      <w:commentRangeStart w:id="492326424"/>
      <w:r w:rsidR="009B5920">
        <w:rPr/>
        <w:t>tremendous</w:t>
      </w:r>
      <w:r w:rsidR="002C2C01">
        <w:rPr/>
        <w:t xml:space="preserve"> </w:t>
      </w:r>
      <w:commentRangeEnd w:id="492326424"/>
      <w:r>
        <w:rPr>
          <w:rStyle w:val="CommentReference"/>
        </w:rPr>
        <w:commentReference w:id="492326424"/>
      </w:r>
      <w:r w:rsidR="002C2C01">
        <w:rPr/>
        <w:t xml:space="preserve">effort and ambitious targets of many nations </w:t>
      </w:r>
      <w:r w:rsidR="009B5920">
        <w:rPr/>
        <w:t>worldwid</w:t>
      </w:r>
      <w:r w:rsidR="002C2C01">
        <w:rPr/>
        <w:t>e. Installed</w:t>
      </w:r>
      <w:r w:rsidR="00A33A6A">
        <w:rPr/>
        <w:t xml:space="preserve"> </w:t>
      </w:r>
      <w:r w:rsidR="002C2C01">
        <w:rPr/>
        <w:t xml:space="preserve">capacities of </w:t>
      </w:r>
      <w:r w:rsidR="00A33A6A">
        <w:rPr/>
        <w:t xml:space="preserve">solar </w:t>
      </w:r>
      <w:r w:rsidR="007358D5">
        <w:rPr/>
        <w:t>photovoltaics (PV)</w:t>
      </w:r>
      <w:r w:rsidR="002C2C01">
        <w:rPr/>
        <w:t xml:space="preserve"> are increasing every year and </w:t>
      </w:r>
      <w:del w:author="Wohland  Jan" w:date="2021-04-15T09:12:53.359Z" w:id="954152758">
        <w:r w:rsidDel="009B5920">
          <w:delText xml:space="preserve">can </w:delText>
        </w:r>
      </w:del>
      <w:ins w:author="Wohland  Jan" w:date="2021-04-15T09:12:55.341Z" w:id="1854709809">
        <w:r w:rsidR="2F678A78">
          <w:t xml:space="preserve">currently </w:t>
        </w:r>
      </w:ins>
      <w:r w:rsidR="009B5920">
        <w:rPr/>
        <w:t>produce</w:t>
      </w:r>
      <w:r w:rsidR="002C2C01">
        <w:rPr/>
        <w:t xml:space="preserve"> around </w:t>
      </w:r>
      <w:r w:rsidR="003264D6">
        <w:rPr/>
        <w:t>5.5</w:t>
      </w:r>
      <w:r w:rsidR="002C2C01">
        <w:rPr/>
        <w:t xml:space="preserve">% of the European </w:t>
      </w:r>
      <w:r w:rsidR="00E41C18">
        <w:rPr/>
        <w:t>electricity demand</w:t>
      </w:r>
      <w:r w:rsidR="002C2C01">
        <w:rPr/>
        <w:t>. Since</w:t>
      </w:r>
      <w:r w:rsidR="007358D5">
        <w:rPr/>
        <w:t xml:space="preserve"> </w:t>
      </w:r>
      <w:r w:rsidR="009B08D1">
        <w:rPr/>
        <w:t>PV power production</w:t>
      </w:r>
      <w:r w:rsidR="002C2C01">
        <w:rPr/>
        <w:t xml:space="preserve"> depends on weather and climate, it exhibits a highly variable production pattern. This variability challenges the electricity grids</w:t>
      </w:r>
      <w:r w:rsidR="00A33A6A">
        <w:rPr/>
        <w:t xml:space="preserve"> because </w:t>
      </w:r>
      <w:r w:rsidR="00AE6C50">
        <w:rPr/>
        <w:t>the</w:t>
      </w:r>
      <w:r w:rsidR="00A33A6A">
        <w:rPr/>
        <w:t xml:space="preserve"> </w:t>
      </w:r>
      <w:r w:rsidR="009B5920">
        <w:rPr/>
        <w:t>grids' stability</w:t>
      </w:r>
      <w:r w:rsidR="006C5F29">
        <w:rPr/>
        <w:t xml:space="preserve"> depends</w:t>
      </w:r>
      <w:r w:rsidR="00A33A6A">
        <w:rPr/>
        <w:t xml:space="preserve"> on balanced supply and demand. F</w:t>
      </w:r>
      <w:r w:rsidR="002C2C01">
        <w:rPr/>
        <w:t>urther</w:t>
      </w:r>
      <w:r w:rsidR="0071649B">
        <w:rPr/>
        <w:t xml:space="preserve"> massive deployment of PV</w:t>
      </w:r>
      <w:r w:rsidR="002C2C01">
        <w:rPr/>
        <w:t xml:space="preserve"> </w:t>
      </w:r>
      <w:r w:rsidR="00C7466F">
        <w:rPr/>
        <w:t>systems</w:t>
      </w:r>
      <w:r w:rsidR="002C2C01">
        <w:rPr/>
        <w:t xml:space="preserve"> could</w:t>
      </w:r>
      <w:r w:rsidR="00542D95">
        <w:rPr/>
        <w:t xml:space="preserve"> lead to an</w:t>
      </w:r>
      <w:r w:rsidR="00C7466F">
        <w:rPr/>
        <w:t xml:space="preserve"> increase</w:t>
      </w:r>
      <w:r w:rsidR="00542D95">
        <w:rPr/>
        <w:t xml:space="preserve"> </w:t>
      </w:r>
      <w:r w:rsidR="004D136C">
        <w:rPr/>
        <w:t>in</w:t>
      </w:r>
      <w:r w:rsidR="00C7466F">
        <w:rPr/>
        <w:t xml:space="preserve"> the variability and therefore</w:t>
      </w:r>
      <w:r w:rsidR="002C2C01">
        <w:rPr/>
        <w:t xml:space="preserve"> add to this challenge</w:t>
      </w:r>
      <w:r w:rsidR="005E7015">
        <w:rPr/>
        <w:t>.</w:t>
      </w:r>
    </w:p>
    <w:p w:rsidR="002C2C01" w:rsidP="00E73121" w:rsidRDefault="009B5920" w14:paraId="5C51A899" w14:textId="7BB50023">
      <w:r w:rsidR="009B5920">
        <w:rPr/>
        <w:t>This study identifies</w:t>
      </w:r>
      <w:r w:rsidR="00E55843">
        <w:rPr/>
        <w:t xml:space="preserve"> spatial</w:t>
      </w:r>
      <w:r w:rsidR="002C2C01">
        <w:rPr/>
        <w:t xml:space="preserve"> distributions of </w:t>
      </w:r>
      <w:r w:rsidR="007D296C">
        <w:rPr/>
        <w:t xml:space="preserve">newly installed </w:t>
      </w:r>
      <w:r w:rsidR="002C2C01">
        <w:rPr/>
        <w:t xml:space="preserve">PV </w:t>
      </w:r>
      <w:r w:rsidR="006C5F29">
        <w:rPr/>
        <w:t>systems</w:t>
      </w:r>
      <w:r w:rsidR="002C2C01">
        <w:rPr/>
        <w:t xml:space="preserve"> that </w:t>
      </w:r>
      <w:r w:rsidR="009237DD">
        <w:rPr/>
        <w:t>minimize the</w:t>
      </w:r>
      <w:r w:rsidR="00E55843">
        <w:rPr/>
        <w:t xml:space="preserve"> </w:t>
      </w:r>
      <w:r w:rsidR="002C2C01">
        <w:rPr/>
        <w:t xml:space="preserve">multiday power </w:t>
      </w:r>
      <w:r w:rsidR="00A128CF">
        <w:rPr/>
        <w:t>production</w:t>
      </w:r>
      <w:r w:rsidR="002C2C01">
        <w:rPr/>
        <w:t xml:space="preserve"> variability</w:t>
      </w:r>
      <w:r w:rsidR="00E55843">
        <w:rPr/>
        <w:t xml:space="preserve"> </w:t>
      </w:r>
      <w:r w:rsidR="00C010FB">
        <w:rPr/>
        <w:t>in</w:t>
      </w:r>
      <w:r w:rsidR="00E55843">
        <w:rPr/>
        <w:t xml:space="preserve"> Europe</w:t>
      </w:r>
      <w:r w:rsidR="002C2C01">
        <w:rPr/>
        <w:t>. To quantify the variability, we perform empirical orthogonal function (EOF) analyses of geopotential height at 500hPa</w:t>
      </w:r>
      <w:r w:rsidR="00C010FB">
        <w:rPr/>
        <w:t>,</w:t>
      </w:r>
      <w:r w:rsidR="002C2C01">
        <w:rPr/>
        <w:t xml:space="preserve"> </w:t>
      </w:r>
      <w:r w:rsidR="009B5920">
        <w:rPr/>
        <w:t>reflecting</w:t>
      </w:r>
      <w:r w:rsidR="002C2C01">
        <w:rPr/>
        <w:t xml:space="preserve"> weather </w:t>
      </w:r>
      <w:r w:rsidR="007923A8">
        <w:rPr/>
        <w:t xml:space="preserve">regimes </w:t>
      </w:r>
      <w:r w:rsidR="002C2C01">
        <w:rPr/>
        <w:t>and</w:t>
      </w:r>
      <w:r w:rsidR="00166C79">
        <w:rPr/>
        <w:t>, therefore, indirectly affect</w:t>
      </w:r>
      <w:r w:rsidR="002C2C01">
        <w:rPr/>
        <w:t xml:space="preserve"> the </w:t>
      </w:r>
      <w:r w:rsidR="009B08D1">
        <w:rPr/>
        <w:t>PV power production</w:t>
      </w:r>
      <w:r w:rsidR="002C2C01">
        <w:rPr/>
        <w:t xml:space="preserve">. </w:t>
      </w:r>
      <w:commentRangeStart w:id="210401008"/>
      <w:r w:rsidR="00C010FB">
        <w:rPr/>
        <w:t>The geopotential height field is</w:t>
      </w:r>
      <w:r w:rsidR="002C2C01">
        <w:rPr/>
        <w:t xml:space="preserve"> taken from the ERA5 </w:t>
      </w:r>
      <w:r w:rsidR="002C2C01">
        <w:rPr/>
        <w:t>reanalysis dataset</w:t>
      </w:r>
      <w:r w:rsidR="009B5920">
        <w:rPr/>
        <w:t>, which covers</w:t>
      </w:r>
      <w:r w:rsidR="00A128CF">
        <w:rPr/>
        <w:t xml:space="preserve"> </w:t>
      </w:r>
      <w:r w:rsidR="001C0A72">
        <w:rPr/>
        <w:t xml:space="preserve">1979 to </w:t>
      </w:r>
      <w:r w:rsidR="00A128CF">
        <w:rPr/>
        <w:t>2020</w:t>
      </w:r>
      <w:r w:rsidR="002C2C01">
        <w:rPr/>
        <w:t>.</w:t>
      </w:r>
      <w:commentRangeEnd w:id="210401008"/>
      <w:r>
        <w:rPr>
          <w:rStyle w:val="CommentReference"/>
        </w:rPr>
        <w:commentReference w:id="210401008"/>
      </w:r>
      <w:r w:rsidR="002C2C01">
        <w:rPr/>
        <w:t xml:space="preserve"> </w:t>
      </w:r>
      <w:commentRangeStart w:id="541719204"/>
      <w:r w:rsidR="00AE6C50">
        <w:rPr/>
        <w:t xml:space="preserve">The </w:t>
      </w:r>
      <w:del w:author="Wohland  Jan" w:date="2021-04-15T09:15:34.597Z" w:id="1700743082">
        <w:r w:rsidDel="00AE6C50">
          <w:delText>resulting subspace</w:delText>
        </w:r>
        <w:r w:rsidDel="0003638F">
          <w:delText xml:space="preserve"> spanned by the</w:delText>
        </w:r>
      </w:del>
      <w:r w:rsidR="0003638F">
        <w:rPr/>
        <w:t xml:space="preserve"> leading </w:t>
      </w:r>
      <w:r w:rsidR="00C010FB">
        <w:rPr/>
        <w:t>1</w:t>
      </w:r>
      <w:r w:rsidR="005E7015">
        <w:rPr/>
        <w:t>6</w:t>
      </w:r>
      <w:r w:rsidR="00C010FB">
        <w:rPr/>
        <w:t xml:space="preserve"> </w:t>
      </w:r>
      <w:r w:rsidR="0003638F">
        <w:rPr/>
        <w:t>EOFs</w:t>
      </w:r>
      <w:r w:rsidR="009B7729">
        <w:rPr/>
        <w:t xml:space="preserve"> (explain</w:t>
      </w:r>
      <w:ins w:author="Wohland  Jan" w:date="2021-04-15T09:16:19.426Z" w:id="123959612">
        <w:r w:rsidR="6EF8F36D">
          <w:t>ing</w:t>
        </w:r>
      </w:ins>
      <w:del w:author="Wohland  Jan" w:date="2021-04-15T09:16:18.799Z" w:id="1030755143">
        <w:r w:rsidDel="009B7729">
          <w:delText>s</w:delText>
        </w:r>
      </w:del>
      <w:r w:rsidR="009B7729">
        <w:rPr/>
        <w:t xml:space="preserve"> ~90% </w:t>
      </w:r>
      <w:r w:rsidR="0044474C">
        <w:rPr/>
        <w:t>o</w:t>
      </w:r>
      <w:r w:rsidR="009B7729">
        <w:rPr/>
        <w:t>f the variance)</w:t>
      </w:r>
      <w:r w:rsidR="00AE6C50">
        <w:rPr/>
        <w:t xml:space="preserve"> </w:t>
      </w:r>
      <w:del w:author="Wohland  Jan" w:date="2021-04-15T09:15:39.507Z" w:id="1095892194">
        <w:r w:rsidDel="0003638F">
          <w:delText>of our</w:delText>
        </w:r>
        <w:r w:rsidDel="00AE6C50">
          <w:delText xml:space="preserve"> analysis </w:delText>
        </w:r>
        <w:r w:rsidDel="00C010FB">
          <w:delText>is</w:delText>
        </w:r>
      </w:del>
      <w:ins w:author="Wohland  Jan" w:date="2021-04-15T09:15:42.996Z" w:id="499027914">
        <w:r w:rsidR="66592930">
          <w:t xml:space="preserve"> are</w:t>
        </w:r>
      </w:ins>
      <w:r w:rsidR="00AE6C50">
        <w:rPr/>
        <w:t xml:space="preserve"> grouped in</w:t>
      </w:r>
      <w:r w:rsidR="00033784">
        <w:rPr/>
        <w:t xml:space="preserve"> seven</w:t>
      </w:r>
      <w:r w:rsidR="00AE6C50">
        <w:rPr/>
        <w:t xml:space="preserve"> different weather regimes with the k-mean clustering </w:t>
      </w:r>
      <w:proofErr w:type="gramStart"/>
      <w:r w:rsidR="00AE6C50">
        <w:rPr/>
        <w:t>technique</w:t>
      </w:r>
      <w:proofErr w:type="gramEnd"/>
      <w:del w:author="Wohland  Jan" w:date="2021-04-15T09:15:52.751Z" w:id="1481047145">
        <w:r w:rsidDel="00AE6C50">
          <w:delText>s</w:delText>
        </w:r>
      </w:del>
      <w:r w:rsidR="00AE6C50">
        <w:rPr/>
        <w:t>.</w:t>
      </w:r>
      <w:commentRangeEnd w:id="541719204"/>
      <w:r>
        <w:rPr>
          <w:rStyle w:val="CommentReference"/>
        </w:rPr>
        <w:commentReference w:id="541719204"/>
      </w:r>
      <w:r w:rsidR="00AE6C50">
        <w:rPr/>
        <w:t xml:space="preserve"> </w:t>
      </w:r>
      <w:r w:rsidR="00781277">
        <w:rPr/>
        <w:t>T</w:t>
      </w:r>
      <w:r w:rsidR="009B5920">
        <w:rPr/>
        <w:t>he</w:t>
      </w:r>
      <w:r w:rsidR="00653969">
        <w:rPr/>
        <w:t>se</w:t>
      </w:r>
      <w:r w:rsidR="009B5920">
        <w:rPr/>
        <w:t xml:space="preserve"> weather regimes are linked to country-specific PV capacity factors to assess the PV power production variability</w:t>
      </w:r>
      <w:r w:rsidR="00174205">
        <w:rPr/>
        <w:t>.</w:t>
      </w:r>
      <w:r w:rsidR="00EB770A">
        <w:rPr/>
        <w:t xml:space="preserve"> </w:t>
      </w:r>
      <w:r w:rsidR="001255AE">
        <w:rPr/>
        <w:t xml:space="preserve">We use hourly </w:t>
      </w:r>
      <w:r w:rsidR="00350121">
        <w:rPr/>
        <w:t xml:space="preserve">PV </w:t>
      </w:r>
      <w:r w:rsidR="001255AE">
        <w:rPr/>
        <w:t xml:space="preserve">capacity factors provided by the simulation of </w:t>
      </w:r>
      <w:proofErr w:type="spellStart"/>
      <w:r w:rsidR="001255AE">
        <w:rPr/>
        <w:t>renewable.ninja</w:t>
      </w:r>
      <w:proofErr w:type="spellEnd"/>
      <w:r w:rsidR="001255AE">
        <w:rPr/>
        <w:t xml:space="preserve"> from 1985-20</w:t>
      </w:r>
      <w:r w:rsidR="005E7015">
        <w:rPr/>
        <w:t>16</w:t>
      </w:r>
      <w:r w:rsidR="001255AE">
        <w:rPr/>
        <w:t>.</w:t>
      </w:r>
      <w:r w:rsidR="002C2C01">
        <w:rPr/>
        <w:t xml:space="preserve"> </w:t>
      </w:r>
      <w:r w:rsidR="0063764C">
        <w:rPr/>
        <w:t xml:space="preserve">Connecting the </w:t>
      </w:r>
      <w:r w:rsidR="00AE6C50">
        <w:rPr/>
        <w:t>regimes</w:t>
      </w:r>
      <w:r w:rsidR="0063764C">
        <w:rPr/>
        <w:t xml:space="preserve"> with PV capacity factors lead</w:t>
      </w:r>
      <w:r w:rsidR="00174205">
        <w:rPr/>
        <w:t>s</w:t>
      </w:r>
      <w:r w:rsidR="0063764C">
        <w:rPr/>
        <w:t xml:space="preserve"> to an overview of under- </w:t>
      </w:r>
      <w:r w:rsidR="00DA73CD">
        <w:rPr/>
        <w:t>and</w:t>
      </w:r>
      <w:r w:rsidR="0063764C">
        <w:rPr/>
        <w:t xml:space="preserve"> overproduction</w:t>
      </w:r>
      <w:r w:rsidR="00E73121">
        <w:rPr/>
        <w:t xml:space="preserve"> (relative to the mean)</w:t>
      </w:r>
      <w:r w:rsidR="0063764C">
        <w:rPr/>
        <w:t xml:space="preserve"> per </w:t>
      </w:r>
      <w:r w:rsidR="00DA73CD">
        <w:rPr/>
        <w:t>country</w:t>
      </w:r>
      <w:r w:rsidR="0063764C">
        <w:rPr/>
        <w:t xml:space="preserve"> and </w:t>
      </w:r>
      <w:r w:rsidR="00AE6C50">
        <w:rPr/>
        <w:t>weather regime</w:t>
      </w:r>
      <w:r w:rsidR="00E73121">
        <w:rPr/>
        <w:t>.</w:t>
      </w:r>
      <w:r w:rsidR="002C2C01">
        <w:rPr/>
        <w:t xml:space="preserve"> </w:t>
      </w:r>
      <w:r w:rsidR="005E7015">
        <w:rPr/>
        <w:t>The c</w:t>
      </w:r>
      <w:r w:rsidR="002C2C01">
        <w:rPr/>
        <w:t>urrent</w:t>
      </w:r>
      <w:r w:rsidR="009B7729">
        <w:rPr/>
        <w:t xml:space="preserve"> and planned (2030</w:t>
      </w:r>
      <w:r w:rsidR="005E7015">
        <w:rPr/>
        <w:t xml:space="preserve"> and 2050</w:t>
      </w:r>
      <w:r w:rsidR="009B7729">
        <w:rPr/>
        <w:t>)</w:t>
      </w:r>
      <w:r w:rsidR="002C2C01">
        <w:rPr/>
        <w:t xml:space="preserve"> installed capacity of PV systems in Europe </w:t>
      </w:r>
      <w:r w:rsidR="00174205">
        <w:rPr/>
        <w:t>is</w:t>
      </w:r>
      <w:r w:rsidR="002C2C01">
        <w:rPr/>
        <w:t xml:space="preserve"> used together with our findings to assess the current</w:t>
      </w:r>
      <w:r w:rsidR="009B7729">
        <w:rPr/>
        <w:t xml:space="preserve"> and future</w:t>
      </w:r>
      <w:r w:rsidR="0085133E">
        <w:rPr/>
        <w:t xml:space="preserve"> </w:t>
      </w:r>
      <w:r w:rsidR="002C2C01">
        <w:rPr/>
        <w:t>multiday</w:t>
      </w:r>
      <w:r w:rsidR="0085133E">
        <w:rPr/>
        <w:t xml:space="preserve"> </w:t>
      </w:r>
      <w:r w:rsidR="009B08D1">
        <w:rPr/>
        <w:t>PV power production</w:t>
      </w:r>
      <w:r w:rsidR="002C2C01">
        <w:rPr/>
        <w:t xml:space="preserve"> variability in Europe. Furthermore,</w:t>
      </w:r>
      <w:r w:rsidR="009B5920">
        <w:rPr/>
        <w:t xml:space="preserve"> we numerically find</w:t>
      </w:r>
      <w:r w:rsidR="002C2C01">
        <w:rPr/>
        <w:t xml:space="preserve"> </w:t>
      </w:r>
      <w:r w:rsidR="00653969">
        <w:rPr/>
        <w:t>a</w:t>
      </w:r>
      <w:r w:rsidR="002C2C01">
        <w:rPr/>
        <w:t xml:space="preserve"> distribution of additional</w:t>
      </w:r>
      <w:r w:rsidR="009B5920">
        <w:rPr/>
        <w:t xml:space="preserve"> installed</w:t>
      </w:r>
      <w:r w:rsidR="002C2C01">
        <w:rPr/>
        <w:t xml:space="preserve"> PV </w:t>
      </w:r>
      <w:r w:rsidR="009B5920">
        <w:rPr/>
        <w:t xml:space="preserve">capacities, </w:t>
      </w:r>
      <w:r w:rsidR="00653969">
        <w:rPr/>
        <w:t xml:space="preserve">that </w:t>
      </w:r>
      <w:r w:rsidR="009B5920">
        <w:rPr/>
        <w:t>minimis</w:t>
      </w:r>
      <w:r w:rsidR="00653969">
        <w:rPr/>
        <w:t>es</w:t>
      </w:r>
      <w:r w:rsidR="002C2C01">
        <w:rPr/>
        <w:t xml:space="preserve"> the </w:t>
      </w:r>
      <w:r w:rsidR="00653969">
        <w:rPr/>
        <w:t>PV power production</w:t>
      </w:r>
      <w:r w:rsidR="002C2C01">
        <w:rPr/>
        <w:t xml:space="preserve"> variability. </w:t>
      </w:r>
    </w:p>
    <w:p w:rsidR="004D7AA2" w:rsidP="00214F6B" w:rsidRDefault="00033784" w14:paraId="43BDDA5D" w14:textId="442CE1C6">
      <w:r w:rsidR="00033784">
        <w:rPr/>
        <w:t>The mean</w:t>
      </w:r>
      <w:r w:rsidR="005E7015">
        <w:rPr/>
        <w:t xml:space="preserve"> PV power production</w:t>
      </w:r>
      <w:r w:rsidR="00033784">
        <w:rPr/>
        <w:t xml:space="preserve"> variability, which is the average change of PV power production from one weather regime to another, currently amounts to </w:t>
      </w:r>
      <w:r w:rsidR="001B32E7">
        <w:rPr/>
        <w:t>0.9 GW. Whereas the current maximum variability, which is the change of PV power production from the weather regime with the highest PV production to the one with the lowest production, amounts to 3.0</w:t>
      </w:r>
      <w:r w:rsidR="00A314B0">
        <w:rPr/>
        <w:t xml:space="preserve"> </w:t>
      </w:r>
      <w:r w:rsidR="001B32E7">
        <w:rPr/>
        <w:t xml:space="preserve">GW. </w:t>
      </w:r>
      <w:r w:rsidR="00B41C20">
        <w:rPr/>
        <w:t xml:space="preserve">We </w:t>
      </w:r>
      <w:del w:author="Wohland  Jan" w:date="2021-04-15T09:19:44.499Z" w:id="1144811239">
        <w:r w:rsidDel="00B41C20">
          <w:delText xml:space="preserve">estimate </w:delText>
        </w:r>
      </w:del>
      <w:ins w:author="Wohland  Jan" w:date="2021-04-15T09:19:45.25Z" w:id="1011522893">
        <w:r w:rsidR="47EC0000">
          <w:t xml:space="preserve">report </w:t>
        </w:r>
      </w:ins>
      <w:r w:rsidR="00B41C20">
        <w:rPr/>
        <w:t>that</w:t>
      </w:r>
      <w:r w:rsidR="001B32E7">
        <w:rPr/>
        <w:t xml:space="preserve"> with the plan</w:t>
      </w:r>
      <w:ins w:author="Wohland  Jan" w:date="2021-04-15T09:19:48.904Z" w:id="34473009">
        <w:r w:rsidR="65C72192">
          <w:t>n</w:t>
        </w:r>
      </w:ins>
      <w:r w:rsidR="001B32E7">
        <w:rPr/>
        <w:t>ed installed PV capacity distribution</w:t>
      </w:r>
      <w:r w:rsidR="009B5920">
        <w:rPr/>
        <w:t>,</w:t>
      </w:r>
      <w:r w:rsidR="001B32E7">
        <w:rPr/>
        <w:t xml:space="preserve"> </w:t>
      </w:r>
      <w:r w:rsidR="009B5920">
        <w:rPr/>
        <w:t>the variability</w:t>
      </w:r>
      <w:r w:rsidR="001B32E7">
        <w:rPr/>
        <w:t xml:space="preserve"> </w:t>
      </w:r>
      <w:del w:author="Wohland  Jan" w:date="2021-04-15T09:19:58.611Z" w:id="877204024">
        <w:r w:rsidDel="001B32E7">
          <w:delText>is expected to</w:delText>
        </w:r>
      </w:del>
      <w:ins w:author="Wohland  Jan" w:date="2021-04-15T09:19:59.055Z" w:id="1668739765">
        <w:r w:rsidR="40E479FB">
          <w:t>will</w:t>
        </w:r>
      </w:ins>
      <w:r w:rsidR="001B32E7">
        <w:rPr/>
        <w:t xml:space="preserve"> triple</w:t>
      </w:r>
      <w:r w:rsidR="001B32E7">
        <w:rPr/>
        <w:t xml:space="preserve"> </w:t>
      </w:r>
      <w:r w:rsidR="001B32E7">
        <w:rPr/>
        <w:t>by 2030 to 2.7GW and 8.5GW, respectively.</w:t>
      </w:r>
      <w:r w:rsidR="00B41C20">
        <w:rPr/>
        <w:t xml:space="preserve"> </w:t>
      </w:r>
      <w:r w:rsidR="00A925F0">
        <w:rPr/>
        <w:t xml:space="preserve">Estimates for the year </w:t>
      </w:r>
      <w:r w:rsidR="00B41C20">
        <w:rPr/>
        <w:t>2050</w:t>
      </w:r>
      <w:r w:rsidR="00A925F0">
        <w:rPr/>
        <w:t xml:space="preserve"> emphasise that the mean variability could increase from 6.4 GW up t</w:t>
      </w:r>
      <w:r w:rsidR="00A314B0">
        <w:rPr/>
        <w:t>o</w:t>
      </w:r>
      <w:r w:rsidR="00A925F0">
        <w:rPr/>
        <w:t xml:space="preserve"> 63.2 GW</w:t>
      </w:r>
      <w:r w:rsidR="009B5920">
        <w:rPr/>
        <w:t>. T</w:t>
      </w:r>
      <w:r w:rsidR="00A925F0">
        <w:rPr/>
        <w:t xml:space="preserve">he maximum variability could even increase from </w:t>
      </w:r>
      <w:commentRangeStart w:id="1719086303"/>
      <w:r w:rsidR="00A925F0">
        <w:rPr/>
        <w:t>20.1 GW</w:t>
      </w:r>
      <w:commentRangeEnd w:id="1719086303"/>
      <w:r>
        <w:rPr>
          <w:rStyle w:val="CommentReference"/>
        </w:rPr>
        <w:commentReference w:id="1719086303"/>
      </w:r>
      <w:r w:rsidR="00A925F0">
        <w:rPr/>
        <w:t xml:space="preserve"> to 198.6 GW.</w:t>
      </w:r>
      <w:r w:rsidR="00094623">
        <w:rPr/>
        <w:t xml:space="preserve"> </w:t>
      </w:r>
      <w:commentRangeStart w:id="255033644"/>
      <w:ins w:author="Wohland  Jan" w:date="2021-04-15T09:21:54.222Z" w:id="386413540">
        <w:r w:rsidR="33F635E9">
          <w:t xml:space="preserve">Optimising future allocation based on climate information, </w:t>
        </w:r>
      </w:ins>
      <w:r w:rsidR="00F317E3">
        <w:rPr/>
        <w:t xml:space="preserve">We </w:t>
      </w:r>
      <w:del w:author="Wohland  Jan" w:date="2021-04-15T09:21:25.231Z" w:id="988448483">
        <w:r w:rsidDel="00F317E3">
          <w:delText xml:space="preserve">could </w:delText>
        </w:r>
      </w:del>
      <w:ins w:author="Wohland  Jan" w:date="2021-04-15T09:21:28.021Z" w:id="1523983490">
        <w:r w:rsidR="4A6A81B6">
          <w:t xml:space="preserve">were able to </w:t>
        </w:r>
      </w:ins>
      <w:r w:rsidR="00F317E3">
        <w:rPr/>
        <w:t xml:space="preserve">reduce the mean and maximum variability </w:t>
      </w:r>
      <w:del w:author="Wohland  Jan" w:date="2021-04-15T09:22:03.099Z" w:id="1257861148">
        <w:r w:rsidDel="00F317E3">
          <w:delText>with our method</w:delText>
        </w:r>
      </w:del>
      <w:r w:rsidR="00F317E3">
        <w:rPr/>
        <w:t xml:space="preserve"> by roughly 40%.</w:t>
      </w:r>
      <w:commentRangeEnd w:id="255033644"/>
      <w:r>
        <w:rPr>
          <w:rStyle w:val="CommentReference"/>
        </w:rPr>
        <w:commentReference w:id="255033644"/>
      </w:r>
      <w:r w:rsidR="00F317E3">
        <w:rPr/>
        <w:t xml:space="preserve"> </w:t>
      </w:r>
      <w:commentRangeStart w:id="212396056"/>
      <w:r w:rsidR="00902B83">
        <w:rPr/>
        <w:t>To put this in context,</w:t>
      </w:r>
      <w:r w:rsidR="00166C79">
        <w:rPr/>
        <w:t xml:space="preserve"> to balance the power grid,</w:t>
      </w:r>
      <w:r w:rsidR="00902B83">
        <w:rPr/>
        <w:t xml:space="preserve"> </w:t>
      </w:r>
      <w:r w:rsidR="00214F6B">
        <w:rPr/>
        <w:t>we would need as much less electricity as</w:t>
      </w:r>
      <w:r w:rsidR="00247717">
        <w:rPr/>
        <w:t xml:space="preserve"> up to</w:t>
      </w:r>
      <w:r w:rsidR="00214F6B">
        <w:rPr/>
        <w:t xml:space="preserve"> 63 nuclear power plants</w:t>
      </w:r>
      <w:r w:rsidR="00DB7DDA">
        <w:rPr/>
        <w:t xml:space="preserve"> </w:t>
      </w:r>
      <w:r w:rsidR="00247717">
        <w:rPr/>
        <w:t>approximately</w:t>
      </w:r>
      <w:r w:rsidR="00214F6B">
        <w:rPr/>
        <w:t xml:space="preserve"> produce</w:t>
      </w:r>
      <w:r w:rsidR="00DB534C">
        <w:rPr/>
        <w:t>.</w:t>
      </w:r>
      <w:commentRangeEnd w:id="212396056"/>
      <w:r>
        <w:rPr>
          <w:rStyle w:val="CommentReference"/>
        </w:rPr>
        <w:commentReference w:id="212396056"/>
      </w:r>
      <w:r w:rsidR="007A3765">
        <w:rPr/>
        <w:t xml:space="preserve"> </w:t>
      </w:r>
      <w:r w:rsidR="00134BCE">
        <w:rPr/>
        <w:t xml:space="preserve">The </w:t>
      </w:r>
      <w:r w:rsidR="009B5920">
        <w:rPr/>
        <w:t xml:space="preserve">variability </w:t>
      </w:r>
      <w:r w:rsidR="00134BCE">
        <w:rPr/>
        <w:t>reduction could be achieved by placing the new installed PV capacity to</w:t>
      </w:r>
      <w:r w:rsidR="00874212">
        <w:rPr/>
        <w:t xml:space="preserve"> mainly</w:t>
      </w:r>
      <w:r w:rsidR="00134BCE">
        <w:rPr/>
        <w:t xml:space="preserve"> South-eastern and North-western Europe.</w:t>
      </w:r>
      <w:r w:rsidR="00C247D5">
        <w:rPr/>
        <w:t xml:space="preserve"> The reduction potential of PV power production variability with a </w:t>
      </w:r>
      <w:commentRangeStart w:id="313634102"/>
      <w:r w:rsidR="00C247D5">
        <w:rPr/>
        <w:t xml:space="preserve">clever </w:t>
      </w:r>
      <w:commentRangeEnd w:id="313634102"/>
      <w:r>
        <w:rPr>
          <w:rStyle w:val="CommentReference"/>
        </w:rPr>
        <w:commentReference w:id="313634102"/>
      </w:r>
      <w:r w:rsidR="00C247D5">
        <w:rPr/>
        <w:t xml:space="preserve">spatial distribution shows that </w:t>
      </w:r>
      <w:commentRangeStart w:id="1135653630"/>
      <w:r w:rsidR="00C247D5">
        <w:rPr/>
        <w:t xml:space="preserve">it is worth </w:t>
      </w:r>
      <w:r w:rsidR="00DB2750">
        <w:rPr/>
        <w:t>considering</w:t>
      </w:r>
      <w:r w:rsidR="00C247D5">
        <w:rPr/>
        <w:t xml:space="preserve"> it before further massive </w:t>
      </w:r>
      <w:r w:rsidR="006A2D84">
        <w:rPr/>
        <w:t>PV systems deployment</w:t>
      </w:r>
      <w:commentRangeEnd w:id="1135653630"/>
      <w:r>
        <w:rPr>
          <w:rStyle w:val="CommentReference"/>
        </w:rPr>
        <w:commentReference w:id="1135653630"/>
      </w:r>
      <w:r w:rsidR="00C247D5">
        <w:rPr/>
        <w:t>.</w:t>
      </w:r>
      <w:r>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Pr="009F5F21" w:rsidR="009F5F21" w:rsidTr="0F82884D" w14:paraId="356EF2DA" w14:textId="77777777">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7C52FCDD" w14:textId="77777777">
            <w:pPr>
              <w:spacing w:line="240" w:lineRule="auto"/>
              <w:ind w:firstLine="0"/>
              <w:jc w:val="left"/>
              <w:rPr>
                <w:color w:val="000000"/>
                <w:lang w:eastAsia="de-CH"/>
              </w:rPr>
            </w:pPr>
            <w:r w:rsidRPr="009F5F21">
              <w:rPr>
                <w:color w:val="000000"/>
                <w:lang w:eastAsia="de-CH"/>
              </w:rPr>
              <w:lastRenderedPageBreak/>
              <w:t>CF</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16BB95CF" w14:textId="7777777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Pr="009F5F21" w:rsidR="009F5F21" w:rsidTr="0F82884D" w14:paraId="5526E82F"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7C676810" w14:textId="77777777">
            <w:pPr>
              <w:spacing w:line="240" w:lineRule="auto"/>
              <w:ind w:firstLine="0"/>
              <w:jc w:val="left"/>
              <w:rPr>
                <w:color w:val="000000"/>
                <w:lang w:eastAsia="de-CH"/>
              </w:rPr>
            </w:pPr>
            <w:r w:rsidRPr="009F5F21">
              <w:rPr>
                <w:color w:val="000000"/>
                <w:lang w:eastAsia="de-CH"/>
              </w:rPr>
              <w:t>DJF</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261029F8"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Pr="009F5F21" w:rsidR="009F5F21" w:rsidTr="0F82884D" w14:paraId="75EC5E3D"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50A62BCA" w14:textId="77777777">
            <w:pPr>
              <w:spacing w:line="240" w:lineRule="auto"/>
              <w:ind w:firstLine="0"/>
              <w:jc w:val="left"/>
              <w:rPr>
                <w:color w:val="000000"/>
                <w:lang w:eastAsia="de-CH"/>
              </w:rPr>
            </w:pPr>
            <w:r w:rsidRPr="009F5F21">
              <w:rPr>
                <w:color w:val="000000"/>
                <w:lang w:eastAsia="de-CH"/>
              </w:rPr>
              <w:t>ECMWF</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11EAC09F"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Pr="009F5F21" w:rsidR="009F5F21" w:rsidTr="0F82884D" w14:paraId="434055E9"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07E83922" w14:textId="77777777">
            <w:pPr>
              <w:spacing w:line="240" w:lineRule="auto"/>
              <w:ind w:firstLine="0"/>
              <w:jc w:val="left"/>
              <w:rPr>
                <w:color w:val="000000"/>
                <w:lang w:eastAsia="de-CH"/>
              </w:rPr>
            </w:pPr>
            <w:r w:rsidRPr="009F5F21">
              <w:rPr>
                <w:color w:val="000000"/>
                <w:lang w:eastAsia="de-CH"/>
              </w:rPr>
              <w:t>ENTSO-E</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72E48146"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Pr="009F5F21" w:rsidR="009F5F21" w:rsidTr="0F82884D" w14:paraId="68FBD3FD"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162CB2AC" w14:textId="77777777">
            <w:pPr>
              <w:spacing w:line="240" w:lineRule="auto"/>
              <w:ind w:firstLine="0"/>
              <w:jc w:val="left"/>
              <w:rPr>
                <w:color w:val="000000"/>
                <w:lang w:eastAsia="de-CH"/>
              </w:rPr>
            </w:pPr>
            <w:r w:rsidRPr="009F5F21">
              <w:rPr>
                <w:color w:val="000000"/>
                <w:lang w:eastAsia="de-CH"/>
              </w:rPr>
              <w:t>EOF</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4BCF40F5"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Pr="009F5F21" w:rsidR="009F5F21" w:rsidTr="0F82884D" w14:paraId="6ACE3855"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20007AB6" w14:textId="77777777" w14:noSpellErr="1">
            <w:pPr>
              <w:spacing w:line="240" w:lineRule="auto"/>
              <w:ind w:firstLine="0"/>
              <w:jc w:val="left"/>
              <w:rPr>
                <w:color w:val="000000"/>
                <w:lang w:eastAsia="de-CH"/>
              </w:rPr>
            </w:pPr>
            <w:commentRangeStart w:id="2017947766"/>
            <w:r w:rsidRPr="0F82884D" w:rsidR="009F5F21">
              <w:rPr>
                <w:color w:val="000000" w:themeColor="text1" w:themeTint="FF" w:themeShade="FF"/>
                <w:lang w:eastAsia="de-CH"/>
              </w:rPr>
              <w:t>ERA</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4D705DE0" w14:textId="77777777" w14:noSpellErr="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F82884D" w:rsidR="009F5F21">
              <w:rPr>
                <w:color w:val="000000" w:themeColor="text1" w:themeTint="FF" w:themeShade="FF"/>
                <w:lang w:eastAsia="de-CH"/>
              </w:rPr>
              <w:t>ECMWF Reanalysis</w:t>
            </w:r>
            <w:commentRangeEnd w:id="2017947766"/>
            <w:r>
              <w:rPr>
                <w:rStyle w:val="CommentReference"/>
              </w:rPr>
              <w:commentReference w:id="2017947766"/>
            </w:r>
          </w:p>
        </w:tc>
      </w:tr>
      <w:tr w:rsidRPr="009F5F21" w:rsidR="009F5F21" w:rsidTr="0F82884D" w14:paraId="57BC53B2"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04540C8B" w14:textId="77777777">
            <w:pPr>
              <w:spacing w:line="240" w:lineRule="auto"/>
              <w:ind w:firstLine="0"/>
              <w:jc w:val="left"/>
              <w:rPr>
                <w:color w:val="000000"/>
                <w:lang w:eastAsia="de-CH"/>
              </w:rPr>
            </w:pPr>
            <w:r w:rsidRPr="009F5F21">
              <w:rPr>
                <w:color w:val="000000"/>
                <w:lang w:eastAsia="de-CH"/>
              </w:rPr>
              <w:t>EU</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2771E71F"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Pr="009F5F21" w:rsidR="009F5F21" w:rsidTr="0F82884D" w14:paraId="110BF1A2"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6EE3BFC8" w14:textId="77777777">
            <w:pPr>
              <w:spacing w:line="240" w:lineRule="auto"/>
              <w:ind w:firstLine="0"/>
              <w:jc w:val="left"/>
              <w:rPr>
                <w:color w:val="000000"/>
                <w:lang w:eastAsia="de-CH"/>
              </w:rPr>
            </w:pPr>
            <w:r w:rsidRPr="009F5F21">
              <w:rPr>
                <w:color w:val="000000"/>
                <w:lang w:eastAsia="de-CH"/>
              </w:rPr>
              <w:t>Eurostat</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32415FFB"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Pr="009F5F21" w:rsidR="009F5F21" w:rsidTr="0F82884D" w14:paraId="704CB701"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12419857" w14:textId="77777777">
            <w:pPr>
              <w:spacing w:line="240" w:lineRule="auto"/>
              <w:ind w:firstLine="0"/>
              <w:jc w:val="left"/>
              <w:rPr>
                <w:color w:val="000000"/>
                <w:lang w:eastAsia="de-CH"/>
              </w:rPr>
            </w:pPr>
            <w:r w:rsidRPr="009F5F21">
              <w:rPr>
                <w:color w:val="000000"/>
                <w:lang w:eastAsia="de-CH"/>
              </w:rPr>
              <w:t>GSEE</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797DF5D4"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Pr="009F5F21" w:rsidR="009F5F21" w:rsidTr="0F82884D" w14:paraId="65302167"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4A159E45" w14:textId="77777777">
            <w:pPr>
              <w:spacing w:line="240" w:lineRule="auto"/>
              <w:ind w:firstLine="0"/>
              <w:jc w:val="left"/>
              <w:rPr>
                <w:color w:val="000000"/>
                <w:lang w:eastAsia="de-CH"/>
              </w:rPr>
            </w:pPr>
            <w:r w:rsidRPr="009F5F21">
              <w:rPr>
                <w:color w:val="000000"/>
                <w:lang w:eastAsia="de-CH"/>
              </w:rPr>
              <w:t>IC</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3A658F1D"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Pr="009F5F21" w:rsidR="009F5F21" w:rsidTr="0F82884D" w14:paraId="0CA45BBC"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027E4C68" w14:textId="77777777">
            <w:pPr>
              <w:spacing w:line="240" w:lineRule="auto"/>
              <w:ind w:firstLine="0"/>
              <w:jc w:val="left"/>
              <w:rPr>
                <w:color w:val="000000"/>
                <w:lang w:eastAsia="de-CH"/>
              </w:rPr>
            </w:pPr>
            <w:r w:rsidRPr="009F5F21">
              <w:rPr>
                <w:color w:val="000000"/>
                <w:lang w:eastAsia="de-CH"/>
              </w:rPr>
              <w:t>IRENA</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4245D90B"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Pr="009F5F21" w:rsidR="009F5F21" w:rsidTr="0F82884D" w14:paraId="59E9E2DE"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185FF286" w14:textId="77777777">
            <w:pPr>
              <w:spacing w:line="240" w:lineRule="auto"/>
              <w:ind w:firstLine="0"/>
              <w:jc w:val="left"/>
              <w:rPr>
                <w:color w:val="000000"/>
                <w:lang w:eastAsia="de-CH"/>
              </w:rPr>
            </w:pPr>
            <w:r w:rsidRPr="009F5F21">
              <w:rPr>
                <w:color w:val="000000"/>
                <w:lang w:eastAsia="de-CH"/>
              </w:rPr>
              <w:t>JJA</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33E7AD23"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Pr="009F5F21" w:rsidR="009F5F21" w:rsidTr="0F82884D" w14:paraId="16127BB6"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7CB13F9A" w14:textId="77777777">
            <w:pPr>
              <w:spacing w:line="240" w:lineRule="auto"/>
              <w:ind w:firstLine="0"/>
              <w:jc w:val="left"/>
              <w:rPr>
                <w:color w:val="000000"/>
                <w:lang w:eastAsia="de-CH"/>
              </w:rPr>
            </w:pPr>
            <w:r w:rsidRPr="009F5F21">
              <w:rPr>
                <w:color w:val="000000"/>
                <w:lang w:eastAsia="de-CH"/>
              </w:rPr>
              <w:t>MAM</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36E1F8CC"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Pr="009F5F21" w:rsidR="009F5F21" w:rsidTr="0F82884D" w14:paraId="761E310A"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5E20A12C" w14:textId="77777777">
            <w:pPr>
              <w:spacing w:line="240" w:lineRule="auto"/>
              <w:ind w:firstLine="0"/>
              <w:jc w:val="left"/>
              <w:rPr>
                <w:color w:val="000000"/>
                <w:lang w:eastAsia="de-CH"/>
              </w:rPr>
            </w:pPr>
            <w:r w:rsidRPr="009F5F21">
              <w:rPr>
                <w:color w:val="000000"/>
                <w:lang w:eastAsia="de-CH"/>
              </w:rPr>
              <w:t xml:space="preserve">MERRA </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24D40DB2"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Pr="009F5F21" w:rsidR="009F5F21" w:rsidTr="0F82884D" w14:paraId="2D2EA9EF"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7F4C427E" w14:textId="77777777">
            <w:pPr>
              <w:spacing w:line="240" w:lineRule="auto"/>
              <w:ind w:firstLine="0"/>
              <w:jc w:val="left"/>
              <w:rPr>
                <w:color w:val="000000"/>
                <w:lang w:eastAsia="de-CH"/>
              </w:rPr>
            </w:pPr>
            <w:r w:rsidRPr="009F5F21">
              <w:rPr>
                <w:color w:val="000000"/>
                <w:lang w:eastAsia="de-CH"/>
              </w:rPr>
              <w:t>NAO</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2B9FD156"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Pr="009F5F21" w:rsidR="009F5F21" w:rsidTr="0F82884D" w14:paraId="51AD55AE"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7239F98F" w14:textId="77777777">
            <w:pPr>
              <w:spacing w:line="240" w:lineRule="auto"/>
              <w:ind w:firstLine="0"/>
              <w:jc w:val="left"/>
              <w:rPr>
                <w:color w:val="000000"/>
                <w:lang w:eastAsia="de-CH"/>
              </w:rPr>
            </w:pPr>
            <w:r w:rsidRPr="009F5F21">
              <w:rPr>
                <w:color w:val="000000"/>
                <w:lang w:eastAsia="de-CH"/>
              </w:rPr>
              <w:t>NECPs</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3527C495"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Pr="009F5F21" w:rsidR="009F5F21" w:rsidTr="0F82884D" w14:paraId="259E8432"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01BCCDFB" w14:textId="77777777">
            <w:pPr>
              <w:spacing w:line="240" w:lineRule="auto"/>
              <w:ind w:firstLine="0"/>
              <w:jc w:val="left"/>
              <w:rPr>
                <w:color w:val="000000"/>
                <w:lang w:eastAsia="de-CH"/>
              </w:rPr>
            </w:pPr>
            <w:commentRangeStart w:id="561999087"/>
            <w:proofErr w:type="spellStart"/>
            <w:r w:rsidRPr="0F82884D" w:rsidR="009F5F21">
              <w:rPr>
                <w:color w:val="000000" w:themeColor="text1" w:themeTint="FF" w:themeShade="FF"/>
                <w:lang w:eastAsia="de-CH"/>
              </w:rPr>
              <w:t>opsd</w:t>
            </w:r>
            <w:proofErr w:type="spellEnd"/>
            <w:commentRangeEnd w:id="561999087"/>
            <w:r>
              <w:rPr>
                <w:rStyle w:val="CommentReference"/>
              </w:rPr>
              <w:commentReference w:id="561999087"/>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4336BA86"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open-power-system-data </w:t>
            </w:r>
          </w:p>
        </w:tc>
      </w:tr>
      <w:tr w:rsidRPr="009F5F21" w:rsidR="009F5F21" w:rsidTr="0F82884D" w14:paraId="7058FC90"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4D4230A7" w14:textId="77777777">
            <w:pPr>
              <w:spacing w:line="240" w:lineRule="auto"/>
              <w:ind w:firstLine="0"/>
              <w:jc w:val="left"/>
              <w:rPr>
                <w:color w:val="000000"/>
                <w:lang w:eastAsia="de-CH"/>
              </w:rPr>
            </w:pPr>
            <w:r w:rsidRPr="009F5F21">
              <w:rPr>
                <w:color w:val="000000"/>
                <w:lang w:eastAsia="de-CH"/>
              </w:rPr>
              <w:t>PV</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7F51633C"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Pr="009F5F21" w:rsidR="009F5F21" w:rsidTr="0F82884D" w14:paraId="437088F3"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20DE259D" w14:textId="77777777">
            <w:pPr>
              <w:spacing w:line="240" w:lineRule="auto"/>
              <w:ind w:firstLine="0"/>
              <w:jc w:val="left"/>
              <w:rPr>
                <w:color w:val="000000"/>
                <w:lang w:eastAsia="de-CH"/>
              </w:rPr>
            </w:pPr>
            <w:r w:rsidRPr="009F5F21">
              <w:rPr>
                <w:color w:val="000000"/>
                <w:lang w:eastAsia="de-CH"/>
              </w:rPr>
              <w:t>S1 - S4</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0555B0E9"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Pr="009F5F21" w:rsidR="009F5F21" w:rsidTr="0F82884D" w14:paraId="4A639C37"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4F42B5DB" w14:textId="77777777">
            <w:pPr>
              <w:spacing w:line="240" w:lineRule="auto"/>
              <w:ind w:firstLine="0"/>
              <w:jc w:val="left"/>
              <w:rPr>
                <w:color w:val="000000"/>
                <w:lang w:eastAsia="de-CH"/>
              </w:rPr>
            </w:pPr>
            <w:r w:rsidRPr="009F5F21">
              <w:rPr>
                <w:color w:val="000000"/>
                <w:lang w:eastAsia="de-CH"/>
              </w:rPr>
              <w:t>SARAH</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4D477BC2"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Pr="009F5F21" w:rsidR="009F5F21" w:rsidTr="0F82884D" w14:paraId="12CD4E9E" w14:textId="77777777">
        <w:trPr>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6A6CC28B" w14:textId="77777777">
            <w:pPr>
              <w:spacing w:line="240" w:lineRule="auto"/>
              <w:ind w:firstLine="0"/>
              <w:jc w:val="left"/>
              <w:rPr>
                <w:color w:val="000000"/>
                <w:lang w:eastAsia="de-CH"/>
              </w:rPr>
            </w:pPr>
            <w:r w:rsidRPr="009F5F21">
              <w:rPr>
                <w:color w:val="000000"/>
                <w:lang w:eastAsia="de-CH"/>
              </w:rPr>
              <w:t>SON</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69704328"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Pr="009F5F21" w:rsidR="009F5F21" w:rsidTr="0F82884D" w14:paraId="5FCD0502" w14:textId="77777777">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tcMar/>
            <w:vAlign w:val="center"/>
            <w:hideMark/>
          </w:tcPr>
          <w:p w:rsidRPr="009F5F21" w:rsidR="009F5F21" w:rsidP="009F5F21" w:rsidRDefault="009F5F21" w14:paraId="694DCB41" w14:textId="77777777">
            <w:pPr>
              <w:spacing w:line="240" w:lineRule="auto"/>
              <w:ind w:firstLine="0"/>
              <w:jc w:val="left"/>
              <w:rPr>
                <w:color w:val="000000"/>
                <w:lang w:eastAsia="de-CH"/>
              </w:rPr>
            </w:pPr>
            <w:r w:rsidRPr="009F5F21">
              <w:rPr>
                <w:color w:val="000000"/>
                <w:lang w:eastAsia="de-CH"/>
              </w:rPr>
              <w:t>WR</w:t>
            </w:r>
          </w:p>
        </w:tc>
        <w:tc>
          <w:tcPr>
            <w:cnfStyle w:val="000000000000" w:firstRow="0" w:lastRow="0" w:firstColumn="0" w:lastColumn="0" w:oddVBand="0" w:evenVBand="0" w:oddHBand="0" w:evenHBand="0" w:firstRowFirstColumn="0" w:firstRowLastColumn="0" w:lastRowFirstColumn="0" w:lastRowLastColumn="0"/>
            <w:tcW w:w="7204" w:type="dxa"/>
            <w:noWrap/>
            <w:tcMar/>
            <w:vAlign w:val="center"/>
            <w:hideMark/>
          </w:tcPr>
          <w:p w:rsidRPr="009F5F21" w:rsidR="009F5F21" w:rsidP="009F5F21" w:rsidRDefault="009F5F21" w14:paraId="687B5DDE" w14:textId="7777777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rsidR="009F5F21" w:rsidP="009F5F21" w:rsidRDefault="009F5F21" w14:paraId="56CD0BF7" w14:textId="5BEAB105">
      <w:pPr>
        <w:pStyle w:val="berschrift0"/>
      </w:pPr>
      <w:r>
        <w:t>Abbreviations</w:t>
      </w:r>
    </w:p>
    <w:p w:rsidR="009F5F21" w:rsidP="00A70786" w:rsidRDefault="009F5F21" w14:paraId="3FF2A5FA" w14:textId="77777777">
      <w:pPr>
        <w:pStyle w:val="berschrift0"/>
      </w:pPr>
    </w:p>
    <w:p w:rsidR="009F5F21" w:rsidRDefault="009F5F21" w14:paraId="6A315016" w14:textId="77777777">
      <w:pPr>
        <w:spacing w:after="160" w:line="259" w:lineRule="auto"/>
        <w:ind w:firstLine="0"/>
        <w:jc w:val="left"/>
        <w:rPr>
          <w:b/>
          <w:sz w:val="26"/>
        </w:rPr>
      </w:pPr>
      <w:r>
        <w:br w:type="page"/>
      </w:r>
    </w:p>
    <w:p w:rsidRPr="003327A0" w:rsidR="004D7AA2" w:rsidP="00A70786" w:rsidRDefault="008E3835" w14:paraId="656EF807" w14:textId="5AD64C13">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rsidRPr="003327A0" w:rsidR="008E3835" w:rsidP="003327A0" w:rsidRDefault="008E3835" w14:paraId="6D2E0101" w14:textId="77777777"/>
        <w:p w:rsidR="00166C79" w:rsidRDefault="008E3835" w14:paraId="1BE9817E" w14:textId="7A0C13AE">
          <w:pPr>
            <w:pStyle w:val="Verzeichnis1"/>
            <w:rPr>
              <w:rFonts w:asciiTheme="minorHAnsi" w:hAnsiTheme="minorHAnsi" w:eastAsiaTheme="minorEastAsia" w:cstheme="minorBidi"/>
              <w:noProof/>
              <w:lang w:val="de-CH" w:eastAsia="de-CH"/>
            </w:rPr>
          </w:pPr>
          <w:r>
            <w:fldChar w:fldCharType="begin"/>
          </w:r>
          <w:r>
            <w:instrText xml:space="preserve"> TOC \o "1-3" \h \z \u </w:instrText>
          </w:r>
          <w:r>
            <w:fldChar w:fldCharType="separate"/>
          </w:r>
          <w:hyperlink w:history="1" w:anchor="_Toc68517840">
            <w:r w:rsidRPr="00D413BD" w:rsidR="00166C79">
              <w:rPr>
                <w:rStyle w:val="Hyperlink"/>
                <w:noProof/>
                <w14:scene3d>
                  <w14:camera w14:prst="orthographicFront"/>
                  <w14:lightRig w14:rig="threePt" w14:dir="t">
                    <w14:rot w14:lat="0" w14:lon="0" w14:rev="0"/>
                  </w14:lightRig>
                </w14:scene3d>
              </w:rPr>
              <w:t>1.</w:t>
            </w:r>
            <w:r w:rsidR="00166C79">
              <w:rPr>
                <w:rFonts w:asciiTheme="minorHAnsi" w:hAnsiTheme="minorHAnsi" w:eastAsiaTheme="minorEastAsia" w:cstheme="minorBidi"/>
                <w:noProof/>
                <w:lang w:val="de-CH" w:eastAsia="de-CH"/>
              </w:rPr>
              <w:tab/>
            </w:r>
            <w:r w:rsidRPr="00D413BD" w:rsidR="00166C79">
              <w:rPr>
                <w:rStyle w:val="Hyperlink"/>
                <w:noProof/>
              </w:rPr>
              <w:t>Introduction</w:t>
            </w:r>
            <w:r w:rsidR="00166C79">
              <w:rPr>
                <w:noProof/>
                <w:webHidden/>
              </w:rPr>
              <w:tab/>
            </w:r>
            <w:r w:rsidR="00166C79">
              <w:rPr>
                <w:noProof/>
                <w:webHidden/>
              </w:rPr>
              <w:fldChar w:fldCharType="begin"/>
            </w:r>
            <w:r w:rsidR="00166C79">
              <w:rPr>
                <w:noProof/>
                <w:webHidden/>
              </w:rPr>
              <w:instrText xml:space="preserve"> PAGEREF _Toc68517840 \h </w:instrText>
            </w:r>
            <w:r w:rsidR="00166C79">
              <w:rPr>
                <w:noProof/>
                <w:webHidden/>
              </w:rPr>
            </w:r>
            <w:r w:rsidR="00166C79">
              <w:rPr>
                <w:noProof/>
                <w:webHidden/>
              </w:rPr>
              <w:fldChar w:fldCharType="separate"/>
            </w:r>
            <w:r w:rsidR="00927BA2">
              <w:rPr>
                <w:noProof/>
                <w:webHidden/>
              </w:rPr>
              <w:t>7</w:t>
            </w:r>
            <w:r w:rsidR="00166C79">
              <w:rPr>
                <w:noProof/>
                <w:webHidden/>
              </w:rPr>
              <w:fldChar w:fldCharType="end"/>
            </w:r>
          </w:hyperlink>
        </w:p>
        <w:p w:rsidR="00166C79" w:rsidRDefault="00653969" w14:paraId="68198EF2" w14:textId="499EEA6E">
          <w:pPr>
            <w:pStyle w:val="Verzeichnis1"/>
            <w:rPr>
              <w:rFonts w:asciiTheme="minorHAnsi" w:hAnsiTheme="minorHAnsi" w:eastAsiaTheme="minorEastAsia" w:cstheme="minorBidi"/>
              <w:noProof/>
              <w:lang w:val="de-CH" w:eastAsia="de-CH"/>
            </w:rPr>
          </w:pPr>
          <w:hyperlink w:history="1" w:anchor="_Toc68517841">
            <w:r w:rsidRPr="00D413BD" w:rsidR="00166C79">
              <w:rPr>
                <w:rStyle w:val="Hyperlink"/>
                <w:noProof/>
                <w14:scene3d>
                  <w14:camera w14:prst="orthographicFront"/>
                  <w14:lightRig w14:rig="threePt" w14:dir="t">
                    <w14:rot w14:lat="0" w14:lon="0" w14:rev="0"/>
                  </w14:lightRig>
                </w14:scene3d>
              </w:rPr>
              <w:t>2.</w:t>
            </w:r>
            <w:r w:rsidR="00166C79">
              <w:rPr>
                <w:rFonts w:asciiTheme="minorHAnsi" w:hAnsiTheme="minorHAnsi" w:eastAsiaTheme="minorEastAsia" w:cstheme="minorBidi"/>
                <w:noProof/>
                <w:lang w:val="de-CH" w:eastAsia="de-CH"/>
              </w:rPr>
              <w:tab/>
            </w:r>
            <w:r w:rsidRPr="00D413BD" w:rsidR="00166C79">
              <w:rPr>
                <w:rStyle w:val="Hyperlink"/>
                <w:noProof/>
              </w:rPr>
              <w:t>Data &amp; Methods</w:t>
            </w:r>
            <w:r w:rsidR="00166C79">
              <w:rPr>
                <w:noProof/>
                <w:webHidden/>
              </w:rPr>
              <w:tab/>
            </w:r>
            <w:r w:rsidR="00166C79">
              <w:rPr>
                <w:noProof/>
                <w:webHidden/>
              </w:rPr>
              <w:fldChar w:fldCharType="begin"/>
            </w:r>
            <w:r w:rsidR="00166C79">
              <w:rPr>
                <w:noProof/>
                <w:webHidden/>
              </w:rPr>
              <w:instrText xml:space="preserve"> PAGEREF _Toc68517841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rsidR="00166C79" w:rsidRDefault="00653969" w14:paraId="378DC164" w14:textId="0920E0CF">
          <w:pPr>
            <w:pStyle w:val="Verzeichnis2"/>
            <w:tabs>
              <w:tab w:val="left" w:pos="1540"/>
            </w:tabs>
            <w:rPr>
              <w:rFonts w:asciiTheme="minorHAnsi" w:hAnsiTheme="minorHAnsi" w:eastAsiaTheme="minorEastAsia" w:cstheme="minorBidi"/>
              <w:noProof/>
              <w:lang w:val="de-CH" w:eastAsia="de-CH"/>
            </w:rPr>
          </w:pPr>
          <w:hyperlink w:history="1" w:anchor="_Toc68517842">
            <w:r w:rsidRPr="00D413BD" w:rsidR="00166C79">
              <w:rPr>
                <w:rStyle w:val="Hyperlink"/>
                <w:noProof/>
              </w:rPr>
              <w:t>2.1</w:t>
            </w:r>
            <w:r w:rsidR="00166C79">
              <w:rPr>
                <w:rFonts w:asciiTheme="minorHAnsi" w:hAnsiTheme="minorHAnsi" w:eastAsiaTheme="minorEastAsia" w:cstheme="minorBidi"/>
                <w:noProof/>
                <w:lang w:val="de-CH" w:eastAsia="de-CH"/>
              </w:rPr>
              <w:tab/>
            </w:r>
            <w:r w:rsidRPr="00D413BD" w:rsidR="00166C79">
              <w:rPr>
                <w:rStyle w:val="Hyperlink"/>
                <w:noProof/>
              </w:rPr>
              <w:t>Data</w:t>
            </w:r>
            <w:r w:rsidR="00166C79">
              <w:rPr>
                <w:noProof/>
                <w:webHidden/>
              </w:rPr>
              <w:tab/>
            </w:r>
            <w:r w:rsidR="00166C79">
              <w:rPr>
                <w:noProof/>
                <w:webHidden/>
              </w:rPr>
              <w:fldChar w:fldCharType="begin"/>
            </w:r>
            <w:r w:rsidR="00166C79">
              <w:rPr>
                <w:noProof/>
                <w:webHidden/>
              </w:rPr>
              <w:instrText xml:space="preserve"> PAGEREF _Toc68517842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rsidR="00166C79" w:rsidRDefault="00653969" w14:paraId="5440ED3F" w14:textId="06690375">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3">
            <w:r w:rsidRPr="00D413BD" w:rsidR="00166C79">
              <w:rPr>
                <w:rStyle w:val="Hyperlink"/>
                <w:noProof/>
              </w:rPr>
              <w:t>2.1.1</w:t>
            </w:r>
            <w:r w:rsidR="00166C79">
              <w:rPr>
                <w:rFonts w:asciiTheme="minorHAnsi" w:hAnsiTheme="minorHAnsi" w:eastAsiaTheme="minorEastAsia" w:cstheme="minorBidi"/>
                <w:noProof/>
                <w:lang w:val="de-CH" w:eastAsia="de-CH"/>
              </w:rPr>
              <w:tab/>
            </w:r>
            <w:r w:rsidRPr="00D413BD" w:rsidR="00166C79">
              <w:rPr>
                <w:rStyle w:val="Hyperlink"/>
                <w:noProof/>
              </w:rPr>
              <w:t>ERA5</w:t>
            </w:r>
            <w:r w:rsidR="00166C79">
              <w:rPr>
                <w:noProof/>
                <w:webHidden/>
              </w:rPr>
              <w:tab/>
            </w:r>
            <w:r w:rsidR="00166C79">
              <w:rPr>
                <w:noProof/>
                <w:webHidden/>
              </w:rPr>
              <w:fldChar w:fldCharType="begin"/>
            </w:r>
            <w:r w:rsidR="00166C79">
              <w:rPr>
                <w:noProof/>
                <w:webHidden/>
              </w:rPr>
              <w:instrText xml:space="preserve"> PAGEREF _Toc68517843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rsidR="00166C79" w:rsidRDefault="00653969" w14:paraId="59DA7482" w14:textId="3D0D8AB4">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4">
            <w:r w:rsidRPr="00D413BD" w:rsidR="00166C79">
              <w:rPr>
                <w:rStyle w:val="Hyperlink"/>
                <w:noProof/>
              </w:rPr>
              <w:t>2.1.2</w:t>
            </w:r>
            <w:r w:rsidR="00166C79">
              <w:rPr>
                <w:rFonts w:asciiTheme="minorHAnsi" w:hAnsiTheme="minorHAnsi" w:eastAsiaTheme="minorEastAsia" w:cstheme="minorBidi"/>
                <w:noProof/>
                <w:lang w:val="de-CH" w:eastAsia="de-CH"/>
              </w:rPr>
              <w:tab/>
            </w:r>
            <w:r w:rsidRPr="00D413BD" w:rsidR="00166C79">
              <w:rPr>
                <w:rStyle w:val="Hyperlink"/>
                <w:noProof/>
              </w:rPr>
              <w:t>Renewables.ninja and Global Solar Energy Estimator (GSEE)</w:t>
            </w:r>
            <w:r w:rsidR="00166C79">
              <w:rPr>
                <w:noProof/>
                <w:webHidden/>
              </w:rPr>
              <w:tab/>
            </w:r>
            <w:r w:rsidR="00166C79">
              <w:rPr>
                <w:noProof/>
                <w:webHidden/>
              </w:rPr>
              <w:fldChar w:fldCharType="begin"/>
            </w:r>
            <w:r w:rsidR="00166C79">
              <w:rPr>
                <w:noProof/>
                <w:webHidden/>
              </w:rPr>
              <w:instrText xml:space="preserve"> PAGEREF _Toc68517844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rsidR="00166C79" w:rsidRDefault="00653969" w14:paraId="2CB48B46" w14:textId="454EB685">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5">
            <w:r w:rsidRPr="00D413BD" w:rsidR="00166C79">
              <w:rPr>
                <w:rStyle w:val="Hyperlink"/>
                <w:noProof/>
              </w:rPr>
              <w:t>2.1.3</w:t>
            </w:r>
            <w:r w:rsidR="00166C79">
              <w:rPr>
                <w:rFonts w:asciiTheme="minorHAnsi" w:hAnsiTheme="minorHAnsi" w:eastAsiaTheme="minorEastAsia" w:cstheme="minorBidi"/>
                <w:noProof/>
                <w:lang w:val="de-CH" w:eastAsia="de-CH"/>
              </w:rPr>
              <w:tab/>
            </w:r>
            <w:r w:rsidRPr="00D413BD" w:rsidR="00166C79">
              <w:rPr>
                <w:rStyle w:val="Hyperlink"/>
                <w:noProof/>
              </w:rPr>
              <w:t>Installed PV capacities</w:t>
            </w:r>
            <w:r w:rsidR="00166C79">
              <w:rPr>
                <w:noProof/>
                <w:webHidden/>
              </w:rPr>
              <w:tab/>
            </w:r>
            <w:r w:rsidR="00166C79">
              <w:rPr>
                <w:noProof/>
                <w:webHidden/>
              </w:rPr>
              <w:fldChar w:fldCharType="begin"/>
            </w:r>
            <w:r w:rsidR="00166C79">
              <w:rPr>
                <w:noProof/>
                <w:webHidden/>
              </w:rPr>
              <w:instrText xml:space="preserve"> PAGEREF _Toc68517845 \h </w:instrText>
            </w:r>
            <w:r w:rsidR="00166C79">
              <w:rPr>
                <w:noProof/>
                <w:webHidden/>
              </w:rPr>
            </w:r>
            <w:r w:rsidR="00166C79">
              <w:rPr>
                <w:noProof/>
                <w:webHidden/>
              </w:rPr>
              <w:fldChar w:fldCharType="separate"/>
            </w:r>
            <w:r w:rsidR="00927BA2">
              <w:rPr>
                <w:noProof/>
                <w:webHidden/>
              </w:rPr>
              <w:t>13</w:t>
            </w:r>
            <w:r w:rsidR="00166C79">
              <w:rPr>
                <w:noProof/>
                <w:webHidden/>
              </w:rPr>
              <w:fldChar w:fldCharType="end"/>
            </w:r>
          </w:hyperlink>
        </w:p>
        <w:p w:rsidR="00166C79" w:rsidRDefault="00653969" w14:paraId="254FD36C" w14:textId="26910A4A">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6">
            <w:r w:rsidRPr="00D413BD" w:rsidR="00166C79">
              <w:rPr>
                <w:rStyle w:val="Hyperlink"/>
                <w:noProof/>
              </w:rPr>
              <w:t>2.1.4</w:t>
            </w:r>
            <w:r w:rsidR="00166C79">
              <w:rPr>
                <w:rFonts w:asciiTheme="minorHAnsi" w:hAnsiTheme="minorHAnsi" w:eastAsiaTheme="minorEastAsia" w:cstheme="minorBidi"/>
                <w:noProof/>
                <w:lang w:val="de-CH" w:eastAsia="de-CH"/>
              </w:rPr>
              <w:tab/>
            </w:r>
            <w:r w:rsidRPr="00D413BD" w:rsidR="00166C79">
              <w:rPr>
                <w:rStyle w:val="Hyperlink"/>
                <w:noProof/>
              </w:rPr>
              <w:t>Electricity consumption data</w:t>
            </w:r>
            <w:r w:rsidR="00166C79">
              <w:rPr>
                <w:noProof/>
                <w:webHidden/>
              </w:rPr>
              <w:tab/>
            </w:r>
            <w:r w:rsidR="00166C79">
              <w:rPr>
                <w:noProof/>
                <w:webHidden/>
              </w:rPr>
              <w:fldChar w:fldCharType="begin"/>
            </w:r>
            <w:r w:rsidR="00166C79">
              <w:rPr>
                <w:noProof/>
                <w:webHidden/>
              </w:rPr>
              <w:instrText xml:space="preserve"> PAGEREF _Toc68517846 \h </w:instrText>
            </w:r>
            <w:r w:rsidR="00166C79">
              <w:rPr>
                <w:noProof/>
                <w:webHidden/>
              </w:rPr>
            </w:r>
            <w:r w:rsidR="00166C79">
              <w:rPr>
                <w:noProof/>
                <w:webHidden/>
              </w:rPr>
              <w:fldChar w:fldCharType="separate"/>
            </w:r>
            <w:r w:rsidR="00927BA2">
              <w:rPr>
                <w:noProof/>
                <w:webHidden/>
              </w:rPr>
              <w:t>14</w:t>
            </w:r>
            <w:r w:rsidR="00166C79">
              <w:rPr>
                <w:noProof/>
                <w:webHidden/>
              </w:rPr>
              <w:fldChar w:fldCharType="end"/>
            </w:r>
          </w:hyperlink>
        </w:p>
        <w:p w:rsidR="00166C79" w:rsidRDefault="00653969" w14:paraId="026EABA8" w14:textId="4F8D399B">
          <w:pPr>
            <w:pStyle w:val="Verzeichnis2"/>
            <w:tabs>
              <w:tab w:val="left" w:pos="1540"/>
            </w:tabs>
            <w:rPr>
              <w:rFonts w:asciiTheme="minorHAnsi" w:hAnsiTheme="minorHAnsi" w:eastAsiaTheme="minorEastAsia" w:cstheme="minorBidi"/>
              <w:noProof/>
              <w:lang w:val="de-CH" w:eastAsia="de-CH"/>
            </w:rPr>
          </w:pPr>
          <w:hyperlink w:history="1" w:anchor="_Toc68517847">
            <w:r w:rsidRPr="00D413BD" w:rsidR="00166C79">
              <w:rPr>
                <w:rStyle w:val="Hyperlink"/>
                <w:noProof/>
              </w:rPr>
              <w:t>2.2</w:t>
            </w:r>
            <w:r w:rsidR="00166C79">
              <w:rPr>
                <w:rFonts w:asciiTheme="minorHAnsi" w:hAnsiTheme="minorHAnsi" w:eastAsiaTheme="minorEastAsia" w:cstheme="minorBidi"/>
                <w:noProof/>
                <w:lang w:val="de-CH" w:eastAsia="de-CH"/>
              </w:rPr>
              <w:tab/>
            </w:r>
            <w:r w:rsidRPr="00D413BD" w:rsidR="00166C79">
              <w:rPr>
                <w:rStyle w:val="Hyperlink"/>
                <w:noProof/>
              </w:rPr>
              <w:t>Method</w:t>
            </w:r>
            <w:r w:rsidR="00166C79">
              <w:rPr>
                <w:noProof/>
                <w:webHidden/>
              </w:rPr>
              <w:tab/>
            </w:r>
            <w:r w:rsidR="00166C79">
              <w:rPr>
                <w:noProof/>
                <w:webHidden/>
              </w:rPr>
              <w:fldChar w:fldCharType="begin"/>
            </w:r>
            <w:r w:rsidR="00166C79">
              <w:rPr>
                <w:noProof/>
                <w:webHidden/>
              </w:rPr>
              <w:instrText xml:space="preserve"> PAGEREF _Toc68517847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rsidR="00166C79" w:rsidRDefault="00653969" w14:paraId="6ABC0234" w14:textId="14F6A7A1">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8">
            <w:r w:rsidRPr="00D413BD" w:rsidR="00166C79">
              <w:rPr>
                <w:rStyle w:val="Hyperlink"/>
                <w:noProof/>
              </w:rPr>
              <w:t>2.2.1</w:t>
            </w:r>
            <w:r w:rsidR="00166C79">
              <w:rPr>
                <w:rFonts w:asciiTheme="minorHAnsi" w:hAnsiTheme="minorHAnsi" w:eastAsiaTheme="minorEastAsia" w:cstheme="minorBidi"/>
                <w:noProof/>
                <w:lang w:val="de-CH" w:eastAsia="de-CH"/>
              </w:rPr>
              <w:tab/>
            </w:r>
            <w:r w:rsidRPr="00D413BD" w:rsidR="00166C79">
              <w:rPr>
                <w:rStyle w:val="Hyperlink"/>
                <w:noProof/>
              </w:rPr>
              <w:t>Weather regime classification</w:t>
            </w:r>
            <w:r w:rsidR="00166C79">
              <w:rPr>
                <w:noProof/>
                <w:webHidden/>
              </w:rPr>
              <w:tab/>
            </w:r>
            <w:r w:rsidR="00166C79">
              <w:rPr>
                <w:noProof/>
                <w:webHidden/>
              </w:rPr>
              <w:fldChar w:fldCharType="begin"/>
            </w:r>
            <w:r w:rsidR="00166C79">
              <w:rPr>
                <w:noProof/>
                <w:webHidden/>
              </w:rPr>
              <w:instrText xml:space="preserve"> PAGEREF _Toc68517848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rsidR="00166C79" w:rsidRDefault="00653969" w14:paraId="49AD6B3F" w14:textId="1AE36CD9">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49">
            <w:r w:rsidRPr="00D413BD" w:rsidR="00166C79">
              <w:rPr>
                <w:rStyle w:val="Hyperlink"/>
                <w:noProof/>
              </w:rPr>
              <w:t>2.2.2</w:t>
            </w:r>
            <w:r w:rsidR="00166C79">
              <w:rPr>
                <w:rFonts w:asciiTheme="minorHAnsi" w:hAnsiTheme="minorHAnsi" w:eastAsiaTheme="minorEastAsia" w:cstheme="minorBidi"/>
                <w:noProof/>
                <w:lang w:val="de-CH" w:eastAsia="de-CH"/>
              </w:rPr>
              <w:tab/>
            </w:r>
            <w:r w:rsidRPr="00D413BD" w:rsidR="00166C79">
              <w:rPr>
                <w:rStyle w:val="Hyperlink"/>
                <w:noProof/>
              </w:rPr>
              <w:t>Capacity factors and PV power production variability</w:t>
            </w:r>
            <w:r w:rsidR="00166C79">
              <w:rPr>
                <w:noProof/>
                <w:webHidden/>
              </w:rPr>
              <w:tab/>
            </w:r>
            <w:r w:rsidR="00166C79">
              <w:rPr>
                <w:noProof/>
                <w:webHidden/>
              </w:rPr>
              <w:fldChar w:fldCharType="begin"/>
            </w:r>
            <w:r w:rsidR="00166C79">
              <w:rPr>
                <w:noProof/>
                <w:webHidden/>
              </w:rPr>
              <w:instrText xml:space="preserve"> PAGEREF _Toc68517849 \h </w:instrText>
            </w:r>
            <w:r w:rsidR="00166C79">
              <w:rPr>
                <w:noProof/>
                <w:webHidden/>
              </w:rPr>
            </w:r>
            <w:r w:rsidR="00166C79">
              <w:rPr>
                <w:noProof/>
                <w:webHidden/>
              </w:rPr>
              <w:fldChar w:fldCharType="separate"/>
            </w:r>
            <w:r w:rsidR="00927BA2">
              <w:rPr>
                <w:noProof/>
                <w:webHidden/>
              </w:rPr>
              <w:t>18</w:t>
            </w:r>
            <w:r w:rsidR="00166C79">
              <w:rPr>
                <w:noProof/>
                <w:webHidden/>
              </w:rPr>
              <w:fldChar w:fldCharType="end"/>
            </w:r>
          </w:hyperlink>
        </w:p>
        <w:p w:rsidR="00166C79" w:rsidRDefault="00653969" w14:paraId="1CF81F03" w14:textId="49F3776C">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0">
            <w:r w:rsidRPr="00D413BD" w:rsidR="00166C79">
              <w:rPr>
                <w:rStyle w:val="Hyperlink"/>
                <w:noProof/>
              </w:rPr>
              <w:t>2.2.3</w:t>
            </w:r>
            <w:r w:rsidR="00166C79">
              <w:rPr>
                <w:rFonts w:asciiTheme="minorHAnsi" w:hAnsiTheme="minorHAnsi" w:eastAsiaTheme="minorEastAsia" w:cstheme="minorBidi"/>
                <w:noProof/>
                <w:lang w:val="de-CH" w:eastAsia="de-CH"/>
              </w:rPr>
              <w:tab/>
            </w:r>
            <w:r w:rsidRPr="00D413BD" w:rsidR="00166C79">
              <w:rPr>
                <w:rStyle w:val="Hyperlink"/>
                <w:noProof/>
              </w:rPr>
              <w:t>Variability reduction with optimal installed PV capacity distribution</w:t>
            </w:r>
            <w:r w:rsidR="00166C79">
              <w:rPr>
                <w:noProof/>
                <w:webHidden/>
              </w:rPr>
              <w:tab/>
            </w:r>
            <w:r w:rsidR="00166C79">
              <w:rPr>
                <w:noProof/>
                <w:webHidden/>
              </w:rPr>
              <w:fldChar w:fldCharType="begin"/>
            </w:r>
            <w:r w:rsidR="00166C79">
              <w:rPr>
                <w:noProof/>
                <w:webHidden/>
              </w:rPr>
              <w:instrText xml:space="preserve"> PAGEREF _Toc68517850 \h </w:instrText>
            </w:r>
            <w:r w:rsidR="00166C79">
              <w:rPr>
                <w:noProof/>
                <w:webHidden/>
              </w:rPr>
            </w:r>
            <w:r w:rsidR="00166C79">
              <w:rPr>
                <w:noProof/>
                <w:webHidden/>
              </w:rPr>
              <w:fldChar w:fldCharType="separate"/>
            </w:r>
            <w:r w:rsidR="00927BA2">
              <w:rPr>
                <w:noProof/>
                <w:webHidden/>
              </w:rPr>
              <w:t>19</w:t>
            </w:r>
            <w:r w:rsidR="00166C79">
              <w:rPr>
                <w:noProof/>
                <w:webHidden/>
              </w:rPr>
              <w:fldChar w:fldCharType="end"/>
            </w:r>
          </w:hyperlink>
        </w:p>
        <w:p w:rsidR="00166C79" w:rsidRDefault="00653969" w14:paraId="75CA88BC" w14:textId="5993F9FD">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1">
            <w:r w:rsidRPr="00D413BD" w:rsidR="00166C79">
              <w:rPr>
                <w:rStyle w:val="Hyperlink"/>
                <w:noProof/>
              </w:rPr>
              <w:t>2.2.4</w:t>
            </w:r>
            <w:r w:rsidR="00166C79">
              <w:rPr>
                <w:rFonts w:asciiTheme="minorHAnsi" w:hAnsiTheme="minorHAnsi" w:eastAsiaTheme="minorEastAsia" w:cstheme="minorBidi"/>
                <w:noProof/>
                <w:lang w:val="de-CH" w:eastAsia="de-CH"/>
              </w:rPr>
              <w:tab/>
            </w:r>
            <w:r w:rsidRPr="00D413BD" w:rsidR="00166C79">
              <w:rPr>
                <w:rStyle w:val="Hyperlink"/>
                <w:noProof/>
              </w:rPr>
              <w:t>Scenarios</w:t>
            </w:r>
            <w:r w:rsidR="00166C79">
              <w:rPr>
                <w:noProof/>
                <w:webHidden/>
              </w:rPr>
              <w:tab/>
            </w:r>
            <w:r w:rsidR="00166C79">
              <w:rPr>
                <w:noProof/>
                <w:webHidden/>
              </w:rPr>
              <w:fldChar w:fldCharType="begin"/>
            </w:r>
            <w:r w:rsidR="00166C79">
              <w:rPr>
                <w:noProof/>
                <w:webHidden/>
              </w:rPr>
              <w:instrText xml:space="preserve"> PAGEREF _Toc68517851 \h </w:instrText>
            </w:r>
            <w:r w:rsidR="00166C79">
              <w:rPr>
                <w:noProof/>
                <w:webHidden/>
              </w:rPr>
            </w:r>
            <w:r w:rsidR="00166C79">
              <w:rPr>
                <w:noProof/>
                <w:webHidden/>
              </w:rPr>
              <w:fldChar w:fldCharType="separate"/>
            </w:r>
            <w:r w:rsidR="00927BA2">
              <w:rPr>
                <w:noProof/>
                <w:webHidden/>
              </w:rPr>
              <w:t>20</w:t>
            </w:r>
            <w:r w:rsidR="00166C79">
              <w:rPr>
                <w:noProof/>
                <w:webHidden/>
              </w:rPr>
              <w:fldChar w:fldCharType="end"/>
            </w:r>
          </w:hyperlink>
        </w:p>
        <w:p w:rsidR="00166C79" w:rsidRDefault="00653969" w14:paraId="75EC7B8C" w14:textId="64F0FCFC">
          <w:pPr>
            <w:pStyle w:val="Verzeichnis1"/>
            <w:rPr>
              <w:rFonts w:asciiTheme="minorHAnsi" w:hAnsiTheme="minorHAnsi" w:eastAsiaTheme="minorEastAsia" w:cstheme="minorBidi"/>
              <w:noProof/>
              <w:lang w:val="de-CH" w:eastAsia="de-CH"/>
            </w:rPr>
          </w:pPr>
          <w:hyperlink w:history="1" w:anchor="_Toc68517852">
            <w:r w:rsidRPr="00D413BD" w:rsidR="00166C79">
              <w:rPr>
                <w:rStyle w:val="Hyperlink"/>
                <w:noProof/>
                <w14:scene3d>
                  <w14:camera w14:prst="orthographicFront"/>
                  <w14:lightRig w14:rig="threePt" w14:dir="t">
                    <w14:rot w14:lat="0" w14:lon="0" w14:rev="0"/>
                  </w14:lightRig>
                </w14:scene3d>
              </w:rPr>
              <w:t>3.</w:t>
            </w:r>
            <w:r w:rsidR="00166C79">
              <w:rPr>
                <w:rFonts w:asciiTheme="minorHAnsi" w:hAnsiTheme="minorHAnsi" w:eastAsiaTheme="minorEastAsia" w:cstheme="minorBidi"/>
                <w:noProof/>
                <w:lang w:val="de-CH" w:eastAsia="de-CH"/>
              </w:rPr>
              <w:tab/>
            </w:r>
            <w:r w:rsidRPr="00D413BD" w:rsidR="00166C79">
              <w:rPr>
                <w:rStyle w:val="Hyperlink"/>
                <w:noProof/>
              </w:rPr>
              <w:t>Results</w:t>
            </w:r>
            <w:r w:rsidR="00166C79">
              <w:rPr>
                <w:noProof/>
                <w:webHidden/>
              </w:rPr>
              <w:tab/>
            </w:r>
            <w:r w:rsidR="00166C79">
              <w:rPr>
                <w:noProof/>
                <w:webHidden/>
              </w:rPr>
              <w:fldChar w:fldCharType="begin"/>
            </w:r>
            <w:r w:rsidR="00166C79">
              <w:rPr>
                <w:noProof/>
                <w:webHidden/>
              </w:rPr>
              <w:instrText xml:space="preserve"> PAGEREF _Toc68517852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rsidR="00166C79" w:rsidRDefault="00653969" w14:paraId="0C4C8F64" w14:textId="2F98866E">
          <w:pPr>
            <w:pStyle w:val="Verzeichnis2"/>
            <w:tabs>
              <w:tab w:val="left" w:pos="1540"/>
            </w:tabs>
            <w:rPr>
              <w:rFonts w:asciiTheme="minorHAnsi" w:hAnsiTheme="minorHAnsi" w:eastAsiaTheme="minorEastAsia" w:cstheme="minorBidi"/>
              <w:noProof/>
              <w:lang w:val="de-CH" w:eastAsia="de-CH"/>
            </w:rPr>
          </w:pPr>
          <w:hyperlink w:history="1" w:anchor="_Toc68517853">
            <w:r w:rsidRPr="00D413BD" w:rsidR="00166C79">
              <w:rPr>
                <w:rStyle w:val="Hyperlink"/>
                <w:noProof/>
              </w:rPr>
              <w:t>3.1</w:t>
            </w:r>
            <w:r w:rsidR="00166C79">
              <w:rPr>
                <w:rFonts w:asciiTheme="minorHAnsi" w:hAnsiTheme="minorHAnsi" w:eastAsiaTheme="minorEastAsia" w:cstheme="minorBidi"/>
                <w:noProof/>
                <w:lang w:val="de-CH" w:eastAsia="de-CH"/>
              </w:rPr>
              <w:tab/>
            </w:r>
            <w:r w:rsidRPr="00D413BD" w:rsidR="00166C79">
              <w:rPr>
                <w:rStyle w:val="Hyperlink"/>
                <w:noProof/>
              </w:rPr>
              <w:t>Weather regimes and their linked capacity factor anomalies</w:t>
            </w:r>
            <w:r w:rsidR="00166C79">
              <w:rPr>
                <w:noProof/>
                <w:webHidden/>
              </w:rPr>
              <w:tab/>
            </w:r>
            <w:r w:rsidR="00166C79">
              <w:rPr>
                <w:noProof/>
                <w:webHidden/>
              </w:rPr>
              <w:fldChar w:fldCharType="begin"/>
            </w:r>
            <w:r w:rsidR="00166C79">
              <w:rPr>
                <w:noProof/>
                <w:webHidden/>
              </w:rPr>
              <w:instrText xml:space="preserve"> PAGEREF _Toc68517853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rsidR="00166C79" w:rsidRDefault="00653969" w14:paraId="7025A799" w14:textId="42296C44">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4">
            <w:r w:rsidRPr="00D413BD" w:rsidR="00166C79">
              <w:rPr>
                <w:rStyle w:val="Hyperlink"/>
                <w:noProof/>
              </w:rPr>
              <w:t>3.1.1</w:t>
            </w:r>
            <w:r w:rsidR="00166C79">
              <w:rPr>
                <w:rFonts w:asciiTheme="minorHAnsi" w:hAnsiTheme="minorHAnsi" w:eastAsiaTheme="minorEastAsia" w:cstheme="minorBidi"/>
                <w:noProof/>
                <w:lang w:val="de-CH" w:eastAsia="de-CH"/>
              </w:rPr>
              <w:tab/>
            </w:r>
            <w:r w:rsidRPr="00D413BD" w:rsidR="00166C79">
              <w:rPr>
                <w:rStyle w:val="Hyperlink"/>
                <w:noProof/>
              </w:rPr>
              <w:t>Weather regime 0 - NAO+</w:t>
            </w:r>
            <w:r w:rsidR="00166C79">
              <w:rPr>
                <w:noProof/>
                <w:webHidden/>
              </w:rPr>
              <w:tab/>
            </w:r>
            <w:r w:rsidR="00166C79">
              <w:rPr>
                <w:noProof/>
                <w:webHidden/>
              </w:rPr>
              <w:fldChar w:fldCharType="begin"/>
            </w:r>
            <w:r w:rsidR="00166C79">
              <w:rPr>
                <w:noProof/>
                <w:webHidden/>
              </w:rPr>
              <w:instrText xml:space="preserve"> PAGEREF _Toc68517854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rsidR="00166C79" w:rsidRDefault="00653969" w14:paraId="6F9B823A" w14:textId="7A8B852A">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5">
            <w:r w:rsidRPr="00D413BD" w:rsidR="00166C79">
              <w:rPr>
                <w:rStyle w:val="Hyperlink"/>
                <w:noProof/>
              </w:rPr>
              <w:t>3.1.2</w:t>
            </w:r>
            <w:r w:rsidR="00166C79">
              <w:rPr>
                <w:rFonts w:asciiTheme="minorHAnsi" w:hAnsiTheme="minorHAnsi" w:eastAsiaTheme="minorEastAsia" w:cstheme="minorBidi"/>
                <w:noProof/>
                <w:lang w:val="de-CH" w:eastAsia="de-CH"/>
              </w:rPr>
              <w:tab/>
            </w:r>
            <w:r w:rsidRPr="00D413BD" w:rsidR="00166C79">
              <w:rPr>
                <w:rStyle w:val="Hyperlink"/>
                <w:noProof/>
              </w:rPr>
              <w:t>Weather regime 1 - European trough</w:t>
            </w:r>
            <w:r w:rsidR="00166C79">
              <w:rPr>
                <w:noProof/>
                <w:webHidden/>
              </w:rPr>
              <w:tab/>
            </w:r>
            <w:r w:rsidR="00166C79">
              <w:rPr>
                <w:noProof/>
                <w:webHidden/>
              </w:rPr>
              <w:fldChar w:fldCharType="begin"/>
            </w:r>
            <w:r w:rsidR="00166C79">
              <w:rPr>
                <w:noProof/>
                <w:webHidden/>
              </w:rPr>
              <w:instrText xml:space="preserve"> PAGEREF _Toc68517855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rsidR="00166C79" w:rsidRDefault="00653969" w14:paraId="3BDFEFC5" w14:textId="3F478BE9">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6">
            <w:r w:rsidRPr="00D413BD" w:rsidR="00166C79">
              <w:rPr>
                <w:rStyle w:val="Hyperlink"/>
                <w:noProof/>
              </w:rPr>
              <w:t>3.1.3</w:t>
            </w:r>
            <w:r w:rsidR="00166C79">
              <w:rPr>
                <w:rFonts w:asciiTheme="minorHAnsi" w:hAnsiTheme="minorHAnsi" w:eastAsiaTheme="minorEastAsia" w:cstheme="minorBidi"/>
                <w:noProof/>
                <w:lang w:val="de-CH" w:eastAsia="de-CH"/>
              </w:rPr>
              <w:tab/>
            </w:r>
            <w:r w:rsidRPr="00D413BD" w:rsidR="00166C79">
              <w:rPr>
                <w:rStyle w:val="Hyperlink"/>
                <w:noProof/>
              </w:rPr>
              <w:t>Weather regime 2 – NAO-</w:t>
            </w:r>
            <w:r w:rsidR="00166C79">
              <w:rPr>
                <w:noProof/>
                <w:webHidden/>
              </w:rPr>
              <w:tab/>
            </w:r>
            <w:r w:rsidR="00166C79">
              <w:rPr>
                <w:noProof/>
                <w:webHidden/>
              </w:rPr>
              <w:fldChar w:fldCharType="begin"/>
            </w:r>
            <w:r w:rsidR="00166C79">
              <w:rPr>
                <w:noProof/>
                <w:webHidden/>
              </w:rPr>
              <w:instrText xml:space="preserve"> PAGEREF _Toc68517856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rsidR="00166C79" w:rsidRDefault="00653969" w14:paraId="18FE266B" w14:textId="495112BA">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7">
            <w:r w:rsidRPr="00D413BD" w:rsidR="00166C79">
              <w:rPr>
                <w:rStyle w:val="Hyperlink"/>
                <w:noProof/>
              </w:rPr>
              <w:t>3.1.4</w:t>
            </w:r>
            <w:r w:rsidR="00166C79">
              <w:rPr>
                <w:rFonts w:asciiTheme="minorHAnsi" w:hAnsiTheme="minorHAnsi" w:eastAsiaTheme="minorEastAsia" w:cstheme="minorBidi"/>
                <w:noProof/>
                <w:lang w:val="de-CH" w:eastAsia="de-CH"/>
              </w:rPr>
              <w:tab/>
            </w:r>
            <w:r w:rsidRPr="00D413BD" w:rsidR="00166C79">
              <w:rPr>
                <w:rStyle w:val="Hyperlink"/>
                <w:noProof/>
              </w:rPr>
              <w:t>Weather regime 3 - Atlantic ridge</w:t>
            </w:r>
            <w:r w:rsidR="00166C79">
              <w:rPr>
                <w:noProof/>
                <w:webHidden/>
              </w:rPr>
              <w:tab/>
            </w:r>
            <w:r w:rsidR="00166C79">
              <w:rPr>
                <w:noProof/>
                <w:webHidden/>
              </w:rPr>
              <w:fldChar w:fldCharType="begin"/>
            </w:r>
            <w:r w:rsidR="00166C79">
              <w:rPr>
                <w:noProof/>
                <w:webHidden/>
              </w:rPr>
              <w:instrText xml:space="preserve"> PAGEREF _Toc68517857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rsidR="00166C79" w:rsidRDefault="00653969" w14:paraId="6914A625" w14:textId="5C7D0E41">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8">
            <w:r w:rsidRPr="00D413BD" w:rsidR="00166C79">
              <w:rPr>
                <w:rStyle w:val="Hyperlink"/>
                <w:noProof/>
              </w:rPr>
              <w:t>3.1.5</w:t>
            </w:r>
            <w:r w:rsidR="00166C79">
              <w:rPr>
                <w:rFonts w:asciiTheme="minorHAnsi" w:hAnsiTheme="minorHAnsi" w:eastAsiaTheme="minorEastAsia" w:cstheme="minorBidi"/>
                <w:noProof/>
                <w:lang w:val="de-CH" w:eastAsia="de-CH"/>
              </w:rPr>
              <w:tab/>
            </w:r>
            <w:r w:rsidRPr="00D413BD" w:rsidR="00166C79">
              <w:rPr>
                <w:rStyle w:val="Hyperlink"/>
                <w:noProof/>
              </w:rPr>
              <w:t>Weather regime 4 - Atlantic trough</w:t>
            </w:r>
            <w:r w:rsidR="00166C79">
              <w:rPr>
                <w:noProof/>
                <w:webHidden/>
              </w:rPr>
              <w:tab/>
            </w:r>
            <w:r w:rsidR="00166C79">
              <w:rPr>
                <w:noProof/>
                <w:webHidden/>
              </w:rPr>
              <w:fldChar w:fldCharType="begin"/>
            </w:r>
            <w:r w:rsidR="00166C79">
              <w:rPr>
                <w:noProof/>
                <w:webHidden/>
              </w:rPr>
              <w:instrText xml:space="preserve"> PAGEREF _Toc68517858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rsidR="00166C79" w:rsidRDefault="00653969" w14:paraId="5836BA06" w14:textId="3508B5DA">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59">
            <w:r w:rsidRPr="00D413BD" w:rsidR="00166C79">
              <w:rPr>
                <w:rStyle w:val="Hyperlink"/>
                <w:noProof/>
              </w:rPr>
              <w:t>3.1.6</w:t>
            </w:r>
            <w:r w:rsidR="00166C79">
              <w:rPr>
                <w:rFonts w:asciiTheme="minorHAnsi" w:hAnsiTheme="minorHAnsi" w:eastAsiaTheme="minorEastAsia" w:cstheme="minorBidi"/>
                <w:noProof/>
                <w:lang w:val="de-CH" w:eastAsia="de-CH"/>
              </w:rPr>
              <w:tab/>
            </w:r>
            <w:r w:rsidRPr="00D413BD" w:rsidR="00166C79">
              <w:rPr>
                <w:rStyle w:val="Hyperlink"/>
                <w:noProof/>
              </w:rPr>
              <w:t>Weather regime 5 - European blocking</w:t>
            </w:r>
            <w:r w:rsidR="00166C79">
              <w:rPr>
                <w:noProof/>
                <w:webHidden/>
              </w:rPr>
              <w:tab/>
            </w:r>
            <w:r w:rsidR="00166C79">
              <w:rPr>
                <w:noProof/>
                <w:webHidden/>
              </w:rPr>
              <w:fldChar w:fldCharType="begin"/>
            </w:r>
            <w:r w:rsidR="00166C79">
              <w:rPr>
                <w:noProof/>
                <w:webHidden/>
              </w:rPr>
              <w:instrText xml:space="preserve"> PAGEREF _Toc68517859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rsidR="00166C79" w:rsidRDefault="00653969" w14:paraId="468B5730" w14:textId="54F8650A">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0">
            <w:r w:rsidRPr="00D413BD" w:rsidR="00166C79">
              <w:rPr>
                <w:rStyle w:val="Hyperlink"/>
                <w:noProof/>
              </w:rPr>
              <w:t>3.1.7</w:t>
            </w:r>
            <w:r w:rsidR="00166C79">
              <w:rPr>
                <w:rFonts w:asciiTheme="minorHAnsi" w:hAnsiTheme="minorHAnsi" w:eastAsiaTheme="minorEastAsia" w:cstheme="minorBidi"/>
                <w:noProof/>
                <w:lang w:val="de-CH" w:eastAsia="de-CH"/>
              </w:rPr>
              <w:tab/>
            </w:r>
            <w:r w:rsidRPr="00D413BD" w:rsidR="00166C79">
              <w:rPr>
                <w:rStyle w:val="Hyperlink"/>
                <w:noProof/>
              </w:rPr>
              <w:t>Weather regime 6 - Scandinavian blocking</w:t>
            </w:r>
            <w:r w:rsidR="00166C79">
              <w:rPr>
                <w:noProof/>
                <w:webHidden/>
              </w:rPr>
              <w:tab/>
            </w:r>
            <w:r w:rsidR="00166C79">
              <w:rPr>
                <w:noProof/>
                <w:webHidden/>
              </w:rPr>
              <w:fldChar w:fldCharType="begin"/>
            </w:r>
            <w:r w:rsidR="00166C79">
              <w:rPr>
                <w:noProof/>
                <w:webHidden/>
              </w:rPr>
              <w:instrText xml:space="preserve"> PAGEREF _Toc68517860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rsidR="00166C79" w:rsidRDefault="00653969" w14:paraId="6A9CB290" w14:textId="08B2CCA3">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1">
            <w:r w:rsidRPr="00D413BD" w:rsidR="00166C79">
              <w:rPr>
                <w:rStyle w:val="Hyperlink"/>
                <w:noProof/>
              </w:rPr>
              <w:t>3.1.8</w:t>
            </w:r>
            <w:r w:rsidR="00166C79">
              <w:rPr>
                <w:rFonts w:asciiTheme="minorHAnsi" w:hAnsiTheme="minorHAnsi" w:eastAsiaTheme="minorEastAsia" w:cstheme="minorBidi"/>
                <w:noProof/>
                <w:lang w:val="de-CH" w:eastAsia="de-CH"/>
              </w:rPr>
              <w:tab/>
            </w:r>
            <w:r w:rsidRPr="00D413BD" w:rsidR="00166C79">
              <w:rPr>
                <w:rStyle w:val="Hyperlink"/>
                <w:noProof/>
              </w:rPr>
              <w:t>No regime</w:t>
            </w:r>
            <w:r w:rsidR="00166C79">
              <w:rPr>
                <w:noProof/>
                <w:webHidden/>
              </w:rPr>
              <w:tab/>
            </w:r>
            <w:r w:rsidR="00166C79">
              <w:rPr>
                <w:noProof/>
                <w:webHidden/>
              </w:rPr>
              <w:fldChar w:fldCharType="begin"/>
            </w:r>
            <w:r w:rsidR="00166C79">
              <w:rPr>
                <w:noProof/>
                <w:webHidden/>
              </w:rPr>
              <w:instrText xml:space="preserve"> PAGEREF _Toc68517861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rsidR="00166C79" w:rsidRDefault="00653969" w14:paraId="187B2E42" w14:textId="0303483F">
          <w:pPr>
            <w:pStyle w:val="Verzeichnis2"/>
            <w:tabs>
              <w:tab w:val="left" w:pos="1540"/>
            </w:tabs>
            <w:rPr>
              <w:rFonts w:asciiTheme="minorHAnsi" w:hAnsiTheme="minorHAnsi" w:eastAsiaTheme="minorEastAsia" w:cstheme="minorBidi"/>
              <w:noProof/>
              <w:lang w:val="de-CH" w:eastAsia="de-CH"/>
            </w:rPr>
          </w:pPr>
          <w:hyperlink w:history="1" w:anchor="_Toc68517862">
            <w:r w:rsidRPr="00D413BD" w:rsidR="00166C79">
              <w:rPr>
                <w:rStyle w:val="Hyperlink"/>
                <w:noProof/>
              </w:rPr>
              <w:t>3.2</w:t>
            </w:r>
            <w:r w:rsidR="00166C79">
              <w:rPr>
                <w:rFonts w:asciiTheme="minorHAnsi" w:hAnsiTheme="minorHAnsi" w:eastAsiaTheme="minorEastAsia" w:cstheme="minorBidi"/>
                <w:noProof/>
                <w:lang w:val="de-CH" w:eastAsia="de-CH"/>
              </w:rPr>
              <w:tab/>
            </w:r>
            <w:r w:rsidRPr="00D413BD" w:rsidR="00166C79">
              <w:rPr>
                <w:rStyle w:val="Hyperlink"/>
                <w:noProof/>
              </w:rPr>
              <w:t>Installed capacity distributions and their variability</w:t>
            </w:r>
            <w:r w:rsidR="00166C79">
              <w:rPr>
                <w:noProof/>
                <w:webHidden/>
              </w:rPr>
              <w:tab/>
            </w:r>
            <w:r w:rsidR="00166C79">
              <w:rPr>
                <w:noProof/>
                <w:webHidden/>
              </w:rPr>
              <w:fldChar w:fldCharType="begin"/>
            </w:r>
            <w:r w:rsidR="00166C79">
              <w:rPr>
                <w:noProof/>
                <w:webHidden/>
              </w:rPr>
              <w:instrText xml:space="preserve"> PAGEREF _Toc68517862 \h </w:instrText>
            </w:r>
            <w:r w:rsidR="00166C79">
              <w:rPr>
                <w:noProof/>
                <w:webHidden/>
              </w:rPr>
            </w:r>
            <w:r w:rsidR="00166C79">
              <w:rPr>
                <w:noProof/>
                <w:webHidden/>
              </w:rPr>
              <w:fldChar w:fldCharType="separate"/>
            </w:r>
            <w:r w:rsidR="00927BA2">
              <w:rPr>
                <w:noProof/>
                <w:webHidden/>
              </w:rPr>
              <w:t>32</w:t>
            </w:r>
            <w:r w:rsidR="00166C79">
              <w:rPr>
                <w:noProof/>
                <w:webHidden/>
              </w:rPr>
              <w:fldChar w:fldCharType="end"/>
            </w:r>
          </w:hyperlink>
        </w:p>
        <w:p w:rsidR="00166C79" w:rsidRDefault="00653969" w14:paraId="48AA5BB0" w14:textId="3A8A5C5E">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3">
            <w:r w:rsidRPr="00D413BD" w:rsidR="00166C79">
              <w:rPr>
                <w:rStyle w:val="Hyperlink"/>
                <w:noProof/>
              </w:rPr>
              <w:t>3.2.1</w:t>
            </w:r>
            <w:r w:rsidR="00166C79">
              <w:rPr>
                <w:rFonts w:asciiTheme="minorHAnsi" w:hAnsiTheme="minorHAnsi" w:eastAsiaTheme="minorEastAsia" w:cstheme="minorBidi"/>
                <w:noProof/>
                <w:lang w:val="de-CH" w:eastAsia="de-CH"/>
              </w:rPr>
              <w:tab/>
            </w:r>
            <w:r w:rsidRPr="00D413BD" w:rsidR="00166C79">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_Toc68517863 \h </w:instrText>
            </w:r>
            <w:r w:rsidR="00166C79">
              <w:rPr>
                <w:noProof/>
                <w:webHidden/>
              </w:rPr>
            </w:r>
            <w:r w:rsidR="00166C79">
              <w:rPr>
                <w:noProof/>
                <w:webHidden/>
              </w:rPr>
              <w:fldChar w:fldCharType="separate"/>
            </w:r>
            <w:r w:rsidR="00927BA2">
              <w:rPr>
                <w:noProof/>
                <w:webHidden/>
              </w:rPr>
              <w:t>33</w:t>
            </w:r>
            <w:r w:rsidR="00166C79">
              <w:rPr>
                <w:noProof/>
                <w:webHidden/>
              </w:rPr>
              <w:fldChar w:fldCharType="end"/>
            </w:r>
          </w:hyperlink>
        </w:p>
        <w:p w:rsidR="00166C79" w:rsidRDefault="00653969" w14:paraId="4A8C543D" w14:textId="3584F941">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4">
            <w:r w:rsidRPr="00D413BD" w:rsidR="00166C79">
              <w:rPr>
                <w:rStyle w:val="Hyperlink"/>
                <w:noProof/>
              </w:rPr>
              <w:t>3.2.2</w:t>
            </w:r>
            <w:r w:rsidR="00166C79">
              <w:rPr>
                <w:rFonts w:asciiTheme="minorHAnsi" w:hAnsiTheme="minorHAnsi" w:eastAsiaTheme="minorEastAsia" w:cstheme="minorBidi"/>
                <w:noProof/>
                <w:lang w:val="de-CH" w:eastAsia="de-CH"/>
              </w:rPr>
              <w:tab/>
            </w:r>
            <w:r w:rsidRPr="00D413BD" w:rsidR="00166C79">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_Toc68517864 \h </w:instrText>
            </w:r>
            <w:r w:rsidR="00166C79">
              <w:rPr>
                <w:noProof/>
                <w:webHidden/>
              </w:rPr>
            </w:r>
            <w:r w:rsidR="00166C79">
              <w:rPr>
                <w:noProof/>
                <w:webHidden/>
              </w:rPr>
              <w:fldChar w:fldCharType="separate"/>
            </w:r>
            <w:r w:rsidR="00927BA2">
              <w:rPr>
                <w:noProof/>
                <w:webHidden/>
              </w:rPr>
              <w:t>37</w:t>
            </w:r>
            <w:r w:rsidR="00166C79">
              <w:rPr>
                <w:noProof/>
                <w:webHidden/>
              </w:rPr>
              <w:fldChar w:fldCharType="end"/>
            </w:r>
          </w:hyperlink>
        </w:p>
        <w:p w:rsidR="00166C79" w:rsidRDefault="00653969" w14:paraId="0488982F" w14:textId="42A3AAB6">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5">
            <w:r w:rsidRPr="00D413BD" w:rsidR="00166C79">
              <w:rPr>
                <w:rStyle w:val="Hyperlink"/>
                <w:noProof/>
              </w:rPr>
              <w:t>3.2.3</w:t>
            </w:r>
            <w:r w:rsidR="00166C79">
              <w:rPr>
                <w:rFonts w:asciiTheme="minorHAnsi" w:hAnsiTheme="minorHAnsi" w:eastAsiaTheme="minorEastAsia" w:cstheme="minorBidi"/>
                <w:noProof/>
                <w:lang w:val="de-CH" w:eastAsia="de-CH"/>
              </w:rPr>
              <w:tab/>
            </w:r>
            <w:r w:rsidRPr="00D413BD" w:rsidR="00166C79">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_Toc68517865 \h </w:instrText>
            </w:r>
            <w:r w:rsidR="00166C79">
              <w:rPr>
                <w:noProof/>
                <w:webHidden/>
              </w:rPr>
            </w:r>
            <w:r w:rsidR="00166C79">
              <w:rPr>
                <w:noProof/>
                <w:webHidden/>
              </w:rPr>
              <w:fldChar w:fldCharType="separate"/>
            </w:r>
            <w:r w:rsidR="00927BA2">
              <w:rPr>
                <w:noProof/>
                <w:webHidden/>
              </w:rPr>
              <w:t>40</w:t>
            </w:r>
            <w:r w:rsidR="00166C79">
              <w:rPr>
                <w:noProof/>
                <w:webHidden/>
              </w:rPr>
              <w:fldChar w:fldCharType="end"/>
            </w:r>
          </w:hyperlink>
        </w:p>
        <w:p w:rsidR="00166C79" w:rsidRDefault="00653969" w14:paraId="0742E565" w14:textId="6C49EFB0">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66">
            <w:r w:rsidRPr="00D413BD" w:rsidR="00166C79">
              <w:rPr>
                <w:rStyle w:val="Hyperlink"/>
                <w:noProof/>
              </w:rPr>
              <w:t>3.2.4</w:t>
            </w:r>
            <w:r w:rsidR="00166C79">
              <w:rPr>
                <w:rFonts w:asciiTheme="minorHAnsi" w:hAnsiTheme="minorHAnsi" w:eastAsiaTheme="minorEastAsia" w:cstheme="minorBidi"/>
                <w:noProof/>
                <w:lang w:val="de-CH" w:eastAsia="de-CH"/>
              </w:rPr>
              <w:tab/>
            </w:r>
            <w:r w:rsidRPr="00D413BD" w:rsidR="00166C79">
              <w:rPr>
                <w:rStyle w:val="Hyperlink"/>
                <w:noProof/>
              </w:rPr>
              <w:t xml:space="preserve"> 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_Toc68517866 \h </w:instrText>
            </w:r>
            <w:r w:rsidR="00166C79">
              <w:rPr>
                <w:noProof/>
                <w:webHidden/>
              </w:rPr>
            </w:r>
            <w:r w:rsidR="00166C79">
              <w:rPr>
                <w:noProof/>
                <w:webHidden/>
              </w:rPr>
              <w:fldChar w:fldCharType="separate"/>
            </w:r>
            <w:r w:rsidR="00927BA2">
              <w:rPr>
                <w:noProof/>
                <w:webHidden/>
              </w:rPr>
              <w:t>41</w:t>
            </w:r>
            <w:r w:rsidR="00166C79">
              <w:rPr>
                <w:noProof/>
                <w:webHidden/>
              </w:rPr>
              <w:fldChar w:fldCharType="end"/>
            </w:r>
          </w:hyperlink>
        </w:p>
        <w:p w:rsidR="00166C79" w:rsidRDefault="00653969" w14:paraId="2C670E83" w14:textId="3B8D4FEE">
          <w:pPr>
            <w:pStyle w:val="Verzeichnis1"/>
            <w:rPr>
              <w:rFonts w:asciiTheme="minorHAnsi" w:hAnsiTheme="minorHAnsi" w:eastAsiaTheme="minorEastAsia" w:cstheme="minorBidi"/>
              <w:noProof/>
              <w:lang w:val="de-CH" w:eastAsia="de-CH"/>
            </w:rPr>
          </w:pPr>
          <w:hyperlink w:history="1" w:anchor="_Toc68517867">
            <w:r w:rsidRPr="00D413BD" w:rsidR="00166C79">
              <w:rPr>
                <w:rStyle w:val="Hyperlink"/>
                <w:noProof/>
                <w14:scene3d>
                  <w14:camera w14:prst="orthographicFront"/>
                  <w14:lightRig w14:rig="threePt" w14:dir="t">
                    <w14:rot w14:lat="0" w14:lon="0" w14:rev="0"/>
                  </w14:lightRig>
                </w14:scene3d>
              </w:rPr>
              <w:t>4.</w:t>
            </w:r>
            <w:r w:rsidR="00166C79">
              <w:rPr>
                <w:rFonts w:asciiTheme="minorHAnsi" w:hAnsiTheme="minorHAnsi" w:eastAsiaTheme="minorEastAsia" w:cstheme="minorBidi"/>
                <w:noProof/>
                <w:lang w:val="de-CH" w:eastAsia="de-CH"/>
              </w:rPr>
              <w:tab/>
            </w:r>
            <w:r w:rsidRPr="00D413BD" w:rsidR="00166C79">
              <w:rPr>
                <w:rStyle w:val="Hyperlink"/>
                <w:noProof/>
              </w:rPr>
              <w:t>Discussion</w:t>
            </w:r>
            <w:r w:rsidR="00166C79">
              <w:rPr>
                <w:noProof/>
                <w:webHidden/>
              </w:rPr>
              <w:tab/>
            </w:r>
            <w:r w:rsidR="00166C79">
              <w:rPr>
                <w:noProof/>
                <w:webHidden/>
              </w:rPr>
              <w:fldChar w:fldCharType="begin"/>
            </w:r>
            <w:r w:rsidR="00166C79">
              <w:rPr>
                <w:noProof/>
                <w:webHidden/>
              </w:rPr>
              <w:instrText xml:space="preserve"> PAGEREF _Toc68517867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rsidR="00166C79" w:rsidRDefault="00653969" w14:paraId="08A4819F" w14:textId="36CCC8AE">
          <w:pPr>
            <w:pStyle w:val="Verzeichnis2"/>
            <w:tabs>
              <w:tab w:val="left" w:pos="1540"/>
            </w:tabs>
            <w:rPr>
              <w:rFonts w:asciiTheme="minorHAnsi" w:hAnsiTheme="minorHAnsi" w:eastAsiaTheme="minorEastAsia" w:cstheme="minorBidi"/>
              <w:noProof/>
              <w:lang w:val="de-CH" w:eastAsia="de-CH"/>
            </w:rPr>
          </w:pPr>
          <w:hyperlink w:history="1" w:anchor="_Toc68517868">
            <w:r w:rsidRPr="00D413BD" w:rsidR="00166C79">
              <w:rPr>
                <w:rStyle w:val="Hyperlink"/>
                <w:noProof/>
              </w:rPr>
              <w:t>4.1</w:t>
            </w:r>
            <w:r w:rsidR="00166C79">
              <w:rPr>
                <w:rFonts w:asciiTheme="minorHAnsi" w:hAnsiTheme="minorHAnsi" w:eastAsiaTheme="minorEastAsia" w:cstheme="minorBidi"/>
                <w:noProof/>
                <w:lang w:val="de-CH" w:eastAsia="de-CH"/>
              </w:rPr>
              <w:tab/>
            </w:r>
            <w:r w:rsidRPr="00D413BD" w:rsidR="00166C79">
              <w:rPr>
                <w:rStyle w:val="Hyperlink"/>
                <w:noProof/>
              </w:rPr>
              <w:t>Weather regimes classification</w:t>
            </w:r>
            <w:r w:rsidR="00166C79">
              <w:rPr>
                <w:noProof/>
                <w:webHidden/>
              </w:rPr>
              <w:tab/>
            </w:r>
            <w:r w:rsidR="00166C79">
              <w:rPr>
                <w:noProof/>
                <w:webHidden/>
              </w:rPr>
              <w:fldChar w:fldCharType="begin"/>
            </w:r>
            <w:r w:rsidR="00166C79">
              <w:rPr>
                <w:noProof/>
                <w:webHidden/>
              </w:rPr>
              <w:instrText xml:space="preserve"> PAGEREF _Toc68517868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rsidR="00166C79" w:rsidRDefault="00653969" w14:paraId="2A0D75EC" w14:textId="2A4B4E01">
          <w:pPr>
            <w:pStyle w:val="Verzeichnis2"/>
            <w:tabs>
              <w:tab w:val="left" w:pos="1540"/>
            </w:tabs>
            <w:rPr>
              <w:rFonts w:asciiTheme="minorHAnsi" w:hAnsiTheme="minorHAnsi" w:eastAsiaTheme="minorEastAsia" w:cstheme="minorBidi"/>
              <w:noProof/>
              <w:lang w:val="de-CH" w:eastAsia="de-CH"/>
            </w:rPr>
          </w:pPr>
          <w:hyperlink w:history="1" w:anchor="_Toc68517869">
            <w:r w:rsidRPr="00D413BD" w:rsidR="00166C79">
              <w:rPr>
                <w:rStyle w:val="Hyperlink"/>
                <w:noProof/>
              </w:rPr>
              <w:t>4.2</w:t>
            </w:r>
            <w:r w:rsidR="00166C79">
              <w:rPr>
                <w:rFonts w:asciiTheme="minorHAnsi" w:hAnsiTheme="minorHAnsi" w:eastAsiaTheme="minorEastAsia" w:cstheme="minorBidi"/>
                <w:noProof/>
                <w:lang w:val="de-CH" w:eastAsia="de-CH"/>
              </w:rPr>
              <w:tab/>
            </w:r>
            <w:r w:rsidRPr="00D413BD" w:rsidR="00166C79">
              <w:rPr>
                <w:rStyle w:val="Hyperlink"/>
                <w:noProof/>
              </w:rPr>
              <w:t>Capacity factor anomalies and surface weather variables</w:t>
            </w:r>
            <w:r w:rsidR="00166C79">
              <w:rPr>
                <w:noProof/>
                <w:webHidden/>
              </w:rPr>
              <w:tab/>
            </w:r>
            <w:r w:rsidR="00166C79">
              <w:rPr>
                <w:noProof/>
                <w:webHidden/>
              </w:rPr>
              <w:fldChar w:fldCharType="begin"/>
            </w:r>
            <w:r w:rsidR="00166C79">
              <w:rPr>
                <w:noProof/>
                <w:webHidden/>
              </w:rPr>
              <w:instrText xml:space="preserve"> PAGEREF _Toc68517869 \h </w:instrText>
            </w:r>
            <w:r w:rsidR="00166C79">
              <w:rPr>
                <w:noProof/>
                <w:webHidden/>
              </w:rPr>
            </w:r>
            <w:r w:rsidR="00166C79">
              <w:rPr>
                <w:noProof/>
                <w:webHidden/>
              </w:rPr>
              <w:fldChar w:fldCharType="separate"/>
            </w:r>
            <w:r w:rsidR="00927BA2">
              <w:rPr>
                <w:noProof/>
                <w:webHidden/>
              </w:rPr>
              <w:t>47</w:t>
            </w:r>
            <w:r w:rsidR="00166C79">
              <w:rPr>
                <w:noProof/>
                <w:webHidden/>
              </w:rPr>
              <w:fldChar w:fldCharType="end"/>
            </w:r>
          </w:hyperlink>
        </w:p>
        <w:p w:rsidR="00166C79" w:rsidRDefault="00653969" w14:paraId="6171AB4F" w14:textId="5AE5ED2F">
          <w:pPr>
            <w:pStyle w:val="Verzeichnis2"/>
            <w:tabs>
              <w:tab w:val="left" w:pos="1540"/>
            </w:tabs>
            <w:rPr>
              <w:rFonts w:asciiTheme="minorHAnsi" w:hAnsiTheme="minorHAnsi" w:eastAsiaTheme="minorEastAsia" w:cstheme="minorBidi"/>
              <w:noProof/>
              <w:lang w:val="de-CH" w:eastAsia="de-CH"/>
            </w:rPr>
          </w:pPr>
          <w:hyperlink w:history="1" w:anchor="_Toc68517870">
            <w:r w:rsidRPr="00D413BD" w:rsidR="00166C79">
              <w:rPr>
                <w:rStyle w:val="Hyperlink"/>
                <w:noProof/>
              </w:rPr>
              <w:t>4.3</w:t>
            </w:r>
            <w:r w:rsidR="00166C79">
              <w:rPr>
                <w:rFonts w:asciiTheme="minorHAnsi" w:hAnsiTheme="minorHAnsi" w:eastAsiaTheme="minorEastAsia" w:cstheme="minorBidi"/>
                <w:noProof/>
                <w:lang w:val="de-CH" w:eastAsia="de-CH"/>
              </w:rPr>
              <w:tab/>
            </w:r>
            <w:r w:rsidRPr="00D413BD" w:rsidR="00166C79">
              <w:rPr>
                <w:rStyle w:val="Hyperlink"/>
                <w:noProof/>
              </w:rPr>
              <w:t>Current and projected PV power production variability</w:t>
            </w:r>
            <w:r w:rsidR="00166C79">
              <w:rPr>
                <w:noProof/>
                <w:webHidden/>
              </w:rPr>
              <w:tab/>
            </w:r>
            <w:r w:rsidR="00166C79">
              <w:rPr>
                <w:noProof/>
                <w:webHidden/>
              </w:rPr>
              <w:fldChar w:fldCharType="begin"/>
            </w:r>
            <w:r w:rsidR="00166C79">
              <w:rPr>
                <w:noProof/>
                <w:webHidden/>
              </w:rPr>
              <w:instrText xml:space="preserve"> PAGEREF _Toc68517870 \h </w:instrText>
            </w:r>
            <w:r w:rsidR="00166C79">
              <w:rPr>
                <w:noProof/>
                <w:webHidden/>
              </w:rPr>
            </w:r>
            <w:r w:rsidR="00166C79">
              <w:rPr>
                <w:noProof/>
                <w:webHidden/>
              </w:rPr>
              <w:fldChar w:fldCharType="separate"/>
            </w:r>
            <w:r w:rsidR="00927BA2">
              <w:rPr>
                <w:noProof/>
                <w:webHidden/>
              </w:rPr>
              <w:t>49</w:t>
            </w:r>
            <w:r w:rsidR="00166C79">
              <w:rPr>
                <w:noProof/>
                <w:webHidden/>
              </w:rPr>
              <w:fldChar w:fldCharType="end"/>
            </w:r>
          </w:hyperlink>
        </w:p>
        <w:p w:rsidR="00166C79" w:rsidRDefault="00653969" w14:paraId="60C5E7F7" w14:textId="59626D6B">
          <w:pPr>
            <w:pStyle w:val="Verzeichnis2"/>
            <w:tabs>
              <w:tab w:val="left" w:pos="1540"/>
            </w:tabs>
            <w:rPr>
              <w:rFonts w:asciiTheme="minorHAnsi" w:hAnsiTheme="minorHAnsi" w:eastAsiaTheme="minorEastAsia" w:cstheme="minorBidi"/>
              <w:noProof/>
              <w:lang w:val="de-CH" w:eastAsia="de-CH"/>
            </w:rPr>
          </w:pPr>
          <w:hyperlink w:history="1" w:anchor="_Toc68517871">
            <w:r w:rsidRPr="00D413BD" w:rsidR="00166C79">
              <w:rPr>
                <w:rStyle w:val="Hyperlink"/>
                <w:noProof/>
              </w:rPr>
              <w:t>4.4</w:t>
            </w:r>
            <w:r w:rsidR="00166C79">
              <w:rPr>
                <w:rFonts w:asciiTheme="minorHAnsi" w:hAnsiTheme="minorHAnsi" w:eastAsiaTheme="minorEastAsia" w:cstheme="minorBidi"/>
                <w:noProof/>
                <w:lang w:val="de-CH" w:eastAsia="de-CH"/>
              </w:rPr>
              <w:tab/>
            </w:r>
            <w:r w:rsidRPr="00D413BD" w:rsidR="00166C79">
              <w:rPr>
                <w:rStyle w:val="Hyperlink"/>
                <w:noProof/>
              </w:rPr>
              <w:t>Variability reduction potential</w:t>
            </w:r>
            <w:r w:rsidR="00166C79">
              <w:rPr>
                <w:noProof/>
                <w:webHidden/>
              </w:rPr>
              <w:tab/>
            </w:r>
            <w:r w:rsidR="00166C79">
              <w:rPr>
                <w:noProof/>
                <w:webHidden/>
              </w:rPr>
              <w:fldChar w:fldCharType="begin"/>
            </w:r>
            <w:r w:rsidR="00166C79">
              <w:rPr>
                <w:noProof/>
                <w:webHidden/>
              </w:rPr>
              <w:instrText xml:space="preserve"> PAGEREF _Toc68517871 \h </w:instrText>
            </w:r>
            <w:r w:rsidR="00166C79">
              <w:rPr>
                <w:noProof/>
                <w:webHidden/>
              </w:rPr>
            </w:r>
            <w:r w:rsidR="00166C79">
              <w:rPr>
                <w:noProof/>
                <w:webHidden/>
              </w:rPr>
              <w:fldChar w:fldCharType="separate"/>
            </w:r>
            <w:r w:rsidR="00927BA2">
              <w:rPr>
                <w:noProof/>
                <w:webHidden/>
              </w:rPr>
              <w:t>51</w:t>
            </w:r>
            <w:r w:rsidR="00166C79">
              <w:rPr>
                <w:noProof/>
                <w:webHidden/>
              </w:rPr>
              <w:fldChar w:fldCharType="end"/>
            </w:r>
          </w:hyperlink>
        </w:p>
        <w:p w:rsidR="00166C79" w:rsidRDefault="00653969" w14:paraId="2360C8A6" w14:textId="6918509E">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72">
            <w:r w:rsidRPr="00D413BD" w:rsidR="00166C79">
              <w:rPr>
                <w:rStyle w:val="Hyperlink"/>
                <w:noProof/>
              </w:rPr>
              <w:t>4.4.1</w:t>
            </w:r>
            <w:r w:rsidR="00166C79">
              <w:rPr>
                <w:rFonts w:asciiTheme="minorHAnsi" w:hAnsiTheme="minorHAnsi" w:eastAsiaTheme="minorEastAsia" w:cstheme="minorBidi"/>
                <w:noProof/>
                <w:lang w:val="de-CH" w:eastAsia="de-CH"/>
              </w:rPr>
              <w:tab/>
            </w:r>
            <w:r w:rsidRPr="00D413BD" w:rsidR="00166C79">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_Toc68517872 \h </w:instrText>
            </w:r>
            <w:r w:rsidR="00166C79">
              <w:rPr>
                <w:noProof/>
                <w:webHidden/>
              </w:rPr>
            </w:r>
            <w:r w:rsidR="00166C79">
              <w:rPr>
                <w:noProof/>
                <w:webHidden/>
              </w:rPr>
              <w:fldChar w:fldCharType="separate"/>
            </w:r>
            <w:r w:rsidR="00927BA2">
              <w:rPr>
                <w:noProof/>
                <w:webHidden/>
              </w:rPr>
              <w:t>52</w:t>
            </w:r>
            <w:r w:rsidR="00166C79">
              <w:rPr>
                <w:noProof/>
                <w:webHidden/>
              </w:rPr>
              <w:fldChar w:fldCharType="end"/>
            </w:r>
          </w:hyperlink>
        </w:p>
        <w:p w:rsidR="00166C79" w:rsidRDefault="00653969" w14:paraId="52FE3A95" w14:textId="0B6C06C0">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73">
            <w:r w:rsidRPr="00D413BD" w:rsidR="00166C79">
              <w:rPr>
                <w:rStyle w:val="Hyperlink"/>
                <w:noProof/>
              </w:rPr>
              <w:t>4.4.2</w:t>
            </w:r>
            <w:r w:rsidR="00166C79">
              <w:rPr>
                <w:rFonts w:asciiTheme="minorHAnsi" w:hAnsiTheme="minorHAnsi" w:eastAsiaTheme="minorEastAsia" w:cstheme="minorBidi"/>
                <w:noProof/>
                <w:lang w:val="de-CH" w:eastAsia="de-CH"/>
              </w:rPr>
              <w:tab/>
            </w:r>
            <w:r w:rsidRPr="00D413BD" w:rsidR="00166C79">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_Toc68517873 \h </w:instrText>
            </w:r>
            <w:r w:rsidR="00166C79">
              <w:rPr>
                <w:noProof/>
                <w:webHidden/>
              </w:rPr>
            </w:r>
            <w:r w:rsidR="00166C79">
              <w:rPr>
                <w:noProof/>
                <w:webHidden/>
              </w:rPr>
              <w:fldChar w:fldCharType="separate"/>
            </w:r>
            <w:r w:rsidR="00927BA2">
              <w:rPr>
                <w:noProof/>
                <w:webHidden/>
              </w:rPr>
              <w:t>53</w:t>
            </w:r>
            <w:r w:rsidR="00166C79">
              <w:rPr>
                <w:noProof/>
                <w:webHidden/>
              </w:rPr>
              <w:fldChar w:fldCharType="end"/>
            </w:r>
          </w:hyperlink>
        </w:p>
        <w:p w:rsidR="00166C79" w:rsidRDefault="00653969" w14:paraId="7E1A3B65" w14:textId="511C479B">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74">
            <w:r w:rsidRPr="00D413BD" w:rsidR="00166C79">
              <w:rPr>
                <w:rStyle w:val="Hyperlink"/>
                <w:noProof/>
              </w:rPr>
              <w:t>4.4.3</w:t>
            </w:r>
            <w:r w:rsidR="00166C79">
              <w:rPr>
                <w:rFonts w:asciiTheme="minorHAnsi" w:hAnsiTheme="minorHAnsi" w:eastAsiaTheme="minorEastAsia" w:cstheme="minorBidi"/>
                <w:noProof/>
                <w:lang w:val="de-CH" w:eastAsia="de-CH"/>
              </w:rPr>
              <w:tab/>
            </w:r>
            <w:r w:rsidRPr="00D413BD" w:rsidR="00166C79">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_Toc68517874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rsidR="00166C79" w:rsidRDefault="00653969" w14:paraId="4F6586A7" w14:textId="5D7C272E">
          <w:pPr>
            <w:pStyle w:val="Verzeichnis3"/>
            <w:tabs>
              <w:tab w:val="left" w:pos="1820"/>
              <w:tab w:val="right" w:leader="dot" w:pos="9396"/>
            </w:tabs>
            <w:rPr>
              <w:rFonts w:asciiTheme="minorHAnsi" w:hAnsiTheme="minorHAnsi" w:eastAsiaTheme="minorEastAsia" w:cstheme="minorBidi"/>
              <w:noProof/>
              <w:lang w:val="de-CH" w:eastAsia="de-CH"/>
            </w:rPr>
          </w:pPr>
          <w:hyperlink w:history="1" w:anchor="_Toc68517875">
            <w:r w:rsidRPr="00D413BD" w:rsidR="00166C79">
              <w:rPr>
                <w:rStyle w:val="Hyperlink"/>
                <w:noProof/>
              </w:rPr>
              <w:t>4.4.4</w:t>
            </w:r>
            <w:r w:rsidR="00166C79">
              <w:rPr>
                <w:rFonts w:asciiTheme="minorHAnsi" w:hAnsiTheme="minorHAnsi" w:eastAsiaTheme="minorEastAsia" w:cstheme="minorBidi"/>
                <w:noProof/>
                <w:lang w:val="de-CH" w:eastAsia="de-CH"/>
              </w:rPr>
              <w:tab/>
            </w:r>
            <w:r w:rsidRPr="00D413BD" w:rsidR="00166C79">
              <w:rPr>
                <w:rStyle w:val="Hyperlink"/>
                <w:noProof/>
              </w:rPr>
              <w:t>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_Toc68517875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rsidR="00166C79" w:rsidRDefault="00653969" w14:paraId="04EBA357" w14:textId="07BC186A">
          <w:pPr>
            <w:pStyle w:val="Verzeichnis1"/>
            <w:rPr>
              <w:rFonts w:asciiTheme="minorHAnsi" w:hAnsiTheme="minorHAnsi" w:eastAsiaTheme="minorEastAsia" w:cstheme="minorBidi"/>
              <w:noProof/>
              <w:lang w:val="de-CH" w:eastAsia="de-CH"/>
            </w:rPr>
          </w:pPr>
          <w:hyperlink w:history="1" w:anchor="_Toc68517876">
            <w:r w:rsidRPr="00D413BD" w:rsidR="00166C79">
              <w:rPr>
                <w:rStyle w:val="Hyperlink"/>
                <w:noProof/>
                <w14:scene3d>
                  <w14:camera w14:prst="orthographicFront"/>
                  <w14:lightRig w14:rig="threePt" w14:dir="t">
                    <w14:rot w14:lat="0" w14:lon="0" w14:rev="0"/>
                  </w14:lightRig>
                </w14:scene3d>
              </w:rPr>
              <w:t>5.</w:t>
            </w:r>
            <w:r w:rsidR="00166C79">
              <w:rPr>
                <w:rFonts w:asciiTheme="minorHAnsi" w:hAnsiTheme="minorHAnsi" w:eastAsiaTheme="minorEastAsia" w:cstheme="minorBidi"/>
                <w:noProof/>
                <w:lang w:val="de-CH" w:eastAsia="de-CH"/>
              </w:rPr>
              <w:tab/>
            </w:r>
            <w:r w:rsidRPr="00D413BD" w:rsidR="00166C79">
              <w:rPr>
                <w:rStyle w:val="Hyperlink"/>
                <w:noProof/>
              </w:rPr>
              <w:t>Conclusion</w:t>
            </w:r>
            <w:r w:rsidR="00166C79">
              <w:rPr>
                <w:noProof/>
                <w:webHidden/>
              </w:rPr>
              <w:tab/>
            </w:r>
            <w:r w:rsidR="00166C79">
              <w:rPr>
                <w:noProof/>
                <w:webHidden/>
              </w:rPr>
              <w:fldChar w:fldCharType="begin"/>
            </w:r>
            <w:r w:rsidR="00166C79">
              <w:rPr>
                <w:noProof/>
                <w:webHidden/>
              </w:rPr>
              <w:instrText xml:space="preserve"> PAGEREF _Toc68517876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rsidR="00166C79" w:rsidRDefault="00653969" w14:paraId="5EE5FEF2" w14:textId="0D86724A">
          <w:pPr>
            <w:pStyle w:val="Verzeichnis2"/>
            <w:tabs>
              <w:tab w:val="left" w:pos="1540"/>
            </w:tabs>
            <w:rPr>
              <w:rFonts w:asciiTheme="minorHAnsi" w:hAnsiTheme="minorHAnsi" w:eastAsiaTheme="minorEastAsia" w:cstheme="minorBidi"/>
              <w:noProof/>
              <w:lang w:val="de-CH" w:eastAsia="de-CH"/>
            </w:rPr>
          </w:pPr>
          <w:hyperlink w:history="1" w:anchor="_Toc68517877">
            <w:r w:rsidRPr="00D413BD" w:rsidR="00166C79">
              <w:rPr>
                <w:rStyle w:val="Hyperlink"/>
                <w:noProof/>
              </w:rPr>
              <w:t>5.1</w:t>
            </w:r>
            <w:r w:rsidR="00166C79">
              <w:rPr>
                <w:rFonts w:asciiTheme="minorHAnsi" w:hAnsiTheme="minorHAnsi" w:eastAsiaTheme="minorEastAsia" w:cstheme="minorBidi"/>
                <w:noProof/>
                <w:lang w:val="de-CH" w:eastAsia="de-CH"/>
              </w:rPr>
              <w:tab/>
            </w:r>
            <w:r w:rsidRPr="00D413BD" w:rsidR="00166C79">
              <w:rPr>
                <w:rStyle w:val="Hyperlink"/>
                <w:noProof/>
              </w:rPr>
              <w:t>Core findings</w:t>
            </w:r>
            <w:r w:rsidR="00166C79">
              <w:rPr>
                <w:noProof/>
                <w:webHidden/>
              </w:rPr>
              <w:tab/>
            </w:r>
            <w:r w:rsidR="00166C79">
              <w:rPr>
                <w:noProof/>
                <w:webHidden/>
              </w:rPr>
              <w:fldChar w:fldCharType="begin"/>
            </w:r>
            <w:r w:rsidR="00166C79">
              <w:rPr>
                <w:noProof/>
                <w:webHidden/>
              </w:rPr>
              <w:instrText xml:space="preserve"> PAGEREF _Toc68517877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rsidR="00166C79" w:rsidRDefault="00653969" w14:paraId="3872688D" w14:textId="68384D51">
          <w:pPr>
            <w:pStyle w:val="Verzeichnis2"/>
            <w:tabs>
              <w:tab w:val="left" w:pos="1540"/>
            </w:tabs>
            <w:rPr>
              <w:rFonts w:asciiTheme="minorHAnsi" w:hAnsiTheme="minorHAnsi" w:eastAsiaTheme="minorEastAsia" w:cstheme="minorBidi"/>
              <w:noProof/>
              <w:lang w:val="de-CH" w:eastAsia="de-CH"/>
            </w:rPr>
          </w:pPr>
          <w:hyperlink w:history="1" w:anchor="_Toc68517878">
            <w:r w:rsidRPr="00D413BD" w:rsidR="00166C79">
              <w:rPr>
                <w:rStyle w:val="Hyperlink"/>
                <w:noProof/>
              </w:rPr>
              <w:t>5.2</w:t>
            </w:r>
            <w:r w:rsidR="00166C79">
              <w:rPr>
                <w:rFonts w:asciiTheme="minorHAnsi" w:hAnsiTheme="minorHAnsi" w:eastAsiaTheme="minorEastAsia" w:cstheme="minorBidi"/>
                <w:noProof/>
                <w:lang w:val="de-CH" w:eastAsia="de-CH"/>
              </w:rPr>
              <w:tab/>
            </w:r>
            <w:r w:rsidRPr="00D413BD" w:rsidR="00166C79">
              <w:rPr>
                <w:rStyle w:val="Hyperlink"/>
                <w:noProof/>
              </w:rPr>
              <w:t>Recommendation for future work</w:t>
            </w:r>
            <w:r w:rsidR="00166C79">
              <w:rPr>
                <w:noProof/>
                <w:webHidden/>
              </w:rPr>
              <w:tab/>
            </w:r>
            <w:r w:rsidR="00166C79">
              <w:rPr>
                <w:noProof/>
                <w:webHidden/>
              </w:rPr>
              <w:fldChar w:fldCharType="begin"/>
            </w:r>
            <w:r w:rsidR="00166C79">
              <w:rPr>
                <w:noProof/>
                <w:webHidden/>
              </w:rPr>
              <w:instrText xml:space="preserve"> PAGEREF _Toc68517878 \h </w:instrText>
            </w:r>
            <w:r w:rsidR="00166C79">
              <w:rPr>
                <w:noProof/>
                <w:webHidden/>
              </w:rPr>
            </w:r>
            <w:r w:rsidR="00166C79">
              <w:rPr>
                <w:noProof/>
                <w:webHidden/>
              </w:rPr>
              <w:fldChar w:fldCharType="separate"/>
            </w:r>
            <w:r w:rsidR="00927BA2">
              <w:rPr>
                <w:noProof/>
                <w:webHidden/>
              </w:rPr>
              <w:t>56</w:t>
            </w:r>
            <w:r w:rsidR="00166C79">
              <w:rPr>
                <w:noProof/>
                <w:webHidden/>
              </w:rPr>
              <w:fldChar w:fldCharType="end"/>
            </w:r>
          </w:hyperlink>
        </w:p>
        <w:p w:rsidR="00166C79" w:rsidRDefault="00653969" w14:paraId="1821AC83" w14:textId="0566AB19">
          <w:pPr>
            <w:pStyle w:val="Verzeichnis1"/>
            <w:rPr>
              <w:rFonts w:asciiTheme="minorHAnsi" w:hAnsiTheme="minorHAnsi" w:eastAsiaTheme="minorEastAsia" w:cstheme="minorBidi"/>
              <w:noProof/>
              <w:lang w:val="de-CH" w:eastAsia="de-CH"/>
            </w:rPr>
          </w:pPr>
          <w:hyperlink w:history="1" w:anchor="_Toc68517879">
            <w:r w:rsidRPr="00D413BD" w:rsidR="00166C79">
              <w:rPr>
                <w:rStyle w:val="Hyperlink"/>
                <w:noProof/>
                <w14:scene3d>
                  <w14:camera w14:prst="orthographicFront"/>
                  <w14:lightRig w14:rig="threePt" w14:dir="t">
                    <w14:rot w14:lat="0" w14:lon="0" w14:rev="0"/>
                  </w14:lightRig>
                </w14:scene3d>
              </w:rPr>
              <w:t>6.</w:t>
            </w:r>
            <w:r w:rsidR="00166C79">
              <w:rPr>
                <w:rFonts w:asciiTheme="minorHAnsi" w:hAnsiTheme="minorHAnsi" w:eastAsiaTheme="minorEastAsia" w:cstheme="minorBidi"/>
                <w:noProof/>
                <w:lang w:val="de-CH" w:eastAsia="de-CH"/>
              </w:rPr>
              <w:tab/>
            </w:r>
            <w:r w:rsidRPr="00D413BD" w:rsidR="00166C79">
              <w:rPr>
                <w:rStyle w:val="Hyperlink"/>
                <w:noProof/>
              </w:rPr>
              <w:t>Appendix</w:t>
            </w:r>
            <w:r w:rsidR="00166C79">
              <w:rPr>
                <w:noProof/>
                <w:webHidden/>
              </w:rPr>
              <w:tab/>
            </w:r>
            <w:r w:rsidR="00166C79">
              <w:rPr>
                <w:noProof/>
                <w:webHidden/>
              </w:rPr>
              <w:fldChar w:fldCharType="begin"/>
            </w:r>
            <w:r w:rsidR="00166C79">
              <w:rPr>
                <w:noProof/>
                <w:webHidden/>
              </w:rPr>
              <w:instrText xml:space="preserve"> PAGEREF _Toc68517879 \h </w:instrText>
            </w:r>
            <w:r w:rsidR="00166C79">
              <w:rPr>
                <w:noProof/>
                <w:webHidden/>
              </w:rPr>
            </w:r>
            <w:r w:rsidR="00166C79">
              <w:rPr>
                <w:noProof/>
                <w:webHidden/>
              </w:rPr>
              <w:fldChar w:fldCharType="separate"/>
            </w:r>
            <w:r w:rsidR="00927BA2">
              <w:rPr>
                <w:noProof/>
                <w:webHidden/>
              </w:rPr>
              <w:t>58</w:t>
            </w:r>
            <w:r w:rsidR="00166C79">
              <w:rPr>
                <w:noProof/>
                <w:webHidden/>
              </w:rPr>
              <w:fldChar w:fldCharType="end"/>
            </w:r>
          </w:hyperlink>
        </w:p>
        <w:p w:rsidR="00166C79" w:rsidRDefault="00653969" w14:paraId="5EE3D569" w14:textId="7E563E77">
          <w:pPr>
            <w:pStyle w:val="Verzeichnis1"/>
            <w:rPr>
              <w:rFonts w:asciiTheme="minorHAnsi" w:hAnsiTheme="minorHAnsi" w:eastAsiaTheme="minorEastAsia" w:cstheme="minorBidi"/>
              <w:noProof/>
              <w:lang w:val="de-CH" w:eastAsia="de-CH"/>
            </w:rPr>
          </w:pPr>
          <w:hyperlink w:history="1" w:anchor="_Toc68517880">
            <w:r w:rsidRPr="00D413BD" w:rsidR="00166C79">
              <w:rPr>
                <w:rStyle w:val="Hyperlink"/>
                <w:noProof/>
                <w14:scene3d>
                  <w14:camera w14:prst="orthographicFront"/>
                  <w14:lightRig w14:rig="threePt" w14:dir="t">
                    <w14:rot w14:lat="0" w14:lon="0" w14:rev="0"/>
                  </w14:lightRig>
                </w14:scene3d>
              </w:rPr>
              <w:t>7.</w:t>
            </w:r>
            <w:r w:rsidR="00166C79">
              <w:rPr>
                <w:rFonts w:asciiTheme="minorHAnsi" w:hAnsiTheme="minorHAnsi" w:eastAsiaTheme="minorEastAsia" w:cstheme="minorBidi"/>
                <w:noProof/>
                <w:lang w:val="de-CH" w:eastAsia="de-CH"/>
              </w:rPr>
              <w:tab/>
            </w:r>
            <w:r w:rsidRPr="00D413BD" w:rsidR="00166C79">
              <w:rPr>
                <w:rStyle w:val="Hyperlink"/>
                <w:noProof/>
              </w:rPr>
              <w:t>References</w:t>
            </w:r>
            <w:r w:rsidR="00166C79">
              <w:rPr>
                <w:noProof/>
                <w:webHidden/>
              </w:rPr>
              <w:tab/>
            </w:r>
            <w:r w:rsidR="00166C79">
              <w:rPr>
                <w:noProof/>
                <w:webHidden/>
              </w:rPr>
              <w:fldChar w:fldCharType="begin"/>
            </w:r>
            <w:r w:rsidR="00166C79">
              <w:rPr>
                <w:noProof/>
                <w:webHidden/>
              </w:rPr>
              <w:instrText xml:space="preserve"> PAGEREF _Toc68517880 \h </w:instrText>
            </w:r>
            <w:r w:rsidR="00166C79">
              <w:rPr>
                <w:noProof/>
                <w:webHidden/>
              </w:rPr>
            </w:r>
            <w:r w:rsidR="00166C79">
              <w:rPr>
                <w:noProof/>
                <w:webHidden/>
              </w:rPr>
              <w:fldChar w:fldCharType="separate"/>
            </w:r>
            <w:r w:rsidR="00927BA2">
              <w:rPr>
                <w:noProof/>
                <w:webHidden/>
              </w:rPr>
              <w:t>67</w:t>
            </w:r>
            <w:r w:rsidR="00166C79">
              <w:rPr>
                <w:noProof/>
                <w:webHidden/>
              </w:rPr>
              <w:fldChar w:fldCharType="end"/>
            </w:r>
          </w:hyperlink>
        </w:p>
        <w:p w:rsidR="008E3835" w:rsidRDefault="008E3835" w14:paraId="57031B8B" w14:textId="657F0358">
          <w:r>
            <w:rPr>
              <w:b/>
              <w:bCs/>
              <w:lang w:val="de-DE"/>
            </w:rPr>
            <w:fldChar w:fldCharType="end"/>
          </w:r>
        </w:p>
      </w:sdtContent>
    </w:sdt>
    <w:p w:rsidR="00BE47CF" w:rsidRDefault="00BE47CF" w14:paraId="2D4478B1" w14:textId="77777777">
      <w:pPr>
        <w:ind w:firstLine="0"/>
        <w:jc w:val="left"/>
      </w:pPr>
      <w:r>
        <w:br w:type="page"/>
      </w:r>
    </w:p>
    <w:p w:rsidR="008E3835" w:rsidP="00842E2E" w:rsidRDefault="00F72D29" w14:paraId="36D6E5EF" w14:textId="656F9818">
      <w:pPr>
        <w:pStyle w:val="berschrift1"/>
      </w:pPr>
      <w:bookmarkStart w:name="_Toc68517840" w:id="1"/>
      <w:r>
        <w:lastRenderedPageBreak/>
        <w:t>Introduction</w:t>
      </w:r>
      <w:bookmarkEnd w:id="1"/>
    </w:p>
    <w:p w:rsidR="002C2C01" w:rsidP="002C2C01" w:rsidRDefault="003D7E40" w14:paraId="6D3FCE2C" w14:textId="4F3F5D52">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Pr="001C477D" w:rsid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9B5920">
        <w:rPr>
          <w:color w:val="000000" w:themeColor="text1"/>
        </w:rPr>
        <w:t>A transition from conventional fossil to renewable energy technologies is substantial to achieve this go</w:t>
      </w:r>
      <w:r w:rsidR="000023E4">
        <w:rPr>
          <w:color w:val="000000" w:themeColor="text1"/>
        </w:rPr>
        <w:t>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w:t>
      </w:r>
      <w:r w:rsidR="00C53432">
        <w:t xml:space="preserve"> </w:t>
      </w:r>
      <w:r w:rsidR="002C2C01">
        <w:t>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Europeans electricity demand.</w:t>
      </w:r>
      <w:r w:rsidR="005A1971">
        <w:t xml:space="preserve"> </w:t>
      </w:r>
      <w:r w:rsidR="002C2C01">
        <w:t xml:space="preserve">Furthermore, </w:t>
      </w:r>
      <w:r w:rsidR="009B5920">
        <w:t>curr</w:t>
      </w:r>
      <w:r w:rsidRPr="007636B9" w:rsidR="007636B9">
        <w:t xml:space="preserve">ent scenarios for the necessary </w:t>
      </w:r>
      <w:r w:rsidR="00AA446C">
        <w:t xml:space="preserve">installed </w:t>
      </w:r>
      <w:r w:rsidRPr="007636B9" w:rsidR="007636B9">
        <w:t>PV capacity if the world is to reach 100% renewable electricity production</w:t>
      </w:r>
      <w:r w:rsidR="002C2C01">
        <w:t xml:space="preserve"> </w:t>
      </w:r>
      <w:r w:rsidR="00D90587">
        <w:t xml:space="preserve">in 2050 </w:t>
      </w:r>
      <w:r w:rsidR="002C2C01">
        <w:t>suggest that the PV installed capacity must rise to more than 4</w:t>
      </w:r>
      <w:r w:rsidR="00C53432">
        <w:t xml:space="preserve"> </w:t>
      </w:r>
      <w:r w:rsidR="002C2C01">
        <w:t>TW by 2025 and 21.9</w:t>
      </w:r>
      <w:r w:rsidR="00C53432">
        <w:t xml:space="preserve"> </w:t>
      </w:r>
      <w:r w:rsidR="002C2C01">
        <w:t>TW by 2050. For Europe</w:t>
      </w:r>
      <w:r w:rsidR="0044474C">
        <w:t>,</w:t>
      </w:r>
      <w:r w:rsidR="002C2C01">
        <w:t xml:space="preserve"> this would imply a PV installed capacity of 630</w:t>
      </w:r>
      <w:r w:rsidR="00C53432">
        <w:t xml:space="preserve"> </w:t>
      </w:r>
      <w:r w:rsidR="002C2C01">
        <w:t>GW by 2025 and 1.94</w:t>
      </w:r>
      <w:r w:rsidR="00C53432">
        <w:t xml:space="preserve"> </w:t>
      </w:r>
      <w:r w:rsidR="002C2C01">
        <w:t xml:space="preserve">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name="__Fieldmark__357_3718023903" w:id="2"/>
      <w:r w:rsidRPr="001C477D" w:rsidR="001C477D">
        <w:rPr>
          <w:noProof/>
        </w:rPr>
        <w:t>(Jäger-Waldau, 2019)</w:t>
      </w:r>
      <w:r w:rsidR="002C2C01">
        <w:fldChar w:fldCharType="end"/>
      </w:r>
      <w:bookmarkEnd w:id="2"/>
      <w:r w:rsidR="002C2C01">
        <w:t xml:space="preserve">. </w:t>
      </w:r>
      <w:r w:rsidR="009657E9">
        <w:t>Current (2019) planning strategies by the Nation</w:t>
      </w:r>
      <w:r w:rsidR="00C53432">
        <w:t xml:space="preserve"> Energy and Climate Plans (NECPs) of the European Union (EU) suggest that the installed PV capacity will increase to </w:t>
      </w:r>
      <w:r w:rsidR="00653969">
        <w:t>387</w:t>
      </w:r>
      <w:r w:rsidR="00C53432">
        <w:t xml:space="preserve"> GW by 2030. </w:t>
      </w:r>
      <w:r w:rsidR="0044474C">
        <w:t>This</w:t>
      </w:r>
      <w:r w:rsidR="00C53432">
        <w:t xml:space="preserve"> is less than proposed by </w:t>
      </w:r>
      <w:r w:rsidR="005A1971">
        <w:fldChar w:fldCharType="begin" w:fldLock="1"/>
      </w:r>
      <w:r w:rsidR="004F63DB">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sidR="005A1971">
        <w:fldChar w:fldCharType="separate"/>
      </w:r>
      <w:r w:rsidRPr="001C477D" w:rsidR="005A1971">
        <w:rPr>
          <w:noProof/>
        </w:rPr>
        <w:t xml:space="preserve">Jäger-Waldau </w:t>
      </w:r>
      <w:r w:rsidR="005A1971">
        <w:rPr>
          <w:noProof/>
        </w:rPr>
        <w:t>(</w:t>
      </w:r>
      <w:r w:rsidRPr="001C477D" w:rsidR="005A1971">
        <w:rPr>
          <w:noProof/>
        </w:rPr>
        <w:t>2019)</w:t>
      </w:r>
      <w:r w:rsidR="005A1971">
        <w:fldChar w:fldCharType="end"/>
      </w:r>
      <w:r w:rsidR="005A1971">
        <w:t xml:space="preserve"> </w:t>
      </w:r>
      <w:r w:rsidR="00C53432">
        <w:t>but still shows the</w:t>
      </w:r>
      <w:r w:rsidR="0074576E">
        <w:t xml:space="preserve"> intention to grow</w:t>
      </w:r>
      <w:r w:rsidR="00C53432">
        <w:t xml:space="preserve"> and the </w:t>
      </w:r>
      <w:r w:rsidR="0074576E">
        <w:t xml:space="preserve">additional </w:t>
      </w:r>
      <w:r w:rsidR="00C53432">
        <w:t>effort needed towards 2050.</w:t>
      </w:r>
    </w:p>
    <w:p w:rsidR="00023BA8" w:rsidP="00364857" w:rsidRDefault="009B5920" w14:paraId="2C5DB2F7" w14:textId="18F2C427">
      <w:r>
        <w:t xml:space="preserve">Available surface solar radiation and panel temperature dominate </w:t>
      </w:r>
      <w:r w:rsidR="00166C79">
        <w:t>a PV panel's efficiency</w:t>
      </w:r>
      <w:r w:rsidR="00364857">
        <w:t xml:space="preserve">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Pr="001F5649" w:rsid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weather regimes (WR)</w:t>
      </w:r>
      <w:r w:rsidR="005C1A27">
        <w:t>,</w:t>
      </w:r>
      <w:r w:rsidR="00364857">
        <w:t xml:space="preserve"> the PV power production </w:t>
      </w:r>
      <w:r w:rsidR="005C1A27">
        <w:t xml:space="preserve">is subject to </w:t>
      </w:r>
      <w:r>
        <w:t>significan</w:t>
      </w:r>
      <w:r w:rsidR="005C1A27">
        <w:t xml:space="preserve">t </w:t>
      </w:r>
      <w:r w:rsidR="00585383">
        <w:t>fluctuations</w:t>
      </w:r>
      <w:r w:rsidR="005C1A27">
        <w:t xml:space="preserve">. </w:t>
      </w:r>
      <w:r w:rsidR="00164193">
        <w:t xml:space="preserve">During one </w:t>
      </w:r>
      <w:r w:rsidR="00E80355">
        <w:t>WR</w:t>
      </w:r>
      <w:r>
        <w:t>,</w:t>
      </w:r>
      <w:r w:rsidR="00E80355">
        <w:t xml:space="preserve"> </w:t>
      </w:r>
      <w:r w:rsidR="00164193">
        <w:t xml:space="preserve">the PV production pattern varies substantially to the next </w:t>
      </w:r>
      <w:r w:rsidR="00E80355">
        <w:t>WR</w:t>
      </w:r>
      <w:r w:rsidR="00733B02">
        <w:t xml:space="preserve">, which also applies </w:t>
      </w:r>
      <w:r w:rsidR="0044474C">
        <w:t>to</w:t>
      </w:r>
      <w:r w:rsidR="00733B02">
        <w:t xml:space="preserve"> wind power production </w:t>
      </w:r>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Pr="001F5649" w:rsid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Pr="001F5649" w:rsid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 and </w:t>
      </w:r>
      <w:r w:rsidR="0044474C">
        <w:t>its</w:t>
      </w:r>
      <w:r w:rsidR="00CE0D4F">
        <w:t xml:space="preserve"> impact on renewable production pattern</w:t>
      </w:r>
      <w:r w:rsidR="0044474C">
        <w:t>s</w:t>
      </w:r>
      <w:r w:rsidR="00CE0D4F">
        <w:t xml:space="preserve"> is essential. </w:t>
      </w:r>
    </w:p>
    <w:p w:rsidR="00A666AA" w:rsidP="00364857" w:rsidRDefault="00E80355" w14:paraId="6699FBE8" w14:textId="7CEEE8FE">
      <w:r>
        <w:t xml:space="preserve">There are different approaches to classify </w:t>
      </w:r>
      <w:r w:rsidR="00A85011">
        <w:t>WR</w:t>
      </w:r>
      <w:r>
        <w:t>. The most common</w:t>
      </w:r>
      <w:r w:rsidR="00246DD5">
        <w:t xml:space="preserve"> </w:t>
      </w:r>
      <w:r>
        <w:t>is based on empirical orthogonal function</w:t>
      </w:r>
      <w:r w:rsidR="00653969">
        <w:t xml:space="preserve"> (EOF)</w:t>
      </w:r>
      <w:r>
        <w:t xml:space="preserve"> analyses and k-mean clustering with 500 </w:t>
      </w:r>
      <w:proofErr w:type="spellStart"/>
      <w:r>
        <w:t>hPa</w:t>
      </w:r>
      <w:proofErr w:type="spellEnd"/>
      <w:r>
        <w:t xml:space="preserve"> geopotential height anomalies (</w:t>
      </w:r>
      <w:proofErr w:type="spellStart"/>
      <w:r w:rsidRPr="00E86A42" w:rsidR="000705F1">
        <w:rPr>
          <w:noProof/>
        </w:rPr>
        <w:t>Cassou</w:t>
      </w:r>
      <w:proofErr w:type="spellEnd"/>
      <w:r w:rsidRPr="00E86A42" w:rsidR="000705F1">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F1542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Pr="00F15422" w:rsidR="00F15422">
        <w:rPr>
          <w:lang w:val="fr-CH"/>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sidR="001F73DA">
        <w:fldChar w:fldCharType="separate"/>
      </w:r>
      <w:r w:rsidRPr="00F15422" w:rsidR="00F15422">
        <w:rPr>
          <w:noProof/>
          <w:lang w:val="fr-CH"/>
        </w:rPr>
        <w:t>(Brayshaw et al., 2011; Ely et al., 2013; Grams et al., 2017; van der Wiel et al., 2019)</w:t>
      </w:r>
      <w:r w:rsidR="001F73DA">
        <w:fldChar w:fldCharType="end"/>
      </w:r>
      <w:r w:rsidRPr="001F73DA" w:rsidR="001F73DA">
        <w:rPr>
          <w:lang w:val="fr-CH"/>
        </w:rPr>
        <w:t xml:space="preserve">. </w:t>
      </w:r>
      <w:r w:rsidR="00F72A19">
        <w:t xml:space="preserve">Another approach is to include the renewable electricity production and electricity demand </w:t>
      </w:r>
      <w:r w:rsidR="00A96ED2">
        <w:t>with</w:t>
      </w:r>
      <w:r w:rsidR="00246DD5">
        <w:t xml:space="preserve"> the weather variables to define ‘Targeted Circulation Types’ that</w:t>
      </w:r>
      <w:r w:rsidR="00F72A19">
        <w:t xml:space="preserve"> determine the WR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Pr="001F5649" w:rsidR="001F5649">
        <w:rPr>
          <w:noProof/>
        </w:rPr>
        <w:t>(Bloomfield et al., 2020)</w:t>
      </w:r>
      <w:r w:rsidR="00F72A19">
        <w:fldChar w:fldCharType="end"/>
      </w:r>
      <w:r w:rsidR="00F72A19">
        <w:t>. Other</w:t>
      </w:r>
      <w:r w:rsidR="00047B75">
        <w:t>s</w:t>
      </w:r>
      <w:r w:rsidR="00F72A19">
        <w:t xml:space="preserve"> </w:t>
      </w:r>
      <w:r w:rsidR="00047B75">
        <w:t>expand the analysis to</w:t>
      </w:r>
      <w:r w:rsidR="00DF7564">
        <w:t xml:space="preserve"> initially subjective defined </w:t>
      </w:r>
      <w:r w:rsidR="00F72A19">
        <w:t xml:space="preserve">29 </w:t>
      </w:r>
      <w:proofErr w:type="spellStart"/>
      <w:r w:rsidR="00F72A19">
        <w:t>Grosswetterlagen</w:t>
      </w:r>
      <w:proofErr w:type="spellEnd"/>
      <w:r w:rsidR="00F72A19">
        <w:t xml:space="preserve"> </w:t>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Pr="00DF7564" w:rsidR="00DF7564">
        <w:rPr>
          <w:noProof/>
        </w:rPr>
        <w:t xml:space="preserve">Baur et al. </w:t>
      </w:r>
      <w:r w:rsidR="00DF7564">
        <w:rPr>
          <w:noProof/>
        </w:rPr>
        <w:t>(</w:t>
      </w:r>
      <w:r w:rsidRPr="00DF7564" w:rsidR="00DF7564">
        <w:rPr>
          <w:noProof/>
        </w:rPr>
        <w:t>1944)</w:t>
      </w:r>
      <w:r w:rsidR="00DF7564">
        <w:fldChar w:fldCharType="end"/>
      </w:r>
      <w:r w:rsidR="00DF7564">
        <w:t xml:space="preserve"> </w:t>
      </w:r>
      <w:r w:rsidR="00F72A19">
        <w:t xml:space="preserve">to </w:t>
      </w:r>
      <w:r w:rsidR="00E009CA">
        <w:t>assess</w:t>
      </w:r>
      <w:r w:rsidR="00F72A19">
        <w:t xml:space="preserve"> the </w:t>
      </w:r>
      <w:r w:rsidR="00246DD5">
        <w:lastRenderedPageBreak/>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Pr="001F5649" w:rsidR="001F5649">
        <w:rPr>
          <w:noProof/>
        </w:rPr>
        <w:t>(Jones et al., 2020)</w:t>
      </w:r>
      <w:r w:rsidR="00F72A19">
        <w:fldChar w:fldCharType="end"/>
      </w:r>
      <w:r w:rsidR="00F72A19">
        <w:t xml:space="preserve">. </w:t>
      </w:r>
      <w:r w:rsidRPr="00FF32EA" w:rsid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Pr="00F15422" w:rsidR="00F15422">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Pr="001F5649" w:rsid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w:t>
      </w:r>
      <w:r w:rsidR="004F63DB">
        <w:t xml:space="preserve"> in winter</w:t>
      </w:r>
      <w:r w:rsidR="00113CAC">
        <w:t xml:space="preserve"> </w:t>
      </w:r>
      <w:r w:rsidR="0044474C">
        <w:t>is</w:t>
      </w:r>
      <w:r w:rsidR="00113CAC">
        <w:t xml:space="preserve"> very well researched. </w:t>
      </w:r>
    </w:p>
    <w:p w:rsidR="007154C5" w:rsidP="00364857" w:rsidRDefault="00A85011" w14:paraId="2D391A2F" w14:textId="6A91B3B8">
      <w:r>
        <w:t>Fewer studies have tried to classify WR year around and to assess the renewable power production variability over the whole year</w:t>
      </w:r>
      <w:r w:rsidR="00A666AA">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Pr="00F15422" w:rsidR="00F15422">
        <w:rPr>
          <w:noProof/>
        </w:rPr>
        <w:t>(Grams et al., 2017)</w:t>
      </w:r>
      <w:r w:rsidR="00750674">
        <w:fldChar w:fldCharType="end"/>
      </w:r>
      <w:r>
        <w:t>.</w:t>
      </w:r>
      <w:r w:rsidR="007C482F">
        <w:t xml:space="preserve"> </w:t>
      </w:r>
      <w:r w:rsidR="004F63DB">
        <w:t xml:space="preserve">Also, projections to the future, especially for WR-driven PV power production variability and its possible impacts, are less well researched. </w:t>
      </w:r>
      <w:r>
        <w:t>With global warming</w:t>
      </w:r>
      <w:r w:rsidR="005C0EF3">
        <w:t>,</w:t>
      </w:r>
      <w:r>
        <w:t xml:space="preserve"> the electricity demand </w:t>
      </w:r>
      <w:r w:rsidR="004F63DB">
        <w:t>in the European summer</w:t>
      </w:r>
      <w:r>
        <w:t xml:space="preserve"> increases because </w:t>
      </w:r>
      <w:r w:rsidR="00A666AA">
        <w:t>energy is used for cooling purpose</w:t>
      </w:r>
      <w:r w:rsidR="0044474C">
        <w:t>s</w:t>
      </w:r>
      <w:r w:rsidR="00A96ED2">
        <w:t xml:space="preserve">. Thus stress for the energy system </w:t>
      </w:r>
      <w:r w:rsidR="004F63DB">
        <w:t xml:space="preserve">is increasing in summer, </w:t>
      </w:r>
      <w:r w:rsidR="00166C79">
        <w:t>highlighting</w:t>
      </w:r>
      <w:r w:rsidR="004F63DB">
        <w:t xml:space="preserve"> the need to expand analysis from winter to summer</w:t>
      </w:r>
      <w:r w:rsidR="00A666AA">
        <w:t xml:space="preserve"> </w:t>
      </w:r>
      <w:r w:rsidR="004F63DB">
        <w:fldChar w:fldCharType="begin" w:fldLock="1"/>
      </w:r>
      <w:r w:rsidR="00B810FB">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sidR="004F63DB">
        <w:fldChar w:fldCharType="separate"/>
      </w:r>
      <w:r w:rsidRPr="004F63DB" w:rsidR="004F63DB">
        <w:rPr>
          <w:noProof/>
        </w:rPr>
        <w:t>(Jakubcionis &amp; Carlsson, 2017)</w:t>
      </w:r>
      <w:r w:rsidR="004F63DB">
        <w:fldChar w:fldCharType="end"/>
      </w:r>
      <w:r>
        <w:t xml:space="preserve">. </w:t>
      </w:r>
      <w:r w:rsidR="00A666AA">
        <w:t>Furthermore,</w:t>
      </w:r>
      <w:r w:rsidR="004F63DB">
        <w:t xml:space="preserve"> </w:t>
      </w:r>
      <w:r w:rsidR="00166C79">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 xml:space="preserve">A year-round analysis with possible future scenarios is </w:t>
      </w:r>
      <w:r w:rsidR="004F63DB">
        <w:t>crucial</w:t>
      </w:r>
      <w:r w:rsidR="005C0EF3">
        <w:t xml:space="preserve"> to fill this gap knowledge</w:t>
      </w:r>
      <w:r w:rsidR="00E009CA">
        <w:t xml:space="preserve">. </w:t>
      </w:r>
    </w:p>
    <w:p w:rsidR="000C35FB" w:rsidP="00364857" w:rsidRDefault="00750674" w14:paraId="1375685A" w14:textId="0FC9CEAF">
      <w:r>
        <w:t>T</w:t>
      </w:r>
      <w:r w:rsidR="007C482F">
        <w:t>here is</w:t>
      </w:r>
      <w:r w:rsidR="009B069D">
        <w:t xml:space="preserve"> only one study</w:t>
      </w:r>
      <w:r w:rsidR="007C482F">
        <w:t xml:space="preserve"> to our knowledge </w:t>
      </w:r>
      <w:r w:rsidR="005C0EF3">
        <w:t>investigating</w:t>
      </w:r>
      <w:r w:rsidR="007154C5">
        <w:t xml:space="preserve"> the potential of reducing renewable power production</w:t>
      </w:r>
      <w:r w:rsidRPr="00BA76BE" w:rsidR="007154C5">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Pr="00BA76BE" w:rsidR="007154C5">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BA76BE" w:rsidR="007154C5">
        <w:fldChar w:fldCharType="separate"/>
      </w:r>
      <w:r w:rsidRPr="00BA76BE" w:rsidR="007154C5">
        <w:rPr>
          <w:noProof/>
        </w:rPr>
        <w:t xml:space="preserve">Grams </w:t>
      </w:r>
      <w:r w:rsidRPr="00BA76BE" w:rsidR="007154C5">
        <w:rPr>
          <w:i/>
          <w:noProof/>
        </w:rPr>
        <w:t>et al.</w:t>
      </w:r>
      <w:r w:rsidRPr="00BA76BE" w:rsidR="007154C5">
        <w:rPr>
          <w:noProof/>
        </w:rPr>
        <w:t xml:space="preserve"> (2017)</w:t>
      </w:r>
      <w:r w:rsidRPr="00BA76BE" w:rsidR="007154C5">
        <w:fldChar w:fldCharType="end"/>
      </w:r>
      <w:r w:rsidR="007154C5">
        <w:t xml:space="preserve"> concluded</w:t>
      </w:r>
      <w:r w:rsidR="005C0EF3">
        <w:t xml:space="preserve"> that spatial deployment of wind fleets based on weather regime information</w:t>
      </w:r>
      <w:r w:rsidRPr="00BA76BE" w:rsidR="007154C5">
        <w:t xml:space="preserve"> c</w:t>
      </w:r>
      <w:r w:rsidR="005C0EF3">
        <w:t>ould</w:t>
      </w:r>
      <w:r w:rsidRPr="00BA76BE" w:rsidR="007154C5">
        <w:t xml:space="preserve"> reduce </w:t>
      </w:r>
      <w:r w:rsidR="007154C5">
        <w:t xml:space="preserve">the wind power </w:t>
      </w:r>
      <w:r w:rsidR="006D5322">
        <w:t>production</w:t>
      </w:r>
      <w:r w:rsidR="007154C5">
        <w:t xml:space="preserve"> variability</w:t>
      </w:r>
      <w:r w:rsidRPr="00BA76BE" w:rsidR="007154C5">
        <w:t xml:space="preserve"> within Europe substantially</w:t>
      </w:r>
      <w:r w:rsidR="00C17847">
        <w:t xml:space="preserve">. </w:t>
      </w:r>
      <w:r w:rsidR="00AA0521">
        <w:t>They</w:t>
      </w:r>
      <w:r w:rsidR="00C17847">
        <w:t xml:space="preserve"> also analysed the PV power production variability</w:t>
      </w:r>
      <w:r w:rsidR="005C0EF3">
        <w:t>. Still, they</w:t>
      </w:r>
      <w:r w:rsidR="00C17847">
        <w:t xml:space="preserve"> </w:t>
      </w:r>
      <w:r w:rsidR="005E7015">
        <w:t xml:space="preserve">did not </w:t>
      </w:r>
      <w:r w:rsidR="00C17847">
        <w:t>further invest</w:t>
      </w:r>
      <w:r w:rsidR="005E7015">
        <w:t>igate</w:t>
      </w:r>
      <w:r w:rsidR="00C17847">
        <w:t xml:space="preserve"> it</w:t>
      </w:r>
      <w:r w:rsidR="005C0EF3">
        <w:t xml:space="preserve"> based on their findings that</w:t>
      </w:r>
      <w:r w:rsidRPr="00BA76BE" w:rsidR="00C17847">
        <w:t xml:space="preserve"> it would need a tenfold increase of installed PV capacity in Europe to be comparable to </w:t>
      </w:r>
      <w:r w:rsidR="005C0EF3">
        <w:t>wind power production variability</w:t>
      </w:r>
      <w:r w:rsidRPr="00BA76BE" w:rsidR="00C17847">
        <w:t>.</w:t>
      </w:r>
      <w:r w:rsidR="00C17847">
        <w:t xml:space="preserve"> Even though the decision to focus on wind rather than solar power output variability is comprehendible, calculations of necessary future installed PV capacities give reason to do the investigations anyway.</w:t>
      </w:r>
      <w:r w:rsidRPr="00BA76BE" w:rsidR="00C17847">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Pr="001F5649" w:rsidR="001F5649">
        <w:rPr>
          <w:noProof/>
        </w:rPr>
        <w:t xml:space="preserve">Manish Ram et al. </w:t>
      </w:r>
      <w:r w:rsidR="001F5649">
        <w:rPr>
          <w:noProof/>
        </w:rPr>
        <w:t>(</w:t>
      </w:r>
      <w:r w:rsidRPr="001F5649" w:rsidR="001F5649">
        <w:rPr>
          <w:noProof/>
        </w:rPr>
        <w:t>2017)</w:t>
      </w:r>
      <w:r w:rsidR="001F5649">
        <w:fldChar w:fldCharType="end"/>
      </w:r>
      <w:r w:rsidR="005E7015">
        <w:t xml:space="preserve"> </w:t>
      </w:r>
      <w:r w:rsidRPr="00BA76BE" w:rsidR="00C17847">
        <w:t xml:space="preserve">estimated that the installed PV </w:t>
      </w:r>
      <w:r w:rsidRPr="00773A84" w:rsidR="00C17847">
        <w:t>capacity for a 100% renewable scenario</w:t>
      </w:r>
      <w:r w:rsidR="00C17847">
        <w:t xml:space="preserve"> in Europe</w:t>
      </w:r>
      <w:r w:rsidRPr="00773A84" w:rsidR="00C17847">
        <w:t xml:space="preserve"> must rise to 1.94</w:t>
      </w:r>
      <w:r w:rsidR="005E7015">
        <w:t xml:space="preserve"> </w:t>
      </w:r>
      <w:r w:rsidRPr="00773A84" w:rsidR="00C17847">
        <w:t>TW</w:t>
      </w:r>
      <w:r w:rsidR="00C17847">
        <w:t xml:space="preserve"> by 2050</w:t>
      </w:r>
      <w:r w:rsidRPr="00773A84" w:rsidR="00C17847">
        <w:t>.</w:t>
      </w:r>
      <w:r w:rsidR="00C17847">
        <w:t xml:space="preserve"> The International Renewable Energy Agency (IRENA) estimated Europa’s share a bit lower to 0.89TW.</w:t>
      </w:r>
      <w:r w:rsidRPr="00773A84" w:rsidR="00C17847">
        <w:t xml:space="preserve"> </w:t>
      </w:r>
      <w:r w:rsidR="00C17847">
        <w:t>This</w:t>
      </w:r>
      <w:r w:rsidRPr="00773A84" w:rsidR="00C17847">
        <w:t xml:space="preserve"> is roughly a</w:t>
      </w:r>
      <w:r w:rsidR="00C17847">
        <w:t xml:space="preserve"> ten to</w:t>
      </w:r>
      <w:r w:rsidRPr="00773A84" w:rsidR="00C17847">
        <w:t xml:space="preserve"> twentyfold increase of installed PV capacity </w:t>
      </w:r>
      <w:r w:rsidR="005C0EF3">
        <w:t>than</w:t>
      </w:r>
      <w:r w:rsidRPr="00773A84" w:rsidR="00C17847">
        <w:t xml:space="preserve"> the 87.19GW installed PV capacity </w:t>
      </w:r>
      <w:r w:rsidR="00C17847">
        <w:t>used</w:t>
      </w:r>
      <w:r w:rsidRPr="00773A84" w:rsidR="00C17847">
        <w:t xml:space="preserve"> in</w:t>
      </w:r>
      <w:r w:rsidR="0044474C">
        <w:t xml:space="preserve"> the study by</w:t>
      </w:r>
      <w:r w:rsidRPr="00773A84" w:rsidR="00C17847">
        <w:t xml:space="preserve"> </w:t>
      </w:r>
      <w:r w:rsidRPr="00773A84" w:rsidR="00C178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773A84" w:rsidR="00C17847">
        <w:fldChar w:fldCharType="separate"/>
      </w:r>
      <w:r w:rsidRPr="00773A84" w:rsidR="00C17847">
        <w:rPr>
          <w:noProof/>
        </w:rPr>
        <w:t xml:space="preserve">Grams </w:t>
      </w:r>
      <w:r w:rsidRPr="00773A84" w:rsidR="00C17847">
        <w:rPr>
          <w:i/>
          <w:noProof/>
        </w:rPr>
        <w:t>et al.</w:t>
      </w:r>
      <w:r w:rsidRPr="00773A84" w:rsidR="00C17847">
        <w:rPr>
          <w:noProof/>
        </w:rPr>
        <w:t xml:space="preserve"> (2017)</w:t>
      </w:r>
      <w:r w:rsidRPr="00773A84" w:rsidR="00C17847">
        <w:fldChar w:fldCharType="end"/>
      </w:r>
      <w:r w:rsidRPr="00773A84" w:rsidR="00C17847">
        <w:t xml:space="preserve">. </w:t>
      </w:r>
      <w:r w:rsidR="00C17847">
        <w:t>Therefore,</w:t>
      </w:r>
      <w:r w:rsidRPr="00773A84" w:rsidR="00C17847">
        <w:t xml:space="preserve"> the impact of multiday </w:t>
      </w:r>
      <w:r w:rsidR="009B08D1">
        <w:t>PV power production</w:t>
      </w:r>
      <w:r w:rsidR="00C17847">
        <w:t xml:space="preserve"> variability caused by different </w:t>
      </w:r>
      <w:r w:rsidR="00822120">
        <w:t>WR</w:t>
      </w:r>
      <w:r w:rsidRPr="00773A84" w:rsidR="00C17847">
        <w:t xml:space="preserve"> could</w:t>
      </w:r>
      <w:r w:rsidR="00C17847">
        <w:t xml:space="preserve"> also become </w:t>
      </w:r>
      <w:r w:rsidRPr="00773A84" w:rsidR="00C17847">
        <w:t>substantial</w:t>
      </w:r>
      <w:r w:rsidR="00C17847">
        <w:t>, which makes</w:t>
      </w:r>
      <w:r w:rsidR="005C0EF3">
        <w:t xml:space="preserve"> the</w:t>
      </w:r>
      <w:r w:rsidR="00C17847">
        <w:t xml:space="preserve"> investigation</w:t>
      </w:r>
      <w:r w:rsidRPr="00773A84" w:rsidR="00C17847">
        <w:t xml:space="preserve"> </w:t>
      </w:r>
      <w:r w:rsidR="00C17847">
        <w:t>of</w:t>
      </w:r>
      <w:r w:rsidRPr="00773A84" w:rsidR="00C17847">
        <w:t xml:space="preserve"> the optimal spatial deployment of</w:t>
      </w:r>
      <w:r w:rsidR="00C17847">
        <w:t xml:space="preserve"> future</w:t>
      </w:r>
      <w:r w:rsidRPr="00773A84" w:rsidR="00C17847">
        <w:t xml:space="preserve"> PV system</w:t>
      </w:r>
      <w:r w:rsidR="00C17847">
        <w:t>s</w:t>
      </w:r>
      <w:r w:rsidRPr="00773A84" w:rsidR="00C17847">
        <w:t xml:space="preserve"> in Europe before further massive deployment</w:t>
      </w:r>
      <w:r w:rsidR="00C17847">
        <w:t xml:space="preserve"> of great interest</w:t>
      </w:r>
      <w:r w:rsidRPr="00773A84" w:rsidR="00C17847">
        <w:t xml:space="preserve">. The results </w:t>
      </w:r>
      <w:r w:rsidR="00C17847">
        <w:t>could</w:t>
      </w:r>
      <w:r w:rsidRPr="00773A84" w:rsidR="00C17847">
        <w:t xml:space="preserve"> support current planning activities and reduce future grid balancing problems.</w:t>
      </w:r>
      <w:r w:rsidR="00284B28">
        <w:t xml:space="preserve"> Furthermore, the distribution of wind fleets, which reduces the wind power production variability obtained by </w:t>
      </w:r>
      <w:r w:rsidRPr="00773A84" w:rsidR="00284B2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773A84" w:rsidR="00284B28">
        <w:fldChar w:fldCharType="separate"/>
      </w:r>
      <w:r w:rsidRPr="00773A84" w:rsidR="00284B28">
        <w:rPr>
          <w:noProof/>
        </w:rPr>
        <w:t xml:space="preserve">Grams </w:t>
      </w:r>
      <w:r w:rsidRPr="00773A84" w:rsidR="00284B28">
        <w:rPr>
          <w:i/>
          <w:noProof/>
        </w:rPr>
        <w:t>et al.</w:t>
      </w:r>
      <w:r w:rsidRPr="00773A84" w:rsidR="00284B28">
        <w:rPr>
          <w:noProof/>
        </w:rPr>
        <w:t xml:space="preserve"> (2017)</w:t>
      </w:r>
      <w:r w:rsidRPr="00773A84" w:rsidR="00284B28">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w:t>
      </w:r>
      <w:r w:rsidR="004F63DB">
        <w:t>numerically</w:t>
      </w:r>
      <w:r w:rsidR="00107542">
        <w:t xml:space="preserve"> finds a </w:t>
      </w:r>
      <w:r w:rsidR="00107542">
        <w:lastRenderedPageBreak/>
        <w:t>distribution of PV systems that reduces PV power production variability could easily be used/extended for wind power production variability.</w:t>
      </w:r>
    </w:p>
    <w:p w:rsidR="00530903" w:rsidP="005E7015" w:rsidRDefault="00EE1ADD" w14:paraId="1B73A153" w14:textId="2F762261">
      <w:r>
        <w:t>Th</w:t>
      </w:r>
      <w:r w:rsidR="0044474C">
        <w:t>is study aim</w:t>
      </w:r>
      <w:r>
        <w:t>s to provide potential locations for new PV systems in Europe to reduce</w:t>
      </w:r>
      <w:r w:rsidR="004F63DB">
        <w:t xml:space="preserve"> the PV</w:t>
      </w:r>
      <w:r>
        <w:t xml:space="preserve"> power </w:t>
      </w:r>
      <w:r w:rsidR="00822120">
        <w:t>production</w:t>
      </w:r>
      <w:r>
        <w:t xml:space="preserve"> variability. The study region will be based on geographical coverage of the European network of transmission system operators for electricity (ENTSO-E), </w:t>
      </w:r>
      <w:r w:rsidR="005C0EF3">
        <w:t>including</w:t>
      </w:r>
      <w:r w:rsidRPr="005E7015">
        <w:t xml:space="preserve"> 3</w:t>
      </w:r>
      <w:r w:rsidRPr="005E7015" w:rsidR="00822120">
        <w:t>6</w:t>
      </w:r>
      <w:r w:rsidRPr="005E7015">
        <w:t xml:space="preserve"> countries</w:t>
      </w:r>
      <w:r>
        <w:t>.</w:t>
      </w:r>
      <w:r w:rsidR="00822120">
        <w:t xml:space="preserve"> </w:t>
      </w:r>
      <w:r w:rsidR="003B3C36">
        <w:t>We</w:t>
      </w:r>
      <w:r w:rsidR="005C0EF3">
        <w:t xml:space="preserve"> first focus on the current PV power production variability within Europe</w:t>
      </w:r>
      <w:r w:rsidR="00466693">
        <w:t xml:space="preserve">. </w:t>
      </w:r>
      <w:r w:rsidR="00A72BED">
        <w:t>Second,</w:t>
      </w:r>
      <w:r w:rsidR="00466693">
        <w:t xml:space="preserve"> a projection of the PV power production variability to the year 2030 is </w:t>
      </w:r>
      <w:r w:rsidR="00166C79">
        <w:t>mad</w:t>
      </w:r>
      <w:r w:rsidR="00466693">
        <w:t>e by considering the current plans from the NECPs.</w:t>
      </w:r>
      <w:r w:rsidR="00B85333">
        <w:t xml:space="preserve"> </w:t>
      </w:r>
      <w:r w:rsidR="00166C79">
        <w:t>Third, d</w:t>
      </w:r>
      <w:r w:rsidR="00B85333">
        <w:t xml:space="preserve">ifferent scenarios for the year 2050 are </w:t>
      </w:r>
      <w:r w:rsidR="00541B08">
        <w:t>analysed</w:t>
      </w:r>
      <w:r w:rsidR="00166C79">
        <w:t xml:space="preserve"> to highlight where the variability could lead</w:t>
      </w:r>
      <w:r w:rsidR="00B85333">
        <w:t xml:space="preserve">. </w:t>
      </w:r>
      <w:r w:rsidR="00A72BED">
        <w:t>Finally,</w:t>
      </w:r>
      <w:r w:rsidR="00541B08">
        <w:t xml:space="preserve"> we </w:t>
      </w:r>
      <w:r w:rsidR="00D20E76">
        <w:t xml:space="preserve">aim to </w:t>
      </w:r>
      <w:r w:rsidR="00541B08">
        <w:t xml:space="preserve">introduce a 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p w:rsidRPr="009657E9" w:rsidR="001F414A" w:rsidP="002C2C01" w:rsidRDefault="001F414A" w14:paraId="0F84B12B" w14:textId="78B2E2CB">
      <w:pPr>
        <w:rPr>
          <w:b/>
          <w:bCs/>
        </w:rPr>
      </w:pPr>
      <w:r w:rsidRPr="009657E9">
        <w:rPr>
          <w:b/>
          <w:bCs/>
        </w:rPr>
        <w:br w:type="page"/>
      </w:r>
    </w:p>
    <w:p w:rsidR="006A7980" w:rsidP="00842E2E" w:rsidRDefault="00731224" w14:paraId="2AF6B3CB" w14:textId="032D1883">
      <w:pPr>
        <w:pStyle w:val="berschrift1"/>
      </w:pPr>
      <w:bookmarkStart w:name="_Toc68517841" w:id="3"/>
      <w:r>
        <w:lastRenderedPageBreak/>
        <w:t>Data</w:t>
      </w:r>
      <w:r w:rsidRPr="003327A0" w:rsidR="008E3835">
        <w:t xml:space="preserve"> </w:t>
      </w:r>
      <w:r w:rsidR="00842E2E">
        <w:t>&amp;</w:t>
      </w:r>
      <w:r w:rsidRPr="003327A0" w:rsidR="008E3835">
        <w:t xml:space="preserve"> </w:t>
      </w:r>
      <w:r>
        <w:t>Meth</w:t>
      </w:r>
      <w:r w:rsidR="00E507F8">
        <w:t>ods</w:t>
      </w:r>
      <w:bookmarkEnd w:id="3"/>
    </w:p>
    <w:p w:rsidRPr="00206741" w:rsidR="00206741" w:rsidP="00206741" w:rsidRDefault="00FA7ABF" w14:paraId="74121D52" w14:textId="6347EA4F">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t>
      </w:r>
      <w:r w:rsidR="00680731">
        <w:t>that</w:t>
      </w:r>
      <w:r w:rsidR="00206741">
        <w:t xml:space="preserve"> are </w:t>
      </w:r>
      <w:r w:rsidR="008E7837">
        <w:t>the underlying</w:t>
      </w:r>
      <w:r w:rsidR="00206741">
        <w:t xml:space="preserve"> source</w:t>
      </w:r>
      <w:r w:rsidR="008E7837">
        <w:t>s</w:t>
      </w:r>
      <w:r w:rsidR="00206741">
        <w:t xml:space="preserve"> of this </w:t>
      </w:r>
      <w:r>
        <w:t>study</w:t>
      </w:r>
      <w:r w:rsidR="00206741">
        <w:t>.</w:t>
      </w:r>
      <w:r>
        <w:t xml:space="preserve"> </w:t>
      </w:r>
      <w:r w:rsidR="00680731">
        <w:t>In the section method</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w:t>
      </w:r>
      <w:r w:rsidR="00680731">
        <w:t>to assess the current and future PV power production variability. Based on these results, we finally introduce a technique that finds a distribution of PV systems in Europe, which reduces the PV power production variability in Europe to fulfil this study's aim.</w:t>
      </w:r>
    </w:p>
    <w:p w:rsidR="00C15A9F" w:rsidP="00842E2E" w:rsidRDefault="006154F9" w14:paraId="555C3F06" w14:textId="77777777">
      <w:pPr>
        <w:pStyle w:val="berschrift2"/>
      </w:pPr>
      <w:bookmarkStart w:name="_Toc68517842" w:id="4"/>
      <w:r>
        <w:t>Data</w:t>
      </w:r>
      <w:bookmarkEnd w:id="4"/>
    </w:p>
    <w:p w:rsidRPr="00842E2E" w:rsidR="00842E2E" w:rsidP="00842E2E" w:rsidRDefault="006154F9" w14:paraId="4EEA9F92" w14:textId="77777777">
      <w:pPr>
        <w:pStyle w:val="berschrift3"/>
      </w:pPr>
      <w:bookmarkStart w:name="_Toc68517843" w:id="5"/>
      <w:r>
        <w:t>ERA5</w:t>
      </w:r>
      <w:bookmarkEnd w:id="5"/>
    </w:p>
    <w:p w:rsidR="00842E2E" w:rsidP="00203817" w:rsidRDefault="00014E07" w14:paraId="19F88E71" w14:textId="29D4493E">
      <w:r>
        <w:t>The</w:t>
      </w:r>
      <w:r w:rsidR="00F92AA9">
        <w:t xml:space="preserve"> reanalyse dataset</w:t>
      </w:r>
      <w:r w:rsidR="00E507F8">
        <w:t>,</w:t>
      </w:r>
      <w:r w:rsidR="00F92AA9">
        <w:t xml:space="preserve"> </w:t>
      </w:r>
      <w:hyperlink w:history="1" w:anchor="!/dataset/reanalysis-era5-pressure-levels?tab=overview" r:id="rId8">
        <w:r w:rsidRPr="000C022C" w:rsidR="00F92AA9">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Pr="001F5649" w:rsid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name="__Fieldmark__722_3718023903" w:id="6"/>
      <w:r w:rsidRPr="001F5649" w:rsidR="001F5649">
        <w:rPr>
          <w:noProof/>
        </w:rPr>
        <w:t>(Hennermann &amp; Yang, 2018)</w:t>
      </w:r>
      <w:r w:rsidR="00F92AA9">
        <w:fldChar w:fldCharType="end"/>
      </w:r>
      <w:bookmarkEnd w:id="6"/>
      <w:r w:rsidR="00F92AA9">
        <w:t>.</w:t>
      </w:r>
    </w:p>
    <w:p w:rsidR="00220BD8" w:rsidP="008524A9" w:rsidRDefault="00220BD8" w14:paraId="134554C9" w14:textId="0D55171B">
      <w:r>
        <w:t>We use the 500</w:t>
      </w:r>
      <w:r w:rsidR="00E73A8D">
        <w:t xml:space="preserve"> </w:t>
      </w:r>
      <w:proofErr w:type="spellStart"/>
      <w:r>
        <w:t>hPa</w:t>
      </w:r>
      <w:proofErr w:type="spellEnd"/>
      <w:r>
        <w:t xml:space="preserve"> geopotential height variable from ERA5 </w:t>
      </w:r>
      <w:r w:rsidR="00133CB5">
        <w:t>in the</w:t>
      </w:r>
      <w:r w:rsidRPr="009D240E" w:rsidR="00133CB5">
        <w:t xml:space="preserve"> domain 80°W to 40°E, 30°N to 90°N</w:t>
      </w:r>
      <w:r w:rsidR="0044734E">
        <w:t>, covering the North Atlantic and continental Europe</w:t>
      </w:r>
      <w:r w:rsidRPr="009D240E" w:rsidR="00133CB5">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1542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sidR="00F645BA">
        <w:fldChar w:fldCharType="separate"/>
      </w:r>
      <w:r w:rsidRPr="00F15422" w:rsidR="00F15422">
        <w:rPr>
          <w:noProof/>
        </w:rPr>
        <w:t>(Cassou, 2008; Grams et al., 2017; Michelangeli et al., 1995)</w:t>
      </w:r>
      <w:r w:rsidR="00F645BA">
        <w:fldChar w:fldCharType="end"/>
      </w:r>
      <w:r w:rsidR="008F54FE">
        <w:t>.</w:t>
      </w:r>
      <w:r w:rsidR="00117A82">
        <w:t xml:space="preserve"> </w:t>
      </w:r>
      <w:r w:rsidR="00014E07">
        <w:t>Th</w:t>
      </w:r>
      <w:r w:rsidR="00117A82">
        <w:t>e</w:t>
      </w:r>
      <w:r w:rsidRPr="009D240E" w:rsidR="00133CB5">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Pr="00A5516E" w:rsidR="00A5516E">
        <w:t>363</w:t>
      </w:r>
      <w:r w:rsidR="00A5516E">
        <w:t>’</w:t>
      </w:r>
      <w:r w:rsidRPr="00A5516E" w:rsidR="00A5516E">
        <w:t>048</w:t>
      </w:r>
      <w:r w:rsidR="00A5516E">
        <w:t xml:space="preserve"> data</w:t>
      </w:r>
      <w:r w:rsidR="004D136C">
        <w:t xml:space="preserve"> </w:t>
      </w:r>
      <w:r w:rsidR="00A5516E">
        <w:t>points</w:t>
      </w:r>
      <w:r w:rsidR="00014E07">
        <w:t xml:space="preserve">. </w:t>
      </w:r>
      <w:r w:rsidR="00B3445D">
        <w:t xml:space="preserve">Additionally, the </w:t>
      </w:r>
      <w:hyperlink w:history="1" w:anchor="!/dataset/10.24381/cds.e2161bac?tab=overview" r:id="rId9">
        <w:r w:rsidRPr="00901350" w:rsidR="00B3445D">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Pr="001C477D" w:rsidR="001C477D">
        <w:rPr>
          <w:noProof/>
        </w:rPr>
        <w:t>(Muñoz Sabater, 2019)</w:t>
      </w:r>
      <w:r w:rsidR="00901350">
        <w:fldChar w:fldCharType="end"/>
      </w:r>
      <w:r w:rsidRPr="00B3445D" w:rsidR="00B3445D">
        <w:t xml:space="preserve"> hourly data from </w:t>
      </w:r>
      <w:r w:rsidR="005D7D85">
        <w:t>01.01.</w:t>
      </w:r>
      <w:r w:rsidRPr="00B3445D" w:rsid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Pr="001C477D" w:rsidR="001C477D">
        <w:rPr>
          <w:noProof/>
        </w:rPr>
        <w:t>(Muñoz Sabater, 2019)</w:t>
      </w:r>
      <w:r w:rsidR="00051D64">
        <w:fldChar w:fldCharType="end"/>
      </w:r>
      <w:r w:rsidR="00051D64">
        <w:t xml:space="preserve">. We choose a slightly coarser resolution of 0.25 degrees, comparable to the 0.28 degrees of geopotential height. </w:t>
      </w:r>
    </w:p>
    <w:p w:rsidR="00BB0494" w:rsidP="00BB0494" w:rsidRDefault="00BB0494" w14:paraId="2F49B723" w14:textId="270C7C3A">
      <w:pPr>
        <w:pStyle w:val="berschrift3"/>
      </w:pPr>
      <w:bookmarkStart w:name="_Ref61344044" w:id="7"/>
      <w:bookmarkStart w:name="_Toc68517844" w:id="8"/>
      <w:proofErr w:type="spellStart"/>
      <w:r>
        <w:t>Renewables.ninja</w:t>
      </w:r>
      <w:proofErr w:type="spellEnd"/>
      <w:r>
        <w:t xml:space="preserve"> and </w:t>
      </w:r>
      <w:r w:rsidRPr="00FF4030">
        <w:t>Global Solar Energy Estimator</w:t>
      </w:r>
      <w:r>
        <w:t xml:space="preserve"> (GSEE)</w:t>
      </w:r>
      <w:bookmarkEnd w:id="7"/>
      <w:bookmarkEnd w:id="8"/>
    </w:p>
    <w:p w:rsidR="00BB0494" w:rsidP="00BB0494" w:rsidRDefault="00BB0494" w14:paraId="3A039427" w14:textId="1506F7D8">
      <w:proofErr w:type="spellStart"/>
      <w:r w:rsidRPr="003B2308">
        <w:t>Renewables.ninja</w:t>
      </w:r>
      <w:proofErr w:type="spellEnd"/>
      <w:r w:rsidRPr="003B2308">
        <w:t xml:space="preserve"> (</w:t>
      </w:r>
      <w:hyperlink r:id="rId10">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w:history="1" r:id="rId1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name="__Fieldmark__884_3718023903" w:id="9"/>
      <w:r>
        <w:rPr>
          <w:noProof/>
        </w:rPr>
        <w:t>Pfenninger and Staffell (2016)</w:t>
      </w:r>
      <w:r>
        <w:fldChar w:fldCharType="end"/>
      </w:r>
      <w:bookmarkEnd w:id="9"/>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name="__Fieldmark__921_3718023903" w:id="10"/>
      <w:r w:rsidR="008430FE">
        <w:rPr>
          <w:noProof/>
        </w:rPr>
        <w:t xml:space="preserve">Huld </w:t>
      </w:r>
      <w:r w:rsidR="008430FE">
        <w:rPr>
          <w:i/>
          <w:noProof/>
        </w:rPr>
        <w:t>et al.</w:t>
      </w:r>
      <w:r w:rsidR="008430FE">
        <w:rPr>
          <w:noProof/>
        </w:rPr>
        <w:t xml:space="preserve"> (2010)</w:t>
      </w:r>
      <w:r w:rsidR="008430FE">
        <w:fldChar w:fldCharType="end"/>
      </w:r>
      <w:bookmarkEnd w:id="10"/>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rsidR="00BB0494" w:rsidP="00BB0494" w:rsidRDefault="00BB0494" w14:paraId="36577F39" w14:textId="77777777">
      <w:pPr>
        <w:pStyle w:val="Listenabsatz"/>
        <w:numPr>
          <w:ilvl w:val="0"/>
          <w:numId w:val="17"/>
        </w:numPr>
      </w:pPr>
      <w:r>
        <w:lastRenderedPageBreak/>
        <w:t>Direct and diffuse irradiance at the PV panel</w:t>
      </w:r>
    </w:p>
    <w:p w:rsidR="00BB0494" w:rsidP="00BB0494" w:rsidRDefault="00BB0494" w14:paraId="55B88C7E" w14:textId="77777777">
      <w:pPr>
        <w:pStyle w:val="Listenabsatz"/>
        <w:numPr>
          <w:ilvl w:val="0"/>
          <w:numId w:val="17"/>
        </w:numPr>
      </w:pPr>
      <w:r>
        <w:t>Panel temperature</w:t>
      </w:r>
    </w:p>
    <w:p w:rsidR="00BB0494" w:rsidP="00BB0494" w:rsidRDefault="00BB0494" w14:paraId="23F28EFF" w14:textId="5EA76079">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name="__Fieldmark__942_3718023903" w:id="11"/>
      <w:r>
        <w:rPr>
          <w:noProof/>
        </w:rPr>
        <w:t>Pfenninger and Staffell (2016)</w:t>
      </w:r>
      <w:r>
        <w:fldChar w:fldCharType="end"/>
      </w:r>
      <w:bookmarkEnd w:id="1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rsidR="00BB0494" w:rsidP="00BB0494" w:rsidRDefault="00BB0494" w14:paraId="2B64A295" w14:textId="77777777">
      <w:pPr>
        <w:keepNext/>
        <w:jc w:val="center"/>
      </w:pPr>
      <w:r w:rsidR="00BB0494">
        <w:drawing>
          <wp:inline wp14:editId="129ABBA0" wp14:anchorId="0AF78F6D">
            <wp:extent cx="3192145" cy="2600325"/>
            <wp:effectExtent l="0" t="0" r="0" b="0"/>
            <wp:docPr id="1" name="Grafik 1" title=""/>
            <wp:cNvGraphicFramePr>
              <a:graphicFrameLocks noChangeAspect="1"/>
            </wp:cNvGraphicFramePr>
            <a:graphic>
              <a:graphicData uri="http://schemas.openxmlformats.org/drawingml/2006/picture">
                <pic:pic>
                  <pic:nvPicPr>
                    <pic:cNvPr id="0" name="Grafik 1"/>
                    <pic:cNvPicPr/>
                  </pic:nvPicPr>
                  <pic:blipFill>
                    <a:blip r:embed="Ra67bef560e3d4b9a">
                      <a:extLst>
                        <a:ext xmlns:a="http://schemas.openxmlformats.org/drawingml/2006/main" uri="{28A0092B-C50C-407E-A947-70E740481C1C}">
                          <a14:useLocalDpi val="0"/>
                        </a:ext>
                      </a:extLst>
                    </a:blip>
                    <a:stretch>
                      <a:fillRect/>
                    </a:stretch>
                  </pic:blipFill>
                  <pic:spPr>
                    <a:xfrm rot="0" flipH="0" flipV="0">
                      <a:off x="0" y="0"/>
                      <a:ext cx="3192145" cy="2600325"/>
                    </a:xfrm>
                    <a:prstGeom prst="rect">
                      <a:avLst/>
                    </a:prstGeom>
                  </pic:spPr>
                </pic:pic>
              </a:graphicData>
            </a:graphic>
          </wp:inline>
        </w:drawing>
      </w:r>
    </w:p>
    <w:p w:rsidR="00BB0494" w:rsidP="00BB0494" w:rsidRDefault="00BB0494" w14:paraId="4EBDEEB7" w14:textId="58616A3C">
      <w:pPr>
        <w:pStyle w:val="Beschriftung"/>
      </w:pPr>
      <w:bookmarkStart w:name="_Ref67818746" w:id="12"/>
      <w:r>
        <w:rPr>
          <w:b/>
          <w:bCs/>
        </w:rPr>
        <w:t xml:space="preserve">Figure </w:t>
      </w:r>
      <w:r>
        <w:rPr>
          <w:b/>
          <w:bCs/>
        </w:rPr>
        <w:fldChar w:fldCharType="begin"/>
      </w:r>
      <w:r>
        <w:rPr>
          <w:b/>
          <w:bCs/>
        </w:rPr>
        <w:instrText>SEQ Figure \* ARABIC</w:instrText>
      </w:r>
      <w:r>
        <w:rPr>
          <w:b/>
          <w:bCs/>
        </w:rPr>
        <w:fldChar w:fldCharType="separate"/>
      </w:r>
      <w:r w:rsidR="00927BA2">
        <w:rPr>
          <w:b/>
          <w:bCs/>
          <w:noProof/>
        </w:rPr>
        <w:t>1</w:t>
      </w:r>
      <w:r>
        <w:rPr>
          <w:b/>
          <w:bCs/>
        </w:rPr>
        <w:fldChar w:fldCharType="end"/>
      </w:r>
      <w:bookmarkEnd w:id="12"/>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name="__Fieldmark__906_3718023903" w:id="13"/>
      <w:r w:rsidRPr="001F5649" w:rsidR="001F5649">
        <w:rPr>
          <w:i w:val="0"/>
          <w:noProof/>
        </w:rPr>
        <w:t>(Pfenninger &amp; Staffell, 2016)</w:t>
      </w:r>
      <w:r>
        <w:fldChar w:fldCharType="end"/>
      </w:r>
      <w:bookmarkEnd w:id="13"/>
      <w:r>
        <w:t>.</w:t>
      </w:r>
    </w:p>
    <w:p w:rsidR="00433CB6" w:rsidP="00A053A4" w:rsidRDefault="00862AEE" w14:paraId="6DDD568F" w14:textId="1075BF2F">
      <w:r>
        <w:t xml:space="preserve">To get straight to the point: we use the dataset from </w:t>
      </w:r>
      <w:proofErr w:type="spellStart"/>
      <w:r>
        <w:t>renewables.ninja</w:t>
      </w:r>
      <w:proofErr w:type="spellEnd"/>
      <w:r>
        <w:t xml:space="preserve"> based on the reanalyse dataset MERRA-2. </w:t>
      </w:r>
      <w:r w:rsidR="00433CB6">
        <w:t>We hereafter describe the differences between the datasets and their advantages and disadvantages to justify our decision</w:t>
      </w:r>
      <w:r>
        <w:t xml:space="preserve">. </w:t>
      </w:r>
      <w:r w:rsidR="00CE2AA8">
        <w:t xml:space="preserve">Since the estimates with MERRA are no longer provided by </w:t>
      </w:r>
      <w:proofErr w:type="spellStart"/>
      <w:r w:rsidR="00CE2AA8">
        <w:t>renewables.ninja</w:t>
      </w:r>
      <w:proofErr w:type="spell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Pr="00623A8D" w:rsidR="00A053A4">
        <w:rPr>
          <w:noProof/>
        </w:rPr>
        <w:t>(Ridley</w:t>
      </w:r>
      <w:r w:rsidRPr="00623A8D" w:rsidR="00A053A4">
        <w:rPr>
          <w:i/>
          <w:noProof/>
        </w:rPr>
        <w:t xml:space="preserve"> </w:t>
      </w:r>
      <w:r w:rsidR="00A053A4">
        <w:rPr>
          <w:i/>
          <w:noProof/>
        </w:rPr>
        <w:t>et al.</w:t>
      </w:r>
      <w:r w:rsidRPr="00623A8D" w:rsidR="00A053A4">
        <w:rPr>
          <w:noProof/>
        </w:rPr>
        <w:t xml:space="preserve"> 2010; Lauret</w:t>
      </w:r>
      <w:r w:rsidRPr="00623A8D" w:rsidR="00A053A4">
        <w:rPr>
          <w:i/>
          <w:noProof/>
        </w:rPr>
        <w:t xml:space="preserve"> </w:t>
      </w:r>
      <w:r w:rsidR="00A053A4">
        <w:rPr>
          <w:i/>
          <w:noProof/>
        </w:rPr>
        <w:t xml:space="preserve">et al. </w:t>
      </w:r>
      <w:r w:rsidRPr="00623A8D" w:rsidR="00A053A4">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rsidR="00A053A4" w:rsidP="00A053A4" w:rsidRDefault="00A053A4" w14:paraId="094B0E1B" w14:textId="5F4E99B8">
      <w:r>
        <w:t>Additionally, they use 2m 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rsidR="00BB0494" w:rsidP="00BB0494" w:rsidRDefault="00BB0494" w14:paraId="14418171" w14:textId="103414F7">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we introduce it already here to </w:t>
      </w:r>
      <w:r w:rsidR="006667E8">
        <w:t xml:space="preserve">be able to discuss their results. </w:t>
      </w:r>
      <w:r>
        <w:t>The unit-less capacity factor is defined as:</w:t>
      </w:r>
    </w:p>
    <w:p w:rsidR="00BB0494" w:rsidP="00BB0494" w:rsidRDefault="00BB0494" w14:paraId="300F8F1D" w14:textId="77777777">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rsidTr="00FC1270" w14:paraId="5859B9AA" w14:textId="77777777">
        <w:trPr>
          <w:jc w:val="center"/>
        </w:trPr>
        <w:tc>
          <w:tcPr>
            <w:tcW w:w="703" w:type="dxa"/>
            <w:tcBorders>
              <w:top w:val="nil"/>
              <w:left w:val="nil"/>
              <w:bottom w:val="nil"/>
              <w:right w:val="nil"/>
            </w:tcBorders>
            <w:shd w:val="clear" w:color="auto" w:fill="auto"/>
            <w:vAlign w:val="center"/>
          </w:tcPr>
          <w:p w:rsidR="00BB0494" w:rsidP="00FC1270" w:rsidRDefault="00BB0494" w14:paraId="5FF214D0" w14:textId="77777777">
            <w:pPr>
              <w:spacing w:line="240" w:lineRule="auto"/>
              <w:ind w:firstLine="0"/>
            </w:pPr>
          </w:p>
        </w:tc>
        <w:tc>
          <w:tcPr>
            <w:tcW w:w="7938" w:type="dxa"/>
            <w:tcBorders>
              <w:top w:val="nil"/>
              <w:left w:val="nil"/>
              <w:bottom w:val="nil"/>
              <w:right w:val="nil"/>
            </w:tcBorders>
            <w:shd w:val="clear" w:color="auto" w:fill="auto"/>
            <w:vAlign w:val="center"/>
          </w:tcPr>
          <w:p w:rsidR="00BB0494" w:rsidP="00FC1270" w:rsidRDefault="00BB0494" w14:paraId="65156220" w14:textId="16AC8025">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rsidR="00BB0494" w:rsidP="00FC1270" w:rsidRDefault="00BB0494" w14:paraId="00625B6B" w14:textId="75556ABB">
            <w:pPr>
              <w:spacing w:line="240" w:lineRule="auto"/>
              <w:ind w:firstLine="0"/>
              <w:jc w:val="right"/>
            </w:pPr>
            <w:bookmarkStart w:name="_Ref61362315" w:id="14"/>
            <w:r>
              <w:t xml:space="preserve">Eq. </w:t>
            </w:r>
            <w:r>
              <w:fldChar w:fldCharType="begin"/>
            </w:r>
            <w:r>
              <w:instrText>SEQ Equation \* ARABIC</w:instrText>
            </w:r>
            <w:r>
              <w:fldChar w:fldCharType="separate"/>
            </w:r>
            <w:r w:rsidR="00927BA2">
              <w:rPr>
                <w:noProof/>
              </w:rPr>
              <w:t>1</w:t>
            </w:r>
            <w:r>
              <w:fldChar w:fldCharType="end"/>
            </w:r>
            <w:bookmarkEnd w:id="14"/>
          </w:p>
        </w:tc>
      </w:tr>
    </w:tbl>
    <w:p w:rsidR="00BB0494" w:rsidP="00BB0494" w:rsidRDefault="00BB0494" w14:paraId="05348588" w14:textId="6BB92D52">
      <w:pPr>
        <w:ind w:firstLine="0"/>
      </w:pPr>
      <w:r>
        <w:br/>
      </w:r>
      <w: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Pr="00202EEA" w:rsidR="00202EEA">
        <w:t>countries</w:t>
      </w:r>
      <w:r w:rsidRPr="00202EEA" w:rsidR="00B631B6">
        <w:t xml:space="preserve"> </w:t>
      </w:r>
      <w:r w:rsidRPr="00202EEA" w:rsidR="003F4DA9">
        <w:t>are roughly</w:t>
      </w:r>
      <w:r w:rsidRPr="00202EEA" w:rsidR="00202EEA">
        <w:t xml:space="preserve"> between</w:t>
      </w:r>
      <w:r w:rsidRPr="00202EEA" w:rsidR="003F4DA9">
        <w:t xml:space="preserve"> 0.1</w:t>
      </w:r>
      <w:r w:rsidRPr="00202EEA" w:rsidR="00202EEA">
        <w:t xml:space="preserve"> and </w:t>
      </w:r>
      <w:r w:rsidRPr="00202EEA" w:rsidR="003F4DA9">
        <w:t xml:space="preserve">0.2. </w:t>
      </w:r>
    </w:p>
    <w:p w:rsidR="00BB0494" w:rsidP="00BB0494" w:rsidRDefault="00BB0494" w14:paraId="4AF35AF1" w14:textId="0C097D3B">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name="__Fieldmark__1096_3718023903" w:id="15"/>
      <w:r>
        <w:rPr>
          <w:noProof/>
        </w:rPr>
        <w:t>Pfenninger and Staffell (2016)</w:t>
      </w:r>
      <w:r>
        <w:fldChar w:fldCharType="end"/>
      </w:r>
      <w:bookmarkEnd w:id="15"/>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rsidR="00BB0494" w:rsidP="00BB0494" w:rsidRDefault="00BB0494" w14:paraId="74F4B3A7" w14:textId="77777777"/>
    <w:p w:rsidR="00BB0494" w:rsidP="00BB0494" w:rsidRDefault="00BB0494" w14:paraId="6A9D0148" w14:textId="51A35668">
      <w:pPr>
        <w:pStyle w:val="Beschriftung"/>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sidR="00BB0494">
        <w:rPr>
          <w:b w:val="1"/>
          <w:bCs w:val="1"/>
        </w:rPr>
        <w:t xml:space="preserve">Figure </w:t>
      </w:r>
      <w:r>
        <w:rPr>
          <w:b w:val="1"/>
          <w:bCs w:val="1"/>
        </w:rPr>
        <w:fldChar w:fldCharType="begin"/>
      </w:r>
      <w:r>
        <w:rPr>
          <w:b w:val="1"/>
          <w:bCs w:val="1"/>
        </w:rPr>
        <w:instrText>SEQ Figure \* ARABIC</w:instrText>
      </w:r>
      <w:r>
        <w:rPr>
          <w:b w:val="1"/>
          <w:bCs w:val="1"/>
        </w:rPr>
        <w:fldChar w:fldCharType="separate"/>
      </w:r>
      <w:r w:rsidR="00927BA2">
        <w:rPr>
          <w:b w:val="1"/>
          <w:bCs w:val="1"/>
          <w:noProof/>
        </w:rPr>
        <w:t>2</w:t>
      </w:r>
      <w:r>
        <w:rPr>
          <w:b w:val="1"/>
          <w:bCs w:val="1"/>
        </w:rPr>
        <w:fldChar w:fldCharType="end"/>
      </w:r>
      <w:r w:rsidR="00BB0494">
        <w:rPr/>
        <w:t>: Histogram of the difference between the three modelled and measured capacity factors. Negative values infer underestimates of the capacity factor</w:t>
      </w:r>
      <w:r w:rsidR="00C66FFE">
        <w:rPr/>
        <w:t>,</w:t>
      </w:r>
      <w:r w:rsidR="00BB0494">
        <w:rPr/>
        <w:t xml:space="preserve"> and positive values </w:t>
      </w:r>
      <w:r w:rsidR="004D136C">
        <w:rPr/>
        <w:t xml:space="preserve">infer </w:t>
      </w:r>
      <w:r w:rsidR="00BB0494">
        <w:rPr/>
        <w:t xml:space="preserve">overestimates. The blue graph corresponds to modelled data with MERRA, the green graph to MERRA-2 and the red graph to SARAH. (Pfenninger and </w:t>
      </w:r>
      <w:proofErr w:type="spellStart"/>
      <w:r w:rsidR="00BB0494">
        <w:rPr/>
        <w:t>Staffell</w:t>
      </w:r>
      <w:proofErr w:type="spellEnd"/>
      <w:r w:rsidR="00BB0494">
        <w:rPr/>
        <w:t>, 2016)</w:t>
      </w:r>
    </w:p>
    <w:p w:rsidR="00BB0494" w:rsidP="00BB0494" w:rsidRDefault="00433CB6" w14:paraId="24470B7D" w14:textId="53185779">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rsidR="007C2D03" w:rsidP="00164D11" w:rsidRDefault="00BB0494" w14:paraId="69158776" w14:textId="7A8A6949">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name="__Fieldmark__1158_3718023903" w:id="16"/>
      <w:r>
        <w:rPr>
          <w:noProof/>
        </w:rPr>
        <w:t>Pfenninger and Staffell (2016)</w:t>
      </w:r>
      <w:r>
        <w:fldChar w:fldCharType="end"/>
      </w:r>
      <w:bookmarkEnd w:id="16"/>
      <w:r>
        <w:t xml:space="preserve"> have performed </w:t>
      </w:r>
      <w:bookmarkStart w:name="_Hlk38355597" w:id="17"/>
      <w:r>
        <w:t xml:space="preserve">randomized (tilt </w:t>
      </w:r>
      <w:r>
        <w:lastRenderedPageBreak/>
        <w:t>and azimuth angel)</w:t>
      </w:r>
      <w:bookmarkEnd w:id="17"/>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rsidR="007C2D03" w:rsidP="00164D11" w:rsidRDefault="007C2D03" w14:paraId="69519520" w14:textId="2AF617D2">
      <w:pPr>
        <w:ind w:firstLine="0"/>
      </w:pPr>
      <w:r>
        <w:t>This capacity factor per country suits perfect</w:t>
      </w:r>
      <w:r w:rsidR="00C66FFE">
        <w:t>s</w:t>
      </w:r>
      <w:r>
        <w:t xml:space="preserve"> our need </w:t>
      </w:r>
      <w:r w:rsidR="004D136C">
        <w:t>for</w:t>
      </w:r>
      <w:r>
        <w:t xml:space="preserve"> </w:t>
      </w:r>
      <w:r w:rsidR="00F5764E">
        <w:t>analysing large-scale</w:t>
      </w:r>
      <w:r>
        <w:t xml:space="preserve"> </w:t>
      </w:r>
      <w:r w:rsidR="009B08D1">
        <w:t>PV power production</w:t>
      </w:r>
      <w:r>
        <w:t xml:space="preserve"> variability and its reduction potential. </w:t>
      </w:r>
    </w:p>
    <w:p w:rsidR="00DC6414" w:rsidP="00DC6414" w:rsidRDefault="00164D11" w14:paraId="09B049FB" w14:textId="4792D808">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Pr="00DC6414" w:rsid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combination analyses of wind and solar power output variability easier. </w:t>
      </w:r>
    </w:p>
    <w:p w:rsidR="00BB0494" w:rsidP="00BB0494" w:rsidRDefault="00BB0494" w14:paraId="1C11BBFC" w14:textId="7B5811E2">
      <w:pPr>
        <w:pStyle w:val="berschrift3"/>
      </w:pPr>
      <w:bookmarkStart w:name="_Toc68517845" w:id="18"/>
      <w:r>
        <w:t>Installed PV capacities</w:t>
      </w:r>
      <w:bookmarkEnd w:id="18"/>
    </w:p>
    <w:p w:rsidR="00344F51" w:rsidP="00693E84" w:rsidRDefault="00735FD4" w14:paraId="42FFCB7F" w14:textId="7EFD6C33">
      <w:r>
        <w:t>D</w:t>
      </w:r>
      <w:r w:rsidR="00693E84">
        <w:t xml:space="preserve">ata from the </w:t>
      </w:r>
      <w:r>
        <w:t>International</w:t>
      </w:r>
      <w:r w:rsidR="00693E84">
        <w:t xml:space="preserve"> Renewable Energy Agency (IRENA) are used to</w:t>
      </w:r>
      <w:r w:rsidRPr="00881D8A" w:rsidR="00693E84">
        <w:t xml:space="preserve"> gather the </w:t>
      </w:r>
      <w:r w:rsidR="00693E84">
        <w:t xml:space="preserve">current </w:t>
      </w:r>
      <w:r w:rsidRPr="00881D8A" w:rsidR="00693E84">
        <w:t>installed PV capacities</w:t>
      </w:r>
      <w:r w:rsidR="00693E84">
        <w:t xml:space="preserve"> (2019)</w:t>
      </w:r>
      <w:r w:rsidRPr="00881D8A" w:rsidR="00693E84">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927BA2">
        <w:t xml:space="preserve">Table </w:t>
      </w:r>
      <w:r w:rsidR="00927BA2">
        <w:rPr>
          <w:noProof/>
        </w:rPr>
        <w:t>2</w:t>
      </w:r>
      <w:r w:rsidR="00490150">
        <w:fldChar w:fldCharType="end"/>
      </w:r>
      <w:r w:rsidR="00490150">
        <w:t>)</w:t>
      </w:r>
      <w:r w:rsidR="00693E84">
        <w:t>.</w:t>
      </w:r>
      <w:r w:rsidRPr="00693E84" w:rsid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Pr="001C477D" w:rsidR="001C477D">
        <w:rPr>
          <w:noProof/>
        </w:rPr>
        <w:t>(IRENA, 2020b)</w:t>
      </w:r>
      <w:r>
        <w:fldChar w:fldCharType="end"/>
      </w:r>
      <w:r>
        <w:t>.</w:t>
      </w:r>
      <w:r w:rsidR="00002DC4">
        <w:t xml:space="preserve"> </w:t>
      </w:r>
      <w:r w:rsidR="00433CB6">
        <w:t xml:space="preserve">With the capacity factors by </w:t>
      </w:r>
      <w:proofErr w:type="spellStart"/>
      <w:r w:rsidR="00433CB6">
        <w:t>renewables.ninja</w:t>
      </w:r>
      <w:proofErr w:type="spell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927BA2">
        <w:t xml:space="preserve">Eq. </w:t>
      </w:r>
      <w:r w:rsidR="00927BA2">
        <w:rPr>
          <w:noProof/>
        </w:rPr>
        <w:t>1</w:t>
      </w:r>
      <w:r w:rsidR="00F54094">
        <w:fldChar w:fldCharType="end"/>
      </w:r>
      <w:r w:rsidR="00F54094">
        <w:t>)</w:t>
      </w:r>
      <w:r w:rsidR="00693E84">
        <w:t>.</w:t>
      </w:r>
      <w:r>
        <w:t xml:space="preserve"> </w:t>
      </w:r>
    </w:p>
    <w:p w:rsidR="003C7606" w:rsidP="003C7606" w:rsidRDefault="003C7606" w14:paraId="4258F893" w14:textId="5D246F6F">
      <w:r>
        <w:t>To further analyse where the PV power production variability is heading, the National Energy and Climate Plans (NECPs) of each country in the EU is 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multiply with the current PV installed capacity to get an estimate. An overview of the data used can be found in </w:t>
      </w:r>
      <w:r>
        <w:fldChar w:fldCharType="begin"/>
      </w:r>
      <w:r>
        <w:instrText xml:space="preserve"> REF _Ref67223998 \h </w:instrText>
      </w:r>
      <w:r>
        <w:fldChar w:fldCharType="separate"/>
      </w:r>
      <w:r w:rsidR="00927BA2">
        <w:t xml:space="preserve">Table </w:t>
      </w:r>
      <w:r w:rsidR="00927BA2">
        <w:rPr>
          <w:noProof/>
        </w:rPr>
        <w:t>2</w:t>
      </w:r>
      <w:r>
        <w:fldChar w:fldCharType="end"/>
      </w:r>
      <w:r>
        <w:t xml:space="preserve">, page </w:t>
      </w:r>
      <w:r>
        <w:fldChar w:fldCharType="begin"/>
      </w:r>
      <w:r>
        <w:instrText xml:space="preserve"> PAGEREF _Ref68426652 \h </w:instrText>
      </w:r>
      <w:r>
        <w:fldChar w:fldCharType="separate"/>
      </w:r>
      <w:r w:rsidR="00927BA2">
        <w:rPr>
          <w:noProof/>
        </w:rPr>
        <w:t>15</w:t>
      </w:r>
      <w:r>
        <w:fldChar w:fldCharType="end"/>
      </w:r>
      <w:r>
        <w:t xml:space="preserve">. </w:t>
      </w:r>
    </w:p>
    <w:p w:rsidR="0072317F" w:rsidP="0072317F" w:rsidRDefault="0072317F" w14:paraId="0F5FC09C" w14:textId="746D62E3">
      <w:bookmarkStart w:name="_Ref62380044" w:id="19"/>
      <w:bookmarkStart w:name="_Ref67218549" w:id="20"/>
      <w:r>
        <w:t xml:space="preserve">Furthermore, the estimates where we need to be in 2050 presented in the “Energy Transformation Roadmap to 2050”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rsidRPr="001F5649">
        <w:rPr>
          <w:noProof/>
        </w:rPr>
        <w:t>(Ram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927BA2">
        <w:t xml:space="preserve">Table </w:t>
      </w:r>
      <w:r w:rsidR="00927BA2">
        <w:rPr>
          <w:noProof/>
        </w:rPr>
        <w:t>1</w:t>
      </w:r>
      <w:r w:rsidR="00F15422">
        <w:fldChar w:fldCharType="end"/>
      </w:r>
      <w:r w:rsidR="00653969">
        <w:t>.</w:t>
      </w:r>
    </w:p>
    <w:p w:rsidR="0072317F" w:rsidP="0044734E" w:rsidRDefault="0072317F" w14:paraId="3B7EED3B" w14:textId="77777777">
      <w:pPr>
        <w:pStyle w:val="Beschriftung"/>
        <w:keepNext/>
      </w:pPr>
    </w:p>
    <w:p w:rsidR="0044734E" w:rsidP="0044734E" w:rsidRDefault="0044734E" w14:paraId="1D49B92D" w14:textId="03CE49BF">
      <w:pPr>
        <w:pStyle w:val="Beschriftung"/>
        <w:keepNext/>
      </w:pPr>
      <w:bookmarkStart w:name="_Ref68512625" w:id="21"/>
      <w:bookmarkStart w:name="_Ref68512997" w:id="22"/>
      <w:r>
        <w:t xml:space="preserve">Table </w:t>
      </w:r>
      <w:r>
        <w:fldChar w:fldCharType="begin"/>
      </w:r>
      <w:r>
        <w:instrText> SEQ Table \* ARABIC </w:instrText>
      </w:r>
      <w:r>
        <w:fldChar w:fldCharType="separate"/>
      </w:r>
      <w:r w:rsidR="00927BA2">
        <w:rPr>
          <w:noProof/>
        </w:rPr>
        <w:t>1</w:t>
      </w:r>
      <w:r>
        <w:fldChar w:fldCharType="end"/>
      </w:r>
      <w:bookmarkEnd w:id="19"/>
      <w:bookmarkEnd w:id="21"/>
      <w:r w:rsidR="00F15422">
        <w:rPr>
          <w:noProof/>
        </w:rPr>
        <w:t>:</w:t>
      </w:r>
      <w:r>
        <w:t xml:space="preserve"> Estimates of needed installed PV capacities for the year 2050</w:t>
      </w:r>
      <w:r>
        <w:rPr>
          <w:noProof/>
        </w:rPr>
        <w:t>.</w:t>
      </w:r>
      <w:bookmarkEnd w:id="20"/>
      <w:bookmarkEnd w:id="22"/>
    </w:p>
    <w:tbl>
      <w:tblPr>
        <w:tblStyle w:val="Gitternetztabelle5dunkelAkzent3"/>
        <w:tblW w:w="10104" w:type="dxa"/>
        <w:tblLook w:val="04A0" w:firstRow="1" w:lastRow="0" w:firstColumn="1" w:lastColumn="0" w:noHBand="0" w:noVBand="1"/>
      </w:tblPr>
      <w:tblGrid>
        <w:gridCol w:w="3397"/>
        <w:gridCol w:w="2835"/>
        <w:gridCol w:w="3872"/>
      </w:tblGrid>
      <w:tr w:rsidR="0044734E" w:rsidTr="00ED08F0" w14:paraId="54DCFB0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Pr="009349BE" w:rsidR="0044734E" w:rsidP="001F5649" w:rsidRDefault="0044734E" w14:paraId="3051B49D" w14:textId="0D90DC89">
            <w:pPr>
              <w:spacing w:line="240" w:lineRule="auto"/>
              <w:ind w:firstLine="0"/>
              <w:jc w:val="left"/>
              <w:rPr>
                <w:color w:val="212529"/>
                <w:lang w:eastAsia="de-CH"/>
              </w:rPr>
            </w:pPr>
          </w:p>
        </w:tc>
        <w:tc>
          <w:tcPr>
            <w:tcW w:w="2835" w:type="dxa"/>
          </w:tcPr>
          <w:p w:rsidRPr="009349BE" w:rsidR="0044734E" w:rsidP="001F5649" w:rsidRDefault="009349BE" w14:paraId="498AA687" w14:textId="575F7097">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Pr="009349BE" w:rsidR="0044734E">
              <w:rPr>
                <w:color w:val="212529"/>
                <w:lang w:eastAsia="de-CH"/>
              </w:rPr>
              <w:t xml:space="preserve"> 2050 [TW]</w:t>
            </w:r>
          </w:p>
        </w:tc>
        <w:tc>
          <w:tcPr>
            <w:tcW w:w="3872" w:type="dxa"/>
          </w:tcPr>
          <w:p w:rsidRPr="009349BE" w:rsidR="0044734E" w:rsidP="001F5649" w:rsidRDefault="0044734E" w14:paraId="67236B6C" w14:textId="77777777">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rsidTr="00ED08F0" w14:paraId="2AE24391" w14:textId="77777777">
        <w:trPr>
          <w:cnfStyle w:val="000000100000" w:firstRow="0" w:lastRow="0" w:firstColumn="0" w:lastColumn="0" w:oddVBand="0" w:evenVBand="0" w:oddHBand="1" w:evenHBand="0" w:firstRowFirstColumn="0" w:firstRowLastColumn="0" w:lastRowFirstColumn="0" w:lastRowLastColumn="0"/>
          <w:trHeight w:val="1077" w:hRule="exact"/>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9349BE" w:rsidR="0044734E" w:rsidP="009349BE" w:rsidRDefault="0044734E" w14:paraId="3C9731DB" w14:textId="59DBC2B9">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Pr="009349BE" w:rsidR="001F5649">
              <w:rPr>
                <w:color w:val="212529"/>
                <w:lang w:eastAsia="de-CH"/>
              </w:rPr>
              <w:t xml:space="preserve"> </w:t>
            </w:r>
            <w:r w:rsidRPr="009349BE" w:rsidR="001F5649">
              <w:rPr>
                <w:color w:val="212529"/>
                <w:lang w:eastAsia="de-CH"/>
              </w:rPr>
              <w:br/>
            </w:r>
            <w:r w:rsidRPr="009349BE" w:rsidR="001F5649">
              <w:rPr>
                <w:noProof/>
                <w:color w:val="212529"/>
                <w:lang w:eastAsia="de-CH"/>
              </w:rPr>
              <w:fldChar w:fldCharType="begin" w:fldLock="1"/>
            </w:r>
            <w:r w:rsidRPr="009349BE" w:rsidR="001F5649">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9349BE" w:rsidR="001F5649">
              <w:rPr>
                <w:noProof/>
                <w:color w:val="212529"/>
                <w:lang w:eastAsia="de-CH"/>
              </w:rPr>
              <w:fldChar w:fldCharType="separate"/>
            </w:r>
            <w:r w:rsidRPr="009349BE" w:rsidR="001F5649">
              <w:rPr>
                <w:b w:val="0"/>
                <w:noProof/>
                <w:color w:val="212529"/>
                <w:lang w:eastAsia="de-CH"/>
              </w:rPr>
              <w:t>(SolarPower Europe and LUT University, 2020)</w:t>
            </w:r>
            <w:r w:rsidRPr="009349BE" w:rsidR="001F5649">
              <w:rPr>
                <w:noProof/>
                <w:color w:val="212529"/>
                <w:lang w:eastAsia="de-CH"/>
              </w:rPr>
              <w:fldChar w:fldCharType="end"/>
            </w:r>
          </w:p>
        </w:tc>
        <w:tc>
          <w:tcPr>
            <w:tcW w:w="2835" w:type="dxa"/>
            <w:vAlign w:val="center"/>
          </w:tcPr>
          <w:p w:rsidRPr="009349BE" w:rsidR="0044734E" w:rsidP="001F5649" w:rsidRDefault="0044734E" w14:paraId="0F607122" w14:textId="77777777">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rsidRPr="009349BE" w:rsidR="0044734E" w:rsidP="00D37B92" w:rsidRDefault="0044734E" w14:paraId="01E0DF46" w14:textId="49D2A305">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rsidTr="00ED08F0" w14:paraId="7EA3D7A7" w14:textId="77777777">
        <w:trPr>
          <w:trHeight w:val="979" w:hRule="exact"/>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9349BE" w:rsidR="0044734E" w:rsidP="009349BE" w:rsidRDefault="0044734E" w14:paraId="4546E1ED" w14:textId="67B1E05F">
            <w:pPr>
              <w:spacing w:line="240" w:lineRule="auto"/>
              <w:ind w:firstLine="0"/>
              <w:jc w:val="left"/>
              <w:rPr>
                <w:color w:val="212529"/>
                <w:lang w:eastAsia="de-CH"/>
              </w:rPr>
            </w:pPr>
            <w:r w:rsidRPr="009349BE">
              <w:rPr>
                <w:color w:val="212529"/>
                <w:lang w:eastAsia="de-CH"/>
              </w:rPr>
              <w:t>IRENA</w:t>
            </w:r>
            <w:r w:rsidRPr="009349BE" w:rsidR="001F5649">
              <w:rPr>
                <w:color w:val="212529"/>
                <w:lang w:eastAsia="de-CH"/>
              </w:rPr>
              <w:t xml:space="preserve"> </w:t>
            </w:r>
            <w:r w:rsidRPr="009349BE" w:rsidR="001F5649">
              <w:rPr>
                <w:color w:val="212529"/>
                <w:lang w:eastAsia="de-CH"/>
              </w:rPr>
              <w:br/>
            </w:r>
            <w:r w:rsidRPr="009349BE" w:rsidR="001F5649">
              <w:rPr>
                <w:noProof/>
                <w:color w:val="212529"/>
                <w:lang w:eastAsia="de-CH"/>
              </w:rPr>
              <w:fldChar w:fldCharType="begin" w:fldLock="1"/>
            </w:r>
            <w:r w:rsidRPr="009349BE" w:rsidR="001F5649">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Pr="009349BE" w:rsidR="001F5649">
              <w:rPr>
                <w:noProof/>
                <w:color w:val="212529"/>
                <w:lang w:eastAsia="de-CH"/>
              </w:rPr>
              <w:fldChar w:fldCharType="separate"/>
            </w:r>
            <w:r w:rsidRPr="009349BE" w:rsidR="001F5649">
              <w:rPr>
                <w:b w:val="0"/>
                <w:noProof/>
                <w:color w:val="212529"/>
                <w:lang w:eastAsia="de-CH"/>
              </w:rPr>
              <w:t>(IRENA, 2020a)</w:t>
            </w:r>
            <w:r w:rsidRPr="009349BE" w:rsidR="001F5649">
              <w:rPr>
                <w:noProof/>
                <w:color w:val="212529"/>
                <w:lang w:eastAsia="de-CH"/>
              </w:rPr>
              <w:fldChar w:fldCharType="end"/>
            </w:r>
          </w:p>
        </w:tc>
        <w:tc>
          <w:tcPr>
            <w:tcW w:w="2835" w:type="dxa"/>
            <w:vAlign w:val="center"/>
          </w:tcPr>
          <w:p w:rsidRPr="009349BE" w:rsidR="0044734E" w:rsidP="001F5649" w:rsidRDefault="0044734E" w14:paraId="4B56202E" w14:textId="77777777">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rsidRPr="009349BE" w:rsidR="0044734E" w:rsidP="00D37B92" w:rsidRDefault="0044734E" w14:paraId="421D71CF" w14:textId="77777777">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rsidTr="00ED08F0" w14:paraId="400AE839" w14:textId="77777777">
        <w:trPr>
          <w:cnfStyle w:val="000000100000" w:firstRow="0" w:lastRow="0" w:firstColumn="0" w:lastColumn="0" w:oddVBand="0" w:evenVBand="0" w:oddHBand="1" w:evenHBand="0" w:firstRowFirstColumn="0" w:firstRowLastColumn="0" w:lastRowFirstColumn="0" w:lastRowLastColumn="0"/>
          <w:trHeight w:val="993" w:hRule="exact"/>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9349BE" w:rsidR="0044734E" w:rsidP="009349BE" w:rsidRDefault="0044734E" w14:paraId="6E95307B" w14:textId="33C72937">
            <w:pPr>
              <w:spacing w:line="240" w:lineRule="auto"/>
              <w:ind w:firstLine="0"/>
              <w:jc w:val="left"/>
              <w:rPr>
                <w:color w:val="212529"/>
                <w:lang w:eastAsia="de-CH"/>
              </w:rPr>
            </w:pPr>
            <w:r w:rsidRPr="009349BE">
              <w:rPr>
                <w:color w:val="212529"/>
                <w:lang w:eastAsia="de-CH"/>
              </w:rPr>
              <w:t>Energy Watch Group</w:t>
            </w:r>
            <w:r w:rsidRPr="009349BE" w:rsidR="001F5649">
              <w:rPr>
                <w:color w:val="212529"/>
                <w:lang w:eastAsia="de-CH"/>
              </w:rPr>
              <w:t xml:space="preserve"> </w:t>
            </w:r>
            <w:r w:rsidRPr="009349BE" w:rsidR="001F5649">
              <w:rPr>
                <w:color w:val="212529"/>
                <w:lang w:eastAsia="de-CH"/>
              </w:rPr>
              <w:br/>
            </w:r>
            <w:r w:rsidRPr="009349BE" w:rsidR="001F5649">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Pr="009349BE" w:rsidR="001F5649">
              <w:rPr>
                <w:color w:val="212529"/>
                <w:lang w:eastAsia="de-CH"/>
              </w:rPr>
              <w:fldChar w:fldCharType="separate"/>
            </w:r>
            <w:r w:rsidRPr="009349BE" w:rsidR="001F5649">
              <w:rPr>
                <w:b w:val="0"/>
                <w:noProof/>
                <w:color w:val="212529"/>
                <w:lang w:eastAsia="de-CH"/>
              </w:rPr>
              <w:t>(Ram et al., 2017)</w:t>
            </w:r>
            <w:r w:rsidRPr="009349BE" w:rsidR="001F5649">
              <w:rPr>
                <w:color w:val="212529"/>
                <w:lang w:eastAsia="de-CH"/>
              </w:rPr>
              <w:fldChar w:fldCharType="end"/>
            </w:r>
          </w:p>
        </w:tc>
        <w:tc>
          <w:tcPr>
            <w:tcW w:w="2835" w:type="dxa"/>
            <w:vAlign w:val="center"/>
          </w:tcPr>
          <w:p w:rsidRPr="009349BE" w:rsidR="0044734E" w:rsidP="001F5649" w:rsidRDefault="0044734E" w14:paraId="6C71C09D" w14:textId="77777777">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rsidRPr="009349BE" w:rsidR="0044734E" w:rsidP="00D37B92" w:rsidRDefault="0044734E" w14:paraId="62F73075" w14:textId="77777777">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rsidR="00AD5CB2" w:rsidP="00693E84" w:rsidRDefault="00AD5CB2" w14:paraId="53148B75" w14:textId="77777777"/>
    <w:p w:rsidR="00425033" w:rsidP="00425033" w:rsidRDefault="008945C8" w14:paraId="54FFACA9" w14:textId="79B6AC6C">
      <w:pPr>
        <w:pStyle w:val="berschrift3"/>
      </w:pPr>
      <w:bookmarkStart w:name="_Ref62381130" w:id="23"/>
      <w:bookmarkStart w:name="_Toc68517846" w:id="24"/>
      <w:r>
        <w:rPr>
          <w:rStyle w:val="berschrift3Zchn"/>
        </w:rPr>
        <w:t>Electricity consumption data</w:t>
      </w:r>
      <w:bookmarkEnd w:id="23"/>
      <w:bookmarkEnd w:id="24"/>
    </w:p>
    <w:p w:rsidR="00D37B92" w:rsidP="00425033" w:rsidRDefault="00144B65" w14:paraId="3C4C757B" w14:textId="76E72114">
      <w:r w:rsidRPr="00144B65">
        <w:t>Electricity consumption data</w:t>
      </w:r>
      <w:r>
        <w:t xml:space="preserve"> are taken from the </w:t>
      </w:r>
      <w:r w:rsidRPr="00425033" w:rsidR="00425033">
        <w:t>open-power-system-data</w:t>
      </w:r>
      <w:r>
        <w:t xml:space="preserve"> (</w:t>
      </w:r>
      <w:proofErr w:type="spellStart"/>
      <w:r w:rsidR="00B157AF">
        <w:fldChar w:fldCharType="begin"/>
      </w:r>
      <w:r w:rsidR="00B157AF">
        <w:instrText xml:space="preserve"> HYPERLINK "https://open-power-system-data.org/" </w:instrText>
      </w:r>
      <w:r w:rsidR="00B157AF">
        <w:fldChar w:fldCharType="separate"/>
      </w:r>
      <w:r w:rsidRPr="00144B65">
        <w:rPr>
          <w:rStyle w:val="Hyperlink"/>
        </w:rPr>
        <w:t>opsd</w:t>
      </w:r>
      <w:proofErr w:type="spellEnd"/>
      <w:r w:rsidR="00B157AF">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Pr="009F5F21" w:rsidR="009F5F21">
        <w:t xml:space="preserve">statistical office of the European Union </w:t>
      </w:r>
      <w:r w:rsidR="00D767BD">
        <w:t>(</w:t>
      </w:r>
      <w:hyperlink w:history="1" r:id="rId14">
        <w:r w:rsidRPr="00490150" w:rsidR="00D767BD">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rsidR="00D37B92" w:rsidRDefault="00D37B92" w14:paraId="27D0C9F0" w14:textId="77777777">
      <w:pPr>
        <w:spacing w:after="160" w:line="259" w:lineRule="auto"/>
        <w:ind w:firstLine="0"/>
        <w:jc w:val="left"/>
      </w:pPr>
      <w:r>
        <w:br w:type="page"/>
      </w:r>
    </w:p>
    <w:p w:rsidR="00486A70" w:rsidP="00486A70" w:rsidRDefault="00486A70" w14:paraId="011B5BE4" w14:textId="0915E437">
      <w:pPr>
        <w:pStyle w:val="Beschriftung"/>
        <w:keepNext/>
      </w:pPr>
      <w:bookmarkStart w:name="_Ref67223998" w:id="25"/>
      <w:bookmarkStart w:name="_Ref68426652" w:id="26"/>
      <w:r>
        <w:lastRenderedPageBreak/>
        <w:t xml:space="preserve">Table </w:t>
      </w:r>
      <w:r>
        <w:fldChar w:fldCharType="begin"/>
      </w:r>
      <w:r>
        <w:instrText> SEQ Table \* ARABIC </w:instrText>
      </w:r>
      <w:r>
        <w:fldChar w:fldCharType="separate"/>
      </w:r>
      <w:r w:rsidR="00927BA2">
        <w:rPr>
          <w:noProof/>
        </w:rPr>
        <w:t>2</w:t>
      </w:r>
      <w:r>
        <w:fldChar w:fldCharType="end"/>
      </w:r>
      <w:bookmarkEnd w:id="25"/>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Pr="001B7C87" w:rsid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26"/>
    </w:p>
    <w:tbl>
      <w:tblPr>
        <w:tblStyle w:val="Gitternetztabelle5dunkelAkzent3"/>
        <w:tblW w:w="10958" w:type="dxa"/>
        <w:tblInd w:w="-635" w:type="dxa"/>
        <w:tblLook w:val="04A0" w:firstRow="1" w:lastRow="0" w:firstColumn="1" w:lastColumn="0" w:noHBand="0" w:noVBand="1"/>
      </w:tblPr>
      <w:tblGrid>
        <w:gridCol w:w="3020"/>
        <w:gridCol w:w="2275"/>
        <w:gridCol w:w="3007"/>
        <w:gridCol w:w="2656"/>
      </w:tblGrid>
      <w:tr w:rsidRPr="00F66518" w:rsidR="00105D94" w:rsidTr="00105D94" w14:paraId="676C76B8" w14:textId="77777777">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rsidRPr="00F66518" w:rsidR="00F66518" w:rsidP="00FB291E" w:rsidRDefault="00F66518" w14:paraId="3A365E8B" w14:textId="0EC3B329">
            <w:pPr>
              <w:spacing w:line="240" w:lineRule="auto"/>
              <w:ind w:firstLine="0"/>
              <w:jc w:val="center"/>
              <w:rPr>
                <w:color w:val="000000"/>
                <w:lang w:eastAsia="de-CH"/>
              </w:rPr>
            </w:pPr>
          </w:p>
        </w:tc>
        <w:tc>
          <w:tcPr>
            <w:tcW w:w="2275" w:type="dxa"/>
            <w:noWrap/>
            <w:vAlign w:val="center"/>
            <w:hideMark/>
          </w:tcPr>
          <w:p w:rsidRPr="00F66518" w:rsidR="00F66518" w:rsidP="00FB291E" w:rsidRDefault="00F66518" w14:paraId="52D5DC34" w14:textId="62564D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Pr="00A429DD" w:rsidR="00A429DD">
              <w:rPr>
                <w:color w:val="000000"/>
                <w:lang w:eastAsia="de-CH"/>
              </w:rPr>
              <w:t>[</w:t>
            </w:r>
            <w:r w:rsidRPr="00F66518">
              <w:rPr>
                <w:color w:val="000000"/>
                <w:lang w:eastAsia="de-CH"/>
              </w:rPr>
              <w:t>MW</w:t>
            </w:r>
            <w:r w:rsidRPr="00A429DD" w:rsidR="00A429DD">
              <w:rPr>
                <w:color w:val="000000"/>
                <w:lang w:eastAsia="de-CH"/>
              </w:rPr>
              <w:t>]</w:t>
            </w:r>
          </w:p>
        </w:tc>
        <w:tc>
          <w:tcPr>
            <w:tcW w:w="3007" w:type="dxa"/>
            <w:noWrap/>
            <w:vAlign w:val="center"/>
            <w:hideMark/>
          </w:tcPr>
          <w:p w:rsidRPr="00F66518" w:rsidR="00F66518" w:rsidP="00FB291E" w:rsidRDefault="00F66518" w14:paraId="716D8B55" w14:textId="07ADDD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Pr="00A429DD" w:rsidR="00A429DD">
              <w:rPr>
                <w:color w:val="000000"/>
                <w:lang w:eastAsia="de-CH"/>
              </w:rPr>
              <w:t>]</w:t>
            </w:r>
          </w:p>
        </w:tc>
        <w:tc>
          <w:tcPr>
            <w:tcW w:w="2656" w:type="dxa"/>
            <w:noWrap/>
            <w:vAlign w:val="center"/>
            <w:hideMark/>
          </w:tcPr>
          <w:p w:rsidRPr="00A429DD" w:rsidR="00F66518" w:rsidP="00FB291E" w:rsidRDefault="00F66518" w14:paraId="6739BBAB" w14:textId="3A54AE5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rsidRPr="00F66518" w:rsidR="00A429DD" w:rsidP="00FB291E" w:rsidRDefault="00105D94" w14:paraId="128730EC" w14:textId="09A99EA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Pr="00F66518" w:rsidR="00A429DD" w:rsidTr="00105D94" w14:paraId="3C7AA518"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7135865" w14:textId="77777777">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rsidRPr="00F66518" w:rsidR="00A429DD" w:rsidP="00A429DD" w:rsidRDefault="00A429DD" w14:paraId="4C32F594" w14:textId="2CE3441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rsidRPr="00F66518" w:rsidR="00A429DD" w:rsidP="00A429DD" w:rsidRDefault="00A429DD" w14:paraId="5A041544" w14:textId="3901C36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rsidRPr="00F66518" w:rsidR="00A429DD" w:rsidP="00A429DD" w:rsidRDefault="00A429DD" w14:paraId="69B0BE1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Pr="00F66518" w:rsidR="00A429DD" w:rsidTr="00105D94" w14:paraId="28C5DF20"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81C70E5" w14:textId="77777777">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rsidRPr="00F66518" w:rsidR="00A429DD" w:rsidP="00A429DD" w:rsidRDefault="00A429DD" w14:paraId="0623DF9B" w14:textId="419E139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rsidRPr="00F66518" w:rsidR="00A429DD" w:rsidP="00A429DD" w:rsidRDefault="00A429DD" w14:paraId="2945EBB1" w14:textId="34C5FAF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rsidRPr="00F66518" w:rsidR="00A429DD" w:rsidP="00A429DD" w:rsidRDefault="00A429DD" w14:paraId="7A6FA97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7DF1DD7D"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A0DA9D0" w14:textId="255E8C4A">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rsidRPr="00F66518" w:rsidR="00A429DD" w:rsidP="00A429DD" w:rsidRDefault="00A429DD" w14:paraId="09386C94" w14:textId="7455C3E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rsidRPr="00F66518" w:rsidR="00A429DD" w:rsidP="00A429DD" w:rsidRDefault="00A429DD" w14:paraId="54AA1F57" w14:textId="063A919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rsidRPr="00F66518" w:rsidR="00A429DD" w:rsidP="00A429DD" w:rsidRDefault="00A429DD" w14:paraId="1D81219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Pr="00F66518" w:rsidR="00A429DD" w:rsidTr="00105D94" w14:paraId="0DA1AACE"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2CB037D" w14:textId="77777777">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rsidRPr="00F66518" w:rsidR="00A429DD" w:rsidP="00A429DD" w:rsidRDefault="00A429DD" w14:paraId="0151AEA7" w14:textId="34F1E86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rsidRPr="00F66518" w:rsidR="00A429DD" w:rsidP="00A429DD" w:rsidRDefault="00A429DD" w14:paraId="35A5E0C9" w14:textId="3E38342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rsidRPr="00F66518" w:rsidR="00A429DD" w:rsidP="00A429DD" w:rsidRDefault="00A429DD" w14:paraId="37AD47A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Pr="00F66518" w:rsidR="00A429DD" w:rsidTr="00105D94" w14:paraId="1EB8CEE5"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0E2266F9" w14:textId="77777777">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rsidRPr="00F66518" w:rsidR="00A429DD" w:rsidP="00A429DD" w:rsidRDefault="00A429DD" w14:paraId="58D51288" w14:textId="6E6965D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rsidRPr="00F66518" w:rsidR="00A429DD" w:rsidP="00A429DD" w:rsidRDefault="00A429DD" w14:paraId="0134CE77" w14:textId="109C7A0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rsidRPr="00F66518" w:rsidR="00A429DD" w:rsidP="00A429DD" w:rsidRDefault="00A429DD" w14:paraId="61E163A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Pr="00F66518" w:rsidR="00A429DD" w:rsidTr="00105D94" w14:paraId="794B99A5"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2E5E23C" w14:textId="77777777">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rsidRPr="00F66518" w:rsidR="00A429DD" w:rsidP="00A429DD" w:rsidRDefault="00A429DD" w14:paraId="3824F6BB" w14:textId="1830E2A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rsidRPr="00F66518" w:rsidR="00A429DD" w:rsidP="00A429DD" w:rsidRDefault="00A429DD" w14:paraId="7D1A4317" w14:textId="3A35B90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rsidRPr="00F66518" w:rsidR="00A429DD" w:rsidP="00A429DD" w:rsidRDefault="00A429DD" w14:paraId="738CBD6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Pr="00F66518" w:rsidR="00A429DD" w:rsidTr="00105D94" w14:paraId="72D3B8AA"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64523ECF" w14:textId="77777777">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rsidRPr="00F66518" w:rsidR="00A429DD" w:rsidP="00A429DD" w:rsidRDefault="00A429DD" w14:paraId="42406C62" w14:textId="3955DC5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rsidRPr="00F66518" w:rsidR="00A429DD" w:rsidP="00A429DD" w:rsidRDefault="00A429DD" w14:paraId="3C8AB5A2" w14:textId="723C40F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rsidRPr="00F66518" w:rsidR="00A429DD" w:rsidP="00A429DD" w:rsidRDefault="00A429DD" w14:paraId="3066CD0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Pr="00F66518" w:rsidR="00A429DD" w:rsidTr="00105D94" w14:paraId="1B21081B"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F604406" w14:textId="77777777">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rsidRPr="00F66518" w:rsidR="00A429DD" w:rsidP="00A429DD" w:rsidRDefault="00A429DD" w14:paraId="6B1E742B" w14:textId="71A4D3D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rsidRPr="00F66518" w:rsidR="00A429DD" w:rsidP="00A429DD" w:rsidRDefault="00A429DD" w14:paraId="0A5B753C" w14:textId="349D49F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rsidRPr="00F66518" w:rsidR="00A429DD" w:rsidP="00A429DD" w:rsidRDefault="00A429DD" w14:paraId="71AD2994"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Pr="00F66518" w:rsidR="00A429DD" w:rsidTr="00105D94" w14:paraId="2CCE6DE7"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5D40B8AB" w14:textId="77777777">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rsidRPr="00F66518" w:rsidR="00A429DD" w:rsidP="00A429DD" w:rsidRDefault="00A429DD" w14:paraId="16F94F31" w14:textId="4CEC391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rsidRPr="00F66518" w:rsidR="00A429DD" w:rsidP="00A429DD" w:rsidRDefault="00A429DD" w14:paraId="755FC0D2" w14:textId="4B4F395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rsidRPr="00F66518" w:rsidR="00A429DD" w:rsidP="00A429DD" w:rsidRDefault="00A429DD" w14:paraId="7575371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Pr="00F66518" w:rsidR="00A429DD" w:rsidTr="00105D94" w14:paraId="07BB60DC"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065B11F6" w14:textId="77777777">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rsidRPr="00F66518" w:rsidR="00A429DD" w:rsidP="00A429DD" w:rsidRDefault="00A429DD" w14:paraId="6ECCB214" w14:textId="0787B5D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rsidRPr="00F66518" w:rsidR="00A429DD" w:rsidP="00A429DD" w:rsidRDefault="00A429DD" w14:paraId="3DD88D72" w14:textId="4E58D5B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rsidRPr="00F66518" w:rsidR="00A429DD" w:rsidP="00A429DD" w:rsidRDefault="00A429DD" w14:paraId="37B722B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Pr="00F66518" w:rsidR="00A429DD" w:rsidTr="00105D94" w14:paraId="0F303B2B"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A7F8900" w14:textId="77777777">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rsidRPr="00F66518" w:rsidR="00A429DD" w:rsidP="00A429DD" w:rsidRDefault="00A429DD" w14:paraId="49B79DDD" w14:textId="6230B78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rsidRPr="00F66518" w:rsidR="00A429DD" w:rsidP="00A429DD" w:rsidRDefault="00A429DD" w14:paraId="24301176" w14:textId="730D963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rsidRPr="00F66518" w:rsidR="00A429DD" w:rsidP="00A429DD" w:rsidRDefault="00A429DD" w14:paraId="631A9E1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Pr="00F66518" w:rsidR="00A429DD" w:rsidTr="00105D94" w14:paraId="3D926645"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85A8D6E" w14:textId="77777777">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rsidRPr="00F66518" w:rsidR="00A429DD" w:rsidP="00A429DD" w:rsidRDefault="00A429DD" w14:paraId="54F08043" w14:textId="072B015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rsidRPr="00F66518" w:rsidR="00A429DD" w:rsidP="00A429DD" w:rsidRDefault="00A429DD" w14:paraId="2975793C" w14:textId="47D7F8C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rsidRPr="00F66518" w:rsidR="00A429DD" w:rsidP="00A429DD" w:rsidRDefault="00A429DD" w14:paraId="1AB8C60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Pr="00F66518" w:rsidR="00A429DD" w:rsidTr="00105D94" w14:paraId="53B06692"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46A297A" w14:textId="77777777">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rsidRPr="00F66518" w:rsidR="00A429DD" w:rsidP="00A429DD" w:rsidRDefault="00A429DD" w14:paraId="67C600F0" w14:textId="29F3780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rsidRPr="00F66518" w:rsidR="00A429DD" w:rsidP="00A429DD" w:rsidRDefault="00A429DD" w14:paraId="321EEC4D" w14:textId="412293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rsidRPr="00F66518" w:rsidR="00A429DD" w:rsidP="00A429DD" w:rsidRDefault="00A429DD" w14:paraId="675C1C2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Pr="00F66518" w:rsidR="00A429DD" w:rsidTr="00105D94" w14:paraId="55C25BFD"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15BD28C" w14:textId="77777777">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rsidRPr="00F66518" w:rsidR="00A429DD" w:rsidP="00A429DD" w:rsidRDefault="00A429DD" w14:paraId="2AA900BB" w14:textId="7AF3999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rsidRPr="00F66518" w:rsidR="00A429DD" w:rsidP="00A429DD" w:rsidRDefault="00A429DD" w14:paraId="308DBE6E" w14:textId="50039FC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rsidRPr="00F66518" w:rsidR="00A429DD" w:rsidP="00A429DD" w:rsidRDefault="00A429DD" w14:paraId="48CF5A2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3C620BDE"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C4FE03D" w14:textId="77777777">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rsidRPr="00F66518" w:rsidR="00A429DD" w:rsidP="00A429DD" w:rsidRDefault="00A429DD" w14:paraId="3F5A4A25" w14:textId="01D0A82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rsidRPr="00F66518" w:rsidR="00A429DD" w:rsidP="00A429DD" w:rsidRDefault="00A429DD" w14:paraId="05DB39F2" w14:textId="091CA5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rsidRPr="00F66518" w:rsidR="00A429DD" w:rsidP="00A429DD" w:rsidRDefault="00A429DD" w14:paraId="464ABDD9"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Pr="00F66518" w:rsidR="00A429DD" w:rsidTr="00105D94" w14:paraId="7B0601FF"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86E1BEB" w14:textId="77777777">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rsidRPr="00F66518" w:rsidR="00A429DD" w:rsidP="00A429DD" w:rsidRDefault="00A429DD" w14:paraId="5331B8CC" w14:textId="5CE177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rsidRPr="00F66518" w:rsidR="00A429DD" w:rsidP="00A429DD" w:rsidRDefault="00A429DD" w14:paraId="358B4D51" w14:textId="7D4BCED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rsidRPr="00F66518" w:rsidR="00A429DD" w:rsidP="00A429DD" w:rsidRDefault="00A429DD" w14:paraId="3C21E2C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46C87D01"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08790B1" w14:textId="77777777">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rsidRPr="00F66518" w:rsidR="00A429DD" w:rsidP="00A429DD" w:rsidRDefault="00A429DD" w14:paraId="5BC6B648" w14:textId="6466BB1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rsidRPr="00F66518" w:rsidR="00A429DD" w:rsidP="00A429DD" w:rsidRDefault="00A429DD" w14:paraId="714BDC24" w14:textId="7EEE00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rsidRPr="00F66518" w:rsidR="00A429DD" w:rsidP="00A429DD" w:rsidRDefault="00A429DD" w14:paraId="0649582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7949C964"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4707438" w14:textId="77777777">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rsidRPr="00F66518" w:rsidR="00A429DD" w:rsidP="00A429DD" w:rsidRDefault="00A429DD" w14:paraId="39274E8D" w14:textId="46D2E58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rsidRPr="00F66518" w:rsidR="00A429DD" w:rsidP="00A429DD" w:rsidRDefault="00A429DD" w14:paraId="33FD58A1" w14:textId="6FD6008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rsidRPr="00F66518" w:rsidR="00A429DD" w:rsidP="00A429DD" w:rsidRDefault="00A429DD" w14:paraId="193DF76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Pr="00F66518" w:rsidR="00A429DD" w:rsidTr="00105D94" w14:paraId="02374D29"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EBFF565" w14:textId="77777777">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rsidRPr="00F66518" w:rsidR="00A429DD" w:rsidP="00A429DD" w:rsidRDefault="00A429DD" w14:paraId="4535E51B" w14:textId="267415D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rsidRPr="00F66518" w:rsidR="00A429DD" w:rsidP="00A429DD" w:rsidRDefault="00A429DD" w14:paraId="3FA3063D" w14:textId="56CDFC4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rsidRPr="00F66518" w:rsidR="00A429DD" w:rsidP="00A429DD" w:rsidRDefault="00A429DD" w14:paraId="6C332C4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Pr="00F66518" w:rsidR="00A429DD" w:rsidTr="00105D94" w14:paraId="64980008"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E97C097" w14:textId="77777777">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rsidRPr="00F66518" w:rsidR="00A429DD" w:rsidP="00A429DD" w:rsidRDefault="00A429DD" w14:paraId="3EC41828" w14:textId="2501053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rsidRPr="00F66518" w:rsidR="00A429DD" w:rsidP="00A429DD" w:rsidRDefault="00A429DD" w14:paraId="03DF82F6" w14:textId="45CAB92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rsidRPr="00F66518" w:rsidR="00A429DD" w:rsidP="00A429DD" w:rsidRDefault="00A429DD" w14:paraId="30AFD55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Pr="00F66518" w:rsidR="00A429DD" w:rsidTr="00105D94" w14:paraId="135E6CF7"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36463129" w14:textId="77777777">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rsidRPr="00F66518" w:rsidR="00A429DD" w:rsidP="00A429DD" w:rsidRDefault="00A429DD" w14:paraId="3DD8CE35" w14:textId="2AFA3D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rsidRPr="00F66518" w:rsidR="00A429DD" w:rsidP="00A429DD" w:rsidRDefault="00A429DD" w14:paraId="416B98B4" w14:textId="6EB2395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rsidRPr="00F66518" w:rsidR="00A429DD" w:rsidP="00A429DD" w:rsidRDefault="00A429DD" w14:paraId="57CDF5E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Pr="00F66518" w:rsidR="00A429DD" w:rsidTr="00105D94" w14:paraId="7B9F24FC"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28870A5C" w14:textId="77777777">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rsidRPr="00F66518" w:rsidR="00A429DD" w:rsidP="00A429DD" w:rsidRDefault="00A429DD" w14:paraId="5FA541F6" w14:textId="76BEA39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rsidRPr="00F66518" w:rsidR="00A429DD" w:rsidP="00A429DD" w:rsidRDefault="00A429DD" w14:paraId="61E072B3" w14:textId="3986473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rsidRPr="00F66518" w:rsidR="00A429DD" w:rsidP="00A429DD" w:rsidRDefault="00A429DD" w14:paraId="7A9D324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Pr="00F66518" w:rsidR="00A429DD" w:rsidTr="00105D94" w14:paraId="0C116C67"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235ACB2A" w14:textId="77777777">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rsidRPr="00F66518" w:rsidR="00A429DD" w:rsidP="00A429DD" w:rsidRDefault="00A429DD" w14:paraId="6D30C839" w14:textId="4C54170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rsidRPr="00F66518" w:rsidR="00A429DD" w:rsidP="00A429DD" w:rsidRDefault="00A429DD" w14:paraId="037E14DE" w14:textId="098C630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rsidRPr="00F66518" w:rsidR="00A429DD" w:rsidP="00A429DD" w:rsidRDefault="00A429DD" w14:paraId="16F33A5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3D1BE3AA"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37874A0" w14:textId="77777777">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rsidRPr="00F66518" w:rsidR="00A429DD" w:rsidP="00A429DD" w:rsidRDefault="00A429DD" w14:paraId="0F1EE35D" w14:textId="0007510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rsidRPr="00F66518" w:rsidR="00A429DD" w:rsidP="00A429DD" w:rsidRDefault="00A429DD" w14:paraId="2F0513F8" w14:textId="3026D3F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rsidRPr="00F66518" w:rsidR="00A429DD" w:rsidP="00A429DD" w:rsidRDefault="00A429DD" w14:paraId="70DBD8D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Pr="00F66518" w:rsidR="00A429DD" w:rsidTr="00105D94" w14:paraId="0A721BBC"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71F9C5F3" w14:textId="16A00313">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rsidRPr="00F66518" w:rsidR="00A429DD" w:rsidP="00A429DD" w:rsidRDefault="00A429DD" w14:paraId="162BE946" w14:textId="5271720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rsidRPr="00F66518" w:rsidR="00A429DD" w:rsidP="00A429DD" w:rsidRDefault="00A429DD" w14:paraId="2DA0EEC8" w14:textId="3810795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rsidRPr="00F66518" w:rsidR="00A429DD" w:rsidP="00A429DD" w:rsidRDefault="00A429DD" w14:paraId="11F54C0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Pr="00F66518" w:rsidR="00A429DD" w:rsidTr="00105D94" w14:paraId="2E7893E9"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569EAC73" w14:textId="77777777">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rsidRPr="00F66518" w:rsidR="00A429DD" w:rsidP="00A429DD" w:rsidRDefault="00A429DD" w14:paraId="204A979D" w14:textId="4B03A5C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rsidRPr="00F66518" w:rsidR="00A429DD" w:rsidP="00A429DD" w:rsidRDefault="00A429DD" w14:paraId="68A721B9" w14:textId="0215640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rsidRPr="00F66518" w:rsidR="00A429DD" w:rsidP="00A429DD" w:rsidRDefault="00A429DD" w14:paraId="6EC59F2E"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Pr="00F66518" w:rsidR="00A429DD" w:rsidTr="00105D94" w14:paraId="06C3789F"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62CF1035" w14:textId="77777777">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rsidRPr="00F66518" w:rsidR="00A429DD" w:rsidP="00A429DD" w:rsidRDefault="00A429DD" w14:paraId="3CADB4CB" w14:textId="007434C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rsidRPr="00F66518" w:rsidR="00A429DD" w:rsidP="00A429DD" w:rsidRDefault="00A429DD" w14:paraId="6EFDAD07" w14:textId="4F95D2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rsidRPr="00F66518" w:rsidR="00A429DD" w:rsidP="00A429DD" w:rsidRDefault="00A429DD" w14:paraId="14E3EB38"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Pr="00F66518" w:rsidR="00A429DD" w:rsidTr="00105D94" w14:paraId="09E5732D"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13F724DC" w14:textId="77777777">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rsidRPr="00F66518" w:rsidR="00A429DD" w:rsidP="00A429DD" w:rsidRDefault="00A429DD" w14:paraId="0B4DCF23" w14:textId="08FF9C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rsidRPr="00F66518" w:rsidR="00A429DD" w:rsidP="00A429DD" w:rsidRDefault="00A429DD" w14:paraId="43102291" w14:textId="3F9344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rsidRPr="00F66518" w:rsidR="00A429DD" w:rsidP="00A429DD" w:rsidRDefault="00A429DD" w14:paraId="5D0AFEF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Pr="00F66518" w:rsidR="00A429DD" w:rsidTr="00105D94" w14:paraId="0418B51F"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2804676" w14:textId="77777777">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rsidRPr="00F66518" w:rsidR="00A429DD" w:rsidP="00A429DD" w:rsidRDefault="00A429DD" w14:paraId="4E1BF0C9" w14:textId="0084DE5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rsidRPr="00F66518" w:rsidR="00A429DD" w:rsidP="00A429DD" w:rsidRDefault="00A429DD" w14:paraId="20F139A5" w14:textId="70160D9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rsidRPr="00F66518" w:rsidR="00A429DD" w:rsidP="00A429DD" w:rsidRDefault="00A429DD" w14:paraId="613D349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Pr="00F66518" w:rsidR="00A429DD" w:rsidTr="00105D94" w14:paraId="510BD13B"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2E91551" w14:textId="77777777">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rsidRPr="00F66518" w:rsidR="00A429DD" w:rsidP="00A429DD" w:rsidRDefault="00A429DD" w14:paraId="02E3A0F7" w14:textId="1433F8F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rsidRPr="00F66518" w:rsidR="00A429DD" w:rsidP="00A429DD" w:rsidRDefault="00A429DD" w14:paraId="71A2E3B7" w14:textId="794056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rsidRPr="00F66518" w:rsidR="00A429DD" w:rsidP="00A429DD" w:rsidRDefault="00A429DD" w14:paraId="1106E85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Pr="00F66518" w:rsidR="00A429DD" w:rsidTr="00105D94" w14:paraId="4E113A30"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4D66A1CB" w14:textId="77777777">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rsidRPr="00F66518" w:rsidR="00A429DD" w:rsidP="00A429DD" w:rsidRDefault="00A429DD" w14:paraId="7559CF05" w14:textId="6810E03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rsidRPr="00F66518" w:rsidR="00A429DD" w:rsidP="00A429DD" w:rsidRDefault="00A429DD" w14:paraId="1167F0B3" w14:textId="00CE12A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rsidRPr="00F66518" w:rsidR="00A429DD" w:rsidP="00A429DD" w:rsidRDefault="00A429DD" w14:paraId="5B89BC7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140FB75A"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05F22C6A" w14:textId="77777777">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rsidRPr="00F66518" w:rsidR="00A429DD" w:rsidP="00A429DD" w:rsidRDefault="00A429DD" w14:paraId="369EA458" w14:textId="2692498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rsidRPr="00F66518" w:rsidR="00A429DD" w:rsidP="00A429DD" w:rsidRDefault="00A429DD" w14:paraId="7F138288" w14:textId="0437B85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rsidRPr="00F66518" w:rsidR="00A429DD" w:rsidP="00A429DD" w:rsidRDefault="00A429DD" w14:paraId="2A838EF3"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Pr="00F66518" w:rsidR="00105D94" w:rsidTr="00105D94" w14:paraId="3941A631"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rsidRPr="00F66518" w:rsidR="00A429DD" w:rsidP="00FB291E" w:rsidRDefault="00A429DD" w14:paraId="39F9BE94" w14:textId="77777777">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rsidRPr="00F66518" w:rsidR="00A429DD" w:rsidP="00A429DD" w:rsidRDefault="00A429DD" w14:paraId="3D110729" w14:textId="5A54CA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rsidRPr="00F66518" w:rsidR="00A429DD" w:rsidP="00A429DD" w:rsidRDefault="00A429DD" w14:paraId="514C901A" w14:textId="609DE3B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rsidRPr="00F66518" w:rsidR="00A429DD" w:rsidP="00A429DD" w:rsidRDefault="00A429DD" w14:paraId="014117F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Pr="00F66518" w:rsidR="00A429DD" w:rsidTr="00105D94" w14:paraId="0288D752"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26916D83" w14:textId="77777777">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rsidRPr="00F66518" w:rsidR="00A429DD" w:rsidP="00A429DD" w:rsidRDefault="00A429DD" w14:paraId="3422F303" w14:textId="3D1456C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rsidRPr="00F66518" w:rsidR="00A429DD" w:rsidP="00A429DD" w:rsidRDefault="00A429DD" w14:paraId="3BD18B50" w14:textId="1EE441F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rsidRPr="00F66518" w:rsidR="00A429DD" w:rsidP="00A429DD" w:rsidRDefault="00A429DD" w14:paraId="70DA520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Pr="00F66518" w:rsidR="00A429DD" w:rsidTr="00105D94" w14:paraId="176FBF06"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rsidRPr="00F66518" w:rsidR="00A429DD" w:rsidP="00FB291E" w:rsidRDefault="00A429DD" w14:paraId="56B90814" w14:textId="77777777">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rsidRPr="00F66518" w:rsidR="00A429DD" w:rsidP="00A429DD" w:rsidRDefault="00A429DD" w14:paraId="1377D651" w14:textId="7B2420D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rsidRPr="00F66518" w:rsidR="00A429DD" w:rsidP="00A429DD" w:rsidRDefault="00A429DD" w14:paraId="77658CE2" w14:textId="5ADBC3C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rsidRPr="00F66518" w:rsidR="00A429DD" w:rsidP="00A429DD" w:rsidRDefault="00A429DD" w14:paraId="0DDAA16E"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Pr="00F66518" w:rsidR="00105D94" w:rsidTr="00105D94" w14:paraId="5991A97D" w14:textId="77777777">
        <w:trPr>
          <w:trHeight w:val="313" w:hRule="exact"/>
        </w:trPr>
        <w:tc>
          <w:tcPr>
            <w:cnfStyle w:val="001000000000" w:firstRow="0" w:lastRow="0" w:firstColumn="1" w:lastColumn="0" w:oddVBand="0" w:evenVBand="0" w:oddHBand="0" w:evenHBand="0" w:firstRowFirstColumn="0" w:firstRowLastColumn="0" w:lastRowFirstColumn="0" w:lastRowLastColumn="0"/>
            <w:tcW w:w="3020" w:type="dxa"/>
            <w:tcBorders>
              <w:bottom w:val="single" w:color="auto" w:sz="4" w:space="0"/>
            </w:tcBorders>
            <w:noWrap/>
            <w:vAlign w:val="center"/>
            <w:hideMark/>
          </w:tcPr>
          <w:p w:rsidRPr="00F66518" w:rsidR="00A429DD" w:rsidP="00FB291E" w:rsidRDefault="00A429DD" w14:paraId="34FFF64A" w14:textId="77777777">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color="auto" w:sz="4" w:space="0"/>
            </w:tcBorders>
            <w:noWrap/>
            <w:vAlign w:val="center"/>
            <w:hideMark/>
          </w:tcPr>
          <w:p w:rsidRPr="00F66518" w:rsidR="00A429DD" w:rsidP="00A429DD" w:rsidRDefault="00A429DD" w14:paraId="5A9835B2" w14:textId="691ACAC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color="auto" w:sz="4" w:space="0"/>
            </w:tcBorders>
            <w:noWrap/>
            <w:vAlign w:val="center"/>
            <w:hideMark/>
          </w:tcPr>
          <w:p w:rsidRPr="00F66518" w:rsidR="00A429DD" w:rsidP="00A429DD" w:rsidRDefault="00A429DD" w14:paraId="1C50CC14" w14:textId="3D37528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color="auto" w:sz="4" w:space="0"/>
            </w:tcBorders>
            <w:noWrap/>
            <w:vAlign w:val="center"/>
            <w:hideMark/>
          </w:tcPr>
          <w:p w:rsidRPr="00F66518" w:rsidR="00A429DD" w:rsidP="00A429DD" w:rsidRDefault="00A429DD" w14:paraId="62B1C9A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Pr="00F66518" w:rsidR="00105D94" w:rsidTr="00105D94" w14:paraId="665D8E4C" w14:textId="77777777">
        <w:trPr>
          <w:cnfStyle w:val="000000100000" w:firstRow="0" w:lastRow="0" w:firstColumn="0" w:lastColumn="0" w:oddVBand="0" w:evenVBand="0" w:oddHBand="1" w:evenHBand="0" w:firstRowFirstColumn="0" w:firstRowLastColumn="0" w:lastRowFirstColumn="0" w:lastRowLastColumn="0"/>
          <w:trHeight w:val="313" w:hRule="exact"/>
        </w:trPr>
        <w:tc>
          <w:tcPr>
            <w:cnfStyle w:val="001000000000" w:firstRow="0" w:lastRow="0" w:firstColumn="1" w:lastColumn="0" w:oddVBand="0" w:evenVBand="0" w:oddHBand="0" w:evenHBand="0" w:firstRowFirstColumn="0" w:firstRowLastColumn="0" w:lastRowFirstColumn="0" w:lastRowLastColumn="0"/>
            <w:tcW w:w="3020" w:type="dxa"/>
            <w:tcBorders>
              <w:top w:val="single" w:color="auto" w:sz="4" w:space="0"/>
            </w:tcBorders>
            <w:noWrap/>
            <w:vAlign w:val="center"/>
            <w:hideMark/>
          </w:tcPr>
          <w:p w:rsidRPr="00F66518" w:rsidR="00A429DD" w:rsidP="00FB291E" w:rsidRDefault="00A429DD" w14:paraId="4420057D" w14:textId="531CE8E5">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color="auto" w:sz="4" w:space="0"/>
            </w:tcBorders>
            <w:noWrap/>
            <w:vAlign w:val="center"/>
            <w:hideMark/>
          </w:tcPr>
          <w:p w:rsidRPr="00F66518" w:rsidR="00A429DD" w:rsidP="00A429DD" w:rsidRDefault="00A429DD" w14:paraId="1B7F6787" w14:textId="5AB8A61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color="auto" w:sz="4" w:space="0"/>
            </w:tcBorders>
            <w:noWrap/>
            <w:vAlign w:val="center"/>
            <w:hideMark/>
          </w:tcPr>
          <w:p w:rsidRPr="00F66518" w:rsidR="00A429DD" w:rsidP="00A429DD" w:rsidRDefault="00A429DD" w14:paraId="01B354BA" w14:textId="3023F8E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color="auto" w:sz="4" w:space="0"/>
            </w:tcBorders>
            <w:noWrap/>
            <w:vAlign w:val="center"/>
            <w:hideMark/>
          </w:tcPr>
          <w:p w:rsidRPr="00F66518" w:rsidR="00A429DD" w:rsidP="00A429DD" w:rsidRDefault="00A429DD" w14:paraId="57C61D4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rsidR="00DF7C62" w:rsidP="00DF7C62" w:rsidRDefault="00385E0A" w14:paraId="5B453245" w14:textId="54D2D50B" w14:noSpellErr="1">
      <w:pPr>
        <w:pStyle w:val="berschrift2"/>
        <w:rPr/>
      </w:pPr>
      <w:bookmarkStart w:name="_Toc68517847" w:id="27"/>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rsidRPr="00F37F98" w:rsidR="00653969" w:rsidP="00385E0A" w:rsidRDefault="00653969" w14:paraId="1A5C9DA9" w14:textId="3020DD3C">
                            <w:pPr>
                              <w:pStyle w:val="Beschriftung"/>
                              <w:rPr>
                                <w:b/>
                                <w:noProof/>
                                <w:sz w:val="24"/>
                              </w:rPr>
                            </w:pPr>
                            <w:bookmarkStart w:name="_Ref68253334" w:id="28"/>
                            <w:r>
                              <w:t xml:space="preserve">Figure </w:t>
                            </w:r>
                            <w:r>
                              <w:fldChar w:fldCharType="begin"/>
                            </w:r>
                            <w:r>
                              <w:instrText> SEQ Figure \* ARABIC </w:instrText>
                            </w:r>
                            <w:r>
                              <w:fldChar w:fldCharType="separate"/>
                            </w:r>
                            <w:r>
                              <w:rPr>
                                <w:noProof/>
                              </w:rPr>
                              <w:t>3</w:t>
                            </w:r>
                            <w:r>
                              <w:fldChar w:fldCharType="end"/>
                            </w:r>
                            <w:bookmarkEnd w:id="28"/>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46009F2">
              <v:shapetype id="_x0000_t202" coordsize="21600,21600" o:spt="202" path="m,l,21600r21600,l21600,xe" w14:anchorId="3743DB71">
                <v:stroke joinstyle="miter"/>
                <v:path gradientshapeok="t" o:connecttype="rect"/>
              </v:shapetype>
              <v:shape id="Textfeld 31"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v:textbox style="mso-fit-shape-to-text:t" inset="0,0,0,0">
                  <w:txbxContent>
                    <w:p w:rsidRPr="00F37F98" w:rsidR="00653969" w:rsidP="00385E0A" w:rsidRDefault="00653969" w14:paraId="4475D123" w14:textId="3020DD3C">
                      <w:pPr>
                        <w:pStyle w:val="Beschriftung"/>
                        <w:rPr>
                          <w:b/>
                          <w:noProof/>
                          <w:sz w:val="24"/>
                        </w:rPr>
                      </w:pPr>
                      <w:r>
                        <w:t xml:space="preserve">Figure </w:t>
                      </w:r>
                      <w:r>
                        <w:fldChar w:fldCharType="begin"/>
                      </w:r>
                      <w:r>
                        <w:instrText> SEQ Figure \* ARABIC </w:instrText>
                      </w:r>
                      <w:r>
                        <w:fldChar w:fldCharType="separate"/>
                      </w:r>
                      <w:r>
                        <w:rPr>
                          <w:noProof/>
                        </w:rPr>
                        <w:t>3</w:t>
                      </w:r>
                      <w:r>
                        <w:fldChar w:fldCharType="end"/>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rPr/>
        <w:t>Method</w:t>
      </w:r>
      <w:bookmarkEnd w:id="27"/>
      <w:commentRangeStart w:id="1951008222"/>
      <w:commentRangeEnd w:id="1951008222"/>
      <w:r>
        <w:rPr>
          <w:rStyle w:val="CommentReference"/>
        </w:rPr>
        <w:commentReference w:id="1951008222"/>
      </w:r>
    </w:p>
    <w:p w:rsidRPr="00103511" w:rsidR="00103511" w:rsidP="00103511" w:rsidRDefault="00F158B9" w14:paraId="04610BF0" w14:textId="2CEBE558">
      <w:pPr>
        <w:pStyle w:val="berschrift3"/>
      </w:pPr>
      <w:bookmarkStart w:name="_Toc68517848" w:id="30"/>
      <w:r>
        <w:t>Weather regime</w:t>
      </w:r>
      <w:r w:rsidR="00103511">
        <w:t xml:space="preserve"> classification</w:t>
      </w:r>
      <w:bookmarkEnd w:id="30"/>
      <w:r w:rsidR="00103511">
        <w:t xml:space="preserve"> </w:t>
      </w:r>
    </w:p>
    <w:p w:rsidR="00C01CA4" w:rsidP="00C4168A" w:rsidRDefault="00465530" w14:paraId="3B6320E0" w14:textId="6ECA5D1D">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Pr="00103511" w:rsid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w:history="1" r:id="rId16">
        <w:proofErr w:type="spellStart"/>
        <w:r w:rsidRPr="00665E29" w:rsidR="00665E29">
          <w:rPr>
            <w:rStyle w:val="Hyperlink"/>
          </w:rPr>
          <w:t>scipy.signal.butter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rsidRPr="00A831E7" w:rsidR="00FA2B9B" w:rsidP="006C685B" w:rsidRDefault="00FA2B9B" w14:paraId="479B4D52" w14:textId="77777777">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rsidTr="00FC1270" w14:paraId="47040905" w14:textId="77777777">
        <w:trPr>
          <w:jc w:val="center"/>
        </w:trPr>
        <w:tc>
          <w:tcPr>
            <w:tcW w:w="703" w:type="dxa"/>
            <w:tcBorders>
              <w:top w:val="nil"/>
              <w:left w:val="nil"/>
              <w:bottom w:val="nil"/>
              <w:right w:val="nil"/>
            </w:tcBorders>
            <w:shd w:val="clear" w:color="auto" w:fill="auto"/>
            <w:vAlign w:val="center"/>
          </w:tcPr>
          <w:p w:rsidR="00193E17" w:rsidP="00FC1270" w:rsidRDefault="00193E17" w14:paraId="1C666402" w14:textId="77777777">
            <w:pPr>
              <w:spacing w:line="240" w:lineRule="auto"/>
              <w:ind w:firstLine="0"/>
            </w:pPr>
          </w:p>
        </w:tc>
        <w:tc>
          <w:tcPr>
            <w:tcW w:w="7938" w:type="dxa"/>
            <w:tcBorders>
              <w:top w:val="nil"/>
              <w:left w:val="nil"/>
              <w:bottom w:val="nil"/>
              <w:right w:val="nil"/>
            </w:tcBorders>
            <w:shd w:val="clear" w:color="auto" w:fill="auto"/>
            <w:vAlign w:val="center"/>
          </w:tcPr>
          <w:p w:rsidR="00193E17" w:rsidP="00FC1270" w:rsidRDefault="00653969" w14:paraId="1F175CE5" w14:textId="54DCEA95">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rsidR="00193E17" w:rsidP="00FC1270" w:rsidRDefault="00193E17" w14:paraId="5E53918F" w14:textId="5CDE26C5">
            <w:pPr>
              <w:spacing w:line="240" w:lineRule="auto"/>
              <w:ind w:firstLine="0"/>
              <w:jc w:val="right"/>
            </w:pPr>
            <w:bookmarkStart w:name="_Ref58925067" w:id="31"/>
            <w:r>
              <w:t xml:space="preserve">Eq. </w:t>
            </w:r>
            <w:r>
              <w:fldChar w:fldCharType="begin"/>
            </w:r>
            <w:r>
              <w:instrText>SEQ Equation \* ARABIC</w:instrText>
            </w:r>
            <w:r>
              <w:fldChar w:fldCharType="separate"/>
            </w:r>
            <w:r w:rsidR="00927BA2">
              <w:rPr>
                <w:noProof/>
              </w:rPr>
              <w:t>2</w:t>
            </w:r>
            <w:r>
              <w:fldChar w:fldCharType="end"/>
            </w:r>
            <w:bookmarkEnd w:id="31"/>
          </w:p>
        </w:tc>
      </w:tr>
    </w:tbl>
    <w:p w:rsidR="001538B2" w:rsidP="006A261C" w:rsidRDefault="00FA2B9B" w14:paraId="2DA81070" w14:textId="49814E7D">
      <w:r>
        <w:br/>
      </w:r>
      <w:r w:rsidR="00E86F17">
        <w:rPr/>
        <w:t xml:space="preserve">where </w:t>
      </w:r>
      <w:commentRangeStart w:id="1658123260"/>
      <w:del w:author="Wohland  Jan" w:date="2021-04-15T10:13:39.018Z" w:id="2044638285">
        <w:r w:rsidDel="00E86F17">
          <w:delText>z</w:delText>
        </w:r>
        <w:r w:rsidRPr="0F82884D" w:rsidDel="00E86F17">
          <w:rPr>
            <w:vertAlign w:val="subscript"/>
          </w:rPr>
          <w:delText>d</w:delText>
        </w:r>
        <w:r w:rsidDel="00E86F17">
          <w:delText xml:space="preserve"> are the </w:delText>
        </w:r>
        <w:r w:rsidDel="00403E95">
          <w:delText xml:space="preserve">lowpass filtered </w:delText>
        </w:r>
        <w:r w:rsidDel="00E86F17">
          <w:delText>daily means of the</w:delText>
        </w:r>
        <w:r w:rsidDel="00B810FB">
          <w:delText xml:space="preserve"> 500 </w:delText>
        </w:r>
        <w:r w:rsidDel="00B810FB">
          <w:delText>hPa</w:delText>
        </w:r>
        <w:r w:rsidDel="00E86F17">
          <w:delText xml:space="preserve"> geopotential height</w:delText>
        </w:r>
        <w:r w:rsidDel="00AD2866">
          <w:delText xml:space="preserve"> field</w:delText>
        </w:r>
      </w:del>
      <w:commentRangeEnd w:id="1658123260"/>
      <w:r>
        <w:rPr>
          <w:rStyle w:val="CommentReference"/>
        </w:rPr>
        <w:commentReference w:id="1658123260"/>
      </w:r>
      <w:del w:author="Wohland  Jan" w:date="2021-04-15T10:13:39.018Z" w:id="924336694">
        <w:r w:rsidDel="00E86F17">
          <w:delText>,</w:delText>
        </w:r>
      </w:del>
      <w:r w:rsidR="00E86F17">
        <w:rPr/>
        <w:t xml:space="preserve"> </w:t>
      </w:r>
      <w:proofErr w:type="spellStart"/>
      <w:r w:rsidR="00E86F17">
        <w:rPr/>
        <w:t>z</w:t>
      </w:r>
      <w:r w:rsidRPr="0F82884D" w:rsidR="00E86F17">
        <w:rPr>
          <w:vertAlign w:val="subscript"/>
        </w:rPr>
        <w:t>d,mean</w:t>
      </w:r>
      <w:proofErr w:type="spellEnd"/>
      <w:r w:rsidR="00E86F17">
        <w:rPr/>
        <w:t xml:space="preserve"> </w:t>
      </w:r>
      <w:proofErr w:type="gramStart"/>
      <w:r w:rsidR="00A30876">
        <w:rPr/>
        <w:t>are</w:t>
      </w:r>
      <w:proofErr w:type="gramEnd"/>
      <w:r w:rsidR="00E86F17">
        <w:rPr/>
        <w:t xml:space="preserve"> the </w:t>
      </w:r>
      <w:commentRangeStart w:id="444669742"/>
      <w:commentRangeStart w:id="348019586"/>
      <w:r w:rsidR="00190095">
        <w:rPr/>
        <w:t>climatological</w:t>
      </w:r>
      <w:r w:rsidR="00E86F17">
        <w:rPr/>
        <w:t xml:space="preserve"> </w:t>
      </w:r>
      <w:r w:rsidR="00A30876">
        <w:rPr/>
        <w:t>of the</w:t>
      </w:r>
      <w:r w:rsidR="00B810FB">
        <w:rPr/>
        <w:t xml:space="preserve"> </w:t>
      </w:r>
      <w:commentRangeEnd w:id="444669742"/>
      <w:r>
        <w:rPr>
          <w:rStyle w:val="CommentReference"/>
        </w:rPr>
        <w:commentReference w:id="444669742"/>
      </w:r>
      <w:commentRangeEnd w:id="348019586"/>
      <w:r>
        <w:rPr>
          <w:rStyle w:val="CommentReference"/>
        </w:rPr>
        <w:commentReference w:id="348019586"/>
      </w:r>
      <w:r w:rsidR="00B810FB">
        <w:rPr/>
        <w:t xml:space="preserve">500 </w:t>
      </w:r>
      <w:proofErr w:type="spellStart"/>
      <w:r w:rsidR="00B810FB">
        <w:rPr/>
        <w:t>hPa</w:t>
      </w:r>
      <w:proofErr w:type="spellEnd"/>
      <w:r w:rsidR="00A30876">
        <w:rPr/>
        <w:t xml:space="preserve"> </w:t>
      </w:r>
      <w:r w:rsidR="00190095">
        <w:rPr/>
        <w:t>geopotential height daily means</w:t>
      </w:r>
      <w:r w:rsidR="00E86F17">
        <w:rPr/>
        <w:t xml:space="preserve"> with a running window of 30 days, and </w:t>
      </w:r>
      <w:proofErr w:type="spellStart"/>
      <w:r w:rsidR="00E86F17">
        <w:rPr/>
        <w:t>z</w:t>
      </w:r>
      <w:r w:rsidRPr="0F82884D" w:rsidR="00E86F17">
        <w:rPr>
          <w:vertAlign w:val="subscript"/>
        </w:rPr>
        <w:t>d,s</w:t>
      </w:r>
      <w:r w:rsidRPr="0F82884D" w:rsidR="00E86F17">
        <w:rPr>
          <w:vertAlign w:val="subscript"/>
        </w:rPr>
        <w:t>td</w:t>
      </w:r>
      <w:proofErr w:type="spellEnd"/>
      <w:r w:rsidR="00E86F17">
        <w:rPr/>
        <w:t xml:space="preserve"> </w:t>
      </w:r>
      <w:r w:rsidR="00A30876">
        <w:rPr/>
        <w:t>are</w:t>
      </w:r>
      <w:r w:rsidR="00E86F17">
        <w:rPr/>
        <w:t xml:space="preserve"> the standard deviation</w:t>
      </w:r>
      <w:r w:rsidR="00A30876">
        <w:rPr/>
        <w:t>s</w:t>
      </w:r>
      <w:r w:rsidR="00E86F17">
        <w:rPr/>
        <w:t xml:space="preserve"> of the</w:t>
      </w:r>
      <w:r w:rsidR="00B810FB">
        <w:rPr/>
        <w:t xml:space="preserve"> 500 </w:t>
      </w:r>
      <w:proofErr w:type="spellStart"/>
      <w:r w:rsidR="00B810FB">
        <w:rPr/>
        <w:t>hPa</w:t>
      </w:r>
      <w:proofErr w:type="spellEnd"/>
      <w:r w:rsidR="00E86F17">
        <w:rPr/>
        <w:t xml:space="preserve"> </w:t>
      </w:r>
      <w:r w:rsidR="00190095">
        <w:rPr/>
        <w:t>geopotential height daily means</w:t>
      </w:r>
      <w:r w:rsidR="00E86F17">
        <w:rPr/>
        <w:t xml:space="preserve"> with a running window of 30 days. The running window is defined as the respective day </w:t>
      </w:r>
      <w:r w:rsidR="00AC63EA">
        <w:rPr/>
        <w:t>acting</w:t>
      </w:r>
      <w:r w:rsidR="00E86F17">
        <w:rPr/>
        <w:t xml:space="preserve"> as </w:t>
      </w:r>
      <w:r w:rsidR="004D136C">
        <w:rPr/>
        <w:t xml:space="preserve">the </w:t>
      </w:r>
      <w:r w:rsidR="00C66FFE">
        <w:rPr/>
        <w:t>window's centre</w:t>
      </w:r>
      <w:r w:rsidR="00E86F17">
        <w:rPr/>
        <w:t>. For instance, to derive the reference climatology for the 15</w:t>
      </w:r>
      <w:r w:rsidRPr="0F82884D" w:rsidR="00E86F17">
        <w:rPr>
          <w:vertAlign w:val="superscript"/>
        </w:rPr>
        <w:t>th</w:t>
      </w:r>
      <w:r w:rsidR="00E86F17">
        <w:rPr/>
        <w:t xml:space="preserve"> of January</w:t>
      </w:r>
      <w:r w:rsidR="00C66FFE">
        <w:rPr/>
        <w:t>,</w:t>
      </w:r>
      <w:r w:rsidR="00E86F17">
        <w:rPr/>
        <w:t xml:space="preserve"> the mean </w:t>
      </w:r>
      <w:del w:author="Wohland  Jan" w:date="2021-04-15T10:15:05.523Z" w:id="1546009831">
        <w:r w:rsidDel="00E86F17">
          <w:delText xml:space="preserve">of </w:delText>
        </w:r>
      </w:del>
      <w:ins w:author="Wohland  Jan" w:date="2021-04-15T10:15:06.183Z" w:id="2004083319">
        <w:r w:rsidR="4120F1F1">
          <w:t xml:space="preserve">from </w:t>
        </w:r>
      </w:ins>
      <w:r w:rsidR="00E86F17">
        <w:rPr/>
        <w:t xml:space="preserve">the first to the </w:t>
      </w:r>
      <w:proofErr w:type="gramStart"/>
      <w:r w:rsidR="00E86F17">
        <w:rPr/>
        <w:t>30</w:t>
      </w:r>
      <w:r w:rsidRPr="0F82884D" w:rsidR="00E86F17">
        <w:rPr>
          <w:vertAlign w:val="superscript"/>
        </w:rPr>
        <w:t>th</w:t>
      </w:r>
      <w:proofErr w:type="gramEnd"/>
      <w:r w:rsidR="00E86F17">
        <w:rPr/>
        <w:t xml:space="preserve"> January is calculated for every year</w:t>
      </w:r>
      <w:r w:rsidR="003D42B8">
        <w:rPr/>
        <w:t xml:space="preserve"> and grid point</w:t>
      </w:r>
      <w:r w:rsidR="00E86F17">
        <w:rPr/>
        <w:t>. This results in 41 means</w:t>
      </w:r>
      <w:r w:rsidR="003D42B8">
        <w:rPr/>
        <w:t xml:space="preserve"> per grid point</w:t>
      </w:r>
      <w:r w:rsidR="00E86F17">
        <w:rPr/>
        <w:t xml:space="preserve"> since our dataset covers 41 years. These </w:t>
      </w:r>
      <w:r w:rsidR="00E86F17">
        <w:rPr/>
        <w:t>41 means</w:t>
      </w:r>
      <w:r w:rsidR="003D42B8">
        <w:rPr/>
        <w:t xml:space="preserve"> per grid point</w:t>
      </w:r>
      <w:r w:rsidR="00E86F17">
        <w:rPr/>
        <w:t xml:space="preserve"> are </w:t>
      </w:r>
      <w:r w:rsidR="00AC63EA">
        <w:rPr/>
        <w:t>retake</w:t>
      </w:r>
      <w:r w:rsidR="00403E95">
        <w:rPr/>
        <w:t>n</w:t>
      </w:r>
      <w:r w:rsidR="00E86F17">
        <w:rPr/>
        <w:t xml:space="preserve"> to calculate a mean so that we finally have one reference climatology for the 15</w:t>
      </w:r>
      <w:r w:rsidRPr="0F82884D" w:rsidR="00E86F17">
        <w:rPr>
          <w:vertAlign w:val="superscript"/>
        </w:rPr>
        <w:t>th</w:t>
      </w:r>
      <w:r w:rsidR="00E86F17">
        <w:rPr/>
        <w:t xml:space="preserve"> of January</w:t>
      </w:r>
      <w:r w:rsidR="003D42B8">
        <w:rPr/>
        <w:t xml:space="preserve"> for every grid point</w:t>
      </w:r>
      <w:r w:rsidR="00E86F17">
        <w:rPr/>
        <w:t>. This is done analogous</w:t>
      </w:r>
      <w:r w:rsidR="004D136C">
        <w:rPr/>
        <w:t>ly</w:t>
      </w:r>
      <w:r w:rsidR="00E86F17">
        <w:rPr/>
        <w:t xml:space="preserve"> for every day of the year, which yields 366 s</w:t>
      </w:r>
      <w:r w:rsidR="004D136C">
        <w:rPr/>
        <w:t>epa</w:t>
      </w:r>
      <w:r w:rsidR="00E86F17">
        <w:rPr/>
        <w:t xml:space="preserve">rate reference </w:t>
      </w:r>
      <w:r w:rsidR="00FE401B">
        <w:rPr/>
        <w:t>climatolog</w:t>
      </w:r>
      <w:del w:author="Wohland  Jan" w:date="2021-04-15T10:15:56.822Z" w:id="767797884">
        <w:r w:rsidDel="00FE401B">
          <w:delText>y</w:delText>
        </w:r>
      </w:del>
      <w:ins w:author="Wohland  Jan" w:date="2021-04-15T10:15:57.129Z" w:id="417098337">
        <w:r w:rsidR="5C5AE3C0">
          <w:t>ies</w:t>
        </w:r>
      </w:ins>
      <w:r w:rsidR="00E86F17">
        <w:rPr/>
        <w:t xml:space="preserve"> and standard deviations</w:t>
      </w:r>
      <w:r w:rsidR="00B810FB">
        <w:rPr/>
        <w:t xml:space="preserve"> per grid point</w:t>
      </w:r>
      <w:r w:rsidR="00E86F17">
        <w:rPr/>
        <w:t xml:space="preserve">. </w:t>
      </w:r>
    </w:p>
    <w:p w:rsidR="00E86F17" w:rsidP="006A261C" w:rsidRDefault="006A261C" w14:paraId="4A73316A" w14:textId="4A3D0CA9">
      <w:r w:rsidR="006A261C">
        <w:rPr/>
        <w:t>Since</w:t>
      </w:r>
      <w:r w:rsidR="00630229">
        <w:rPr/>
        <w:t xml:space="preserve"> the standardized anomalies</w:t>
      </w:r>
      <w:r w:rsidR="006B671E">
        <w:rPr/>
        <w:t xml:space="preserve"> include normalizing</w:t>
      </w:r>
      <w:r w:rsidR="00E86F17">
        <w:rPr/>
        <w:t xml:space="preserve"> with the standard deviation, the amplitude in the anomaly caused by the seasonal cycle is removed </w:t>
      </w:r>
      <w:r w:rsidR="004D136C">
        <w:rPr/>
        <w:t>before</w:t>
      </w:r>
      <w:r w:rsidR="00E86F17">
        <w:rPr/>
        <w:t xml:space="preserve"> the weather regime classification.</w:t>
      </w:r>
      <w:r w:rsidR="00630229">
        <w:rPr/>
        <w:t xml:space="preserve"> The removal of the anomaly caused by the season</w:t>
      </w:r>
      <w:ins w:author="Wohland  Jan" w:date="2021-04-15T10:16:43.793Z" w:id="667715000">
        <w:r w:rsidR="75B61055">
          <w:t>al</w:t>
        </w:r>
      </w:ins>
      <w:r w:rsidR="00630229">
        <w:rPr/>
        <w:t xml:space="preserve"> cycle clears the way t</w:t>
      </w:r>
      <w:r w:rsidR="004D136C">
        <w:rPr/>
        <w:t>o</w:t>
      </w:r>
      <w:r w:rsidR="00630229">
        <w:rPr/>
        <w:t xml:space="preserve"> define the WR year around. </w:t>
      </w:r>
      <w:del w:author="Wohland  Jan" w:date="2021-04-15T10:17:08.78Z" w:id="1787419167">
        <w:r w:rsidDel="00C052AB">
          <w:delText>The</w:delText>
        </w:r>
      </w:del>
      <w:ins w:author="Wohland  Jan" w:date="2021-04-15T10:17:11.944Z" w:id="661634151">
        <w:r w:rsidR="238A29B7">
          <w:t>Our choice to</w:t>
        </w:r>
      </w:ins>
      <w:r w:rsidR="00C052AB">
        <w:rPr/>
        <w:t xml:space="preserve"> use</w:t>
      </w:r>
      <w:ins w:author="Wohland  Jan" w:date="2021-04-15T10:17:15.563Z" w:id="1386063634">
        <w:r w:rsidR="4067BF07">
          <w:t xml:space="preserve"> a </w:t>
        </w:r>
      </w:ins>
      <w:del w:author="Wohland  Jan" w:date="2021-04-15T10:17:14.855Z" w:id="1859561706">
        <w:r w:rsidDel="00C052AB">
          <w:delText>d</w:delText>
        </w:r>
      </w:del>
      <w:r w:rsidR="00C052AB">
        <w:rPr/>
        <w:t xml:space="preserve"> 30-day running window </w:t>
      </w:r>
      <w:r w:rsidR="00E86F17">
        <w:rPr/>
        <w:t xml:space="preserve">for </w:t>
      </w:r>
      <w:r w:rsidR="006B671E">
        <w:rPr/>
        <w:t xml:space="preserve">the </w:t>
      </w:r>
      <w:r w:rsidR="00E86F17">
        <w:rPr/>
        <w:t>reference climatology and standard deviation calculation</w:t>
      </w:r>
      <w:r w:rsidR="005D4CA4">
        <w:rPr/>
        <w:t>s</w:t>
      </w:r>
      <w:r w:rsidR="00E86F17">
        <w:rPr/>
        <w:t xml:space="preserve"> differs </w:t>
      </w:r>
      <w:r w:rsidR="004D136C">
        <w:rPr/>
        <w:t>from</w:t>
      </w:r>
      <w:r w:rsidR="00E86F17">
        <w:rPr/>
        <w:t xml:space="preserve"> other studies. Often, investigations are only made for weather regime in winter where a correction for the seasonality is not needed. Others</w:t>
      </w:r>
      <w:r w:rsidR="00B810FB">
        <w:rPr/>
        <w:t xml:space="preserve"> </w:t>
      </w:r>
      <w:r>
        <w:fldChar w:fldCharType="begin" w:fldLock="true"/>
      </w:r>
      <w:r>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fldChar w:fldCharType="separate"/>
      </w:r>
      <w:r w:rsidRPr="0F82884D" w:rsidR="00F15422">
        <w:rPr>
          <w:noProof/>
        </w:rPr>
        <w:t>(Grams et al., 2017)</w:t>
      </w:r>
      <w:r>
        <w:fldChar w:fldCharType="end"/>
      </w:r>
      <w:r w:rsidR="00E86F17">
        <w:rPr/>
        <w:t xml:space="preserve"> are using 90-day</w:t>
      </w:r>
      <w:ins w:author="Wohland  Jan" w:date="2021-04-15T10:17:34.424Z" w:id="1736500159">
        <w:r w:rsidR="65B7D34C">
          <w:t xml:space="preserve"> averaging periods</w:t>
        </w:r>
      </w:ins>
      <w:r w:rsidR="00C66FFE">
        <w:rPr/>
        <w:t>. Still,</w:t>
      </w:r>
      <w:r w:rsidR="00E86F17">
        <w:rPr/>
        <w:t xml:space="preserve"> since our interest focus</w:t>
      </w:r>
      <w:r w:rsidR="00C66FFE">
        <w:rPr/>
        <w:t>es on multiday timescale, this is rather long and increases the probability that the impact of the seasonal cycle signal</w:t>
      </w:r>
      <w:r w:rsidR="00E86F17">
        <w:rPr/>
        <w:t xml:space="preserve"> is </w:t>
      </w:r>
      <w:r w:rsidR="00403E95">
        <w:rPr/>
        <w:t>r</w:t>
      </w:r>
      <w:r w:rsidR="00AC63EA">
        <w:rPr/>
        <w:t>elatively</w:t>
      </w:r>
      <w:r w:rsidR="00403E95">
        <w:rPr/>
        <w:t xml:space="preserve"> high</w:t>
      </w:r>
      <w:r w:rsidR="00E86F17">
        <w:rPr/>
        <w:t xml:space="preserve">. </w:t>
      </w:r>
    </w:p>
    <w:p w:rsidR="00F842BC" w:rsidP="00203817" w:rsidRDefault="001A0373" w14:paraId="47EB660E" w14:textId="3B67ACE9">
      <w:r w:rsidR="001A0373">
        <w:rPr/>
        <w:t>For the weather regime classification</w:t>
      </w:r>
      <w:r w:rsidR="007B3EB8">
        <w:rPr/>
        <w:t xml:space="preserve"> (</w:t>
      </w:r>
      <w:r>
        <w:fldChar w:fldCharType="begin"/>
      </w:r>
      <w:r>
        <w:instrText xml:space="preserve"> REF _Ref68253334 \h </w:instrText>
      </w:r>
      <w:r>
        <w:fldChar w:fldCharType="separate"/>
      </w:r>
      <w:r w:rsidR="00927BA2">
        <w:rPr/>
        <w:t xml:space="preserve">Figure </w:t>
      </w:r>
      <w:r w:rsidRPr="0F82884D" w:rsidR="00927BA2">
        <w:rPr>
          <w:noProof/>
        </w:rPr>
        <w:t>3</w:t>
      </w:r>
      <w:r>
        <w:fldChar w:fldCharType="end"/>
      </w:r>
      <w:r w:rsidR="007B3EB8">
        <w:rPr/>
        <w:t>, step 5 and 6)</w:t>
      </w:r>
      <w:r w:rsidR="001A0373">
        <w:rPr/>
        <w:t xml:space="preserve">, </w:t>
      </w:r>
      <w:del w:author="Wohland  Jan" w:date="2021-04-15T10:18:48.424Z" w:id="502143682">
        <w:r w:rsidDel="001A0373">
          <w:delText>the well-known method of</w:delText>
        </w:r>
      </w:del>
      <w:ins w:author="Wohland  Jan" w:date="2021-04-15T10:18:44.374Z" w:id="1945164163">
        <w:r w:rsidR="558CB510">
          <w:t xml:space="preserve"> </w:t>
        </w:r>
        <w:r w:rsidR="558CB510">
          <w:t xml:space="preserve">we </w:t>
        </w:r>
        <w:r w:rsidR="558CB510">
          <w:t xml:space="preserve">use </w:t>
        </w:r>
      </w:ins>
      <w:r w:rsidR="001A0373">
        <w:rPr/>
        <w:t xml:space="preserve"> empirical</w:t>
      </w:r>
      <w:proofErr w:type="gramEnd"/>
      <w:r w:rsidR="001A0373">
        <w:rPr/>
        <w:t xml:space="preserve"> orthogonal function analysis and k-means clustering</w:t>
      </w:r>
      <w:del w:author="Wohland  Jan" w:date="2021-04-15T10:19:04.11Z" w:id="372212916">
        <w:r w:rsidDel="001A0373">
          <w:delText xml:space="preserve"> is used</w:delText>
        </w:r>
      </w:del>
      <w:r w:rsidR="001A0373">
        <w:rPr/>
        <w:t xml:space="preserve"> </w:t>
      </w:r>
      <w:r>
        <w:fldChar w:fldCharType="begin" w:fldLock="true"/>
      </w:r>
      <w:r>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 xml:space="preserve">∼</w:instrText>
      </w:r>
      <w:r>
        <w:instrText xml:space="preserve">70 per cent of the cases based on the knowledge of the previous </w:instrText>
      </w:r>
      <w:r w:rsidRPr="0F82884D">
        <w:rPr>
          <w:rFonts w:ascii="Cambria Math" w:hAnsi="Cambria Math" w:cs="Cambria Math"/>
        </w:rPr>
        <w:instrText xml:space="preserve">∼</w:instrText>
      </w:r>
      <w:r>
        <w:instrText xml:space="preserve">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r w:rsidRPr="0F82884D" w:rsidR="001F5649">
        <w:rPr>
          <w:noProof/>
        </w:rPr>
        <w:t>(Cassou, 2008; Michelangeli et al., 1995)</w:t>
      </w:r>
      <w:r>
        <w:fldChar w:fldCharType="end"/>
      </w:r>
      <w:r w:rsidR="001A0373">
        <w:rPr/>
        <w:t xml:space="preserve">. </w:t>
      </w:r>
      <w:r w:rsidR="00FC1270">
        <w:rPr/>
        <w:t>An EOF analys</w:t>
      </w:r>
      <w:r w:rsidR="006E67BA">
        <w:rPr/>
        <w:t>is</w:t>
      </w:r>
      <w:r w:rsidR="00FC1270">
        <w:rPr/>
        <w:t xml:space="preserve"> decomposes a dataset into statistically orthogonal modes</w:t>
      </w:r>
      <w:r w:rsidR="006E67BA">
        <w:rPr/>
        <w:t xml:space="preserve"> and corresponding time</w:t>
      </w:r>
      <w:r w:rsidR="004D136C">
        <w:rPr/>
        <w:t>-</w:t>
      </w:r>
      <w:r w:rsidR="006E67BA">
        <w:rPr/>
        <w:t>series</w:t>
      </w:r>
      <w:r w:rsidR="00FC1270">
        <w:rPr/>
        <w:t xml:space="preserve"> that describe the </w:t>
      </w:r>
      <w:r w:rsidR="00AC63EA">
        <w:rPr/>
        <w:t>data's variability</w:t>
      </w:r>
      <w:r w:rsidR="00FC1270">
        <w:rPr/>
        <w:t>. For met</w:t>
      </w:r>
      <w:r w:rsidR="006E67BA">
        <w:rPr/>
        <w:t>eo</w:t>
      </w:r>
      <w:r w:rsidR="00FC1270">
        <w:rPr/>
        <w:t xml:space="preserve">rological datasets, a few modes are often sufficient to explain a large fraction of the </w:t>
      </w:r>
      <w:r w:rsidR="00C66FFE">
        <w:rPr/>
        <w:t>data's total variability, which helps assess</w:t>
      </w:r>
      <w:r w:rsidR="00AC63EA">
        <w:rPr/>
        <w:t xml:space="preserve"> the key patterns of the variability and</w:t>
      </w:r>
      <w:r w:rsidR="00FC1270">
        <w:rPr/>
        <w:t xml:space="preserve"> further analyse them. We perform t</w:t>
      </w:r>
      <w:r w:rsidR="00734229">
        <w:rPr/>
        <w:t>he EOF analysis</w:t>
      </w:r>
      <w:r w:rsidR="00E96670">
        <w:rPr/>
        <w:t xml:space="preserve"> on </w:t>
      </w:r>
      <w:r w:rsidR="005201AD">
        <w:rPr/>
        <w:t>the standardized anomalies</w:t>
      </w:r>
      <w:r w:rsidR="00734229">
        <w:rPr/>
        <w:t xml:space="preserve"> with</w:t>
      </w:r>
      <w:r w:rsidR="00E96670">
        <w:rPr/>
        <w:t xml:space="preserve"> the</w:t>
      </w:r>
      <w:r w:rsidR="00734229">
        <w:rPr/>
        <w:t xml:space="preserve"> </w:t>
      </w:r>
      <w:hyperlink r:id="Rd70f5cb058dd41de">
        <w:r w:rsidRPr="0F82884D" w:rsidR="00E96670">
          <w:rPr>
            <w:rStyle w:val="Hyperlink"/>
          </w:rPr>
          <w:t>eofs</w:t>
        </w:r>
      </w:hyperlink>
      <w:r w:rsidR="00734229">
        <w:rPr/>
        <w:t xml:space="preserve"> python package by </w:t>
      </w:r>
      <w:r>
        <w:fldChar w:fldCharType="begin" w:fldLock="true"/>
      </w:r>
      <w:r>
        <w:instrText xml:space="preserve">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r w:rsidRPr="0F82884D" w:rsidR="00E96670">
        <w:rPr>
          <w:noProof/>
        </w:rPr>
        <w:t xml:space="preserve">Dawson </w:t>
      </w:r>
      <w:r w:rsidRPr="0F82884D" w:rsidR="00E96670">
        <w:rPr>
          <w:noProof/>
        </w:rPr>
        <w:t>(</w:t>
      </w:r>
      <w:r w:rsidRPr="0F82884D" w:rsidR="00E96670">
        <w:rPr>
          <w:noProof/>
        </w:rPr>
        <w:t>2016)</w:t>
      </w:r>
      <w:r>
        <w:fldChar w:fldCharType="end"/>
      </w:r>
      <w:r w:rsidR="00E96670">
        <w:rPr/>
        <w:t xml:space="preserve">. </w:t>
      </w:r>
      <w:r w:rsidR="005201AD">
        <w:rPr/>
        <w:t>The EOF analysis is performed with the square</w:t>
      </w:r>
      <w:r w:rsidR="004D136C">
        <w:rPr/>
        <w:t xml:space="preserve"> </w:t>
      </w:r>
      <w:r w:rsidR="005201AD">
        <w:rPr/>
        <w:t xml:space="preserve">root of </w:t>
      </w:r>
      <w:r w:rsidR="004D136C">
        <w:rPr/>
        <w:t xml:space="preserve">the </w:t>
      </w:r>
      <w:r w:rsidR="005201AD">
        <w:rPr/>
        <w:t xml:space="preserve">cosine of latitude as weights to </w:t>
      </w:r>
      <w:r w:rsidR="00E2630B">
        <w:rPr/>
        <w:t xml:space="preserve">consider the </w:t>
      </w:r>
      <w:commentRangeStart w:id="1584933059"/>
      <w:r w:rsidR="00AC63EA">
        <w:rPr/>
        <w:t xml:space="preserve">grid </w:t>
      </w:r>
      <w:del w:author="Wohland  Jan" w:date="2021-04-15T10:19:36.176Z" w:id="1456561026">
        <w:r w:rsidDel="00AC63EA">
          <w:delText>point</w:delText>
        </w:r>
      </w:del>
      <w:commentRangeEnd w:id="1584933059"/>
      <w:r>
        <w:rPr>
          <w:rStyle w:val="CommentReference"/>
        </w:rPr>
        <w:commentReference w:id="1584933059"/>
      </w:r>
      <w:del w:author="Wohland  Jan" w:date="2021-04-15T10:19:36.176Z" w:id="927622162">
        <w:r w:rsidDel="00AC63EA">
          <w:delText xml:space="preserve"> </w:delText>
        </w:r>
      </w:del>
      <w:ins w:author="Wohland  Jan" w:date="2021-04-15T10:19:38.383Z" w:id="448007667">
        <w:r w:rsidR="52524D51">
          <w:t xml:space="preserve">box </w:t>
        </w:r>
      </w:ins>
      <w:r w:rsidR="00AC63EA">
        <w:rPr/>
        <w:t>size chang</w:t>
      </w:r>
      <w:r w:rsidR="00E2630B">
        <w:rPr/>
        <w:t>e with latitude</w:t>
      </w:r>
      <w:r w:rsidR="001E0ABE">
        <w:rPr/>
        <w:t xml:space="preserve">. </w:t>
      </w:r>
    </w:p>
    <w:p w:rsidR="00BA65B1" w:rsidP="00203817" w:rsidRDefault="006A692C" w14:paraId="51364DF9" w14:textId="2124DE50">
      <w:r w:rsidR="006A692C">
        <w:rPr/>
        <w:t>The resulting first 1</w:t>
      </w:r>
      <w:r w:rsidR="005649BE">
        <w:rPr/>
        <w:t>6</w:t>
      </w:r>
      <w:r w:rsidR="006A692C">
        <w:rPr/>
        <w:t xml:space="preserve"> </w:t>
      </w:r>
      <w:r w:rsidR="00FE401B">
        <w:rPr/>
        <w:t>principal</w:t>
      </w:r>
      <w:r w:rsidR="006A692C">
        <w:rPr/>
        <w:t xml:space="preserve"> components</w:t>
      </w:r>
      <w:r w:rsidR="00F842BC">
        <w:rPr/>
        <w:t xml:space="preserve"> of our EOF analyses</w:t>
      </w:r>
      <w:r w:rsidR="00725324">
        <w:rPr/>
        <w:t>,</w:t>
      </w:r>
      <w:r w:rsidR="006A692C">
        <w:rPr/>
        <w:t xml:space="preserve"> which explain</w:t>
      </w:r>
      <w:del w:author="Wohland  Jan" w:date="2021-04-15T10:20:13.526Z" w:id="1003272895">
        <w:r w:rsidDel="006A692C">
          <w:delText>ed</w:delText>
        </w:r>
      </w:del>
      <w:r w:rsidR="006A692C">
        <w:rPr/>
        <w:t xml:space="preserve"> ~90% of the variance</w:t>
      </w:r>
      <w:r w:rsidR="00725324">
        <w:rPr/>
        <w:t>,</w:t>
      </w:r>
      <w:r w:rsidR="006A692C">
        <w:rPr/>
        <w:t xml:space="preserve"> are used to cluster the data into weather regimes</w:t>
      </w:r>
      <w:r w:rsidR="007B3EB8">
        <w:rPr/>
        <w:t xml:space="preserve"> (</w:t>
      </w:r>
      <w:r>
        <w:fldChar w:fldCharType="begin"/>
      </w:r>
      <w:r>
        <w:instrText xml:space="preserve"> REF _Ref68253334 \h </w:instrText>
      </w:r>
      <w:r>
        <w:fldChar w:fldCharType="separate"/>
      </w:r>
      <w:r w:rsidR="00927BA2">
        <w:rPr/>
        <w:t xml:space="preserve">Figure </w:t>
      </w:r>
      <w:r w:rsidRPr="0F82884D" w:rsidR="00927BA2">
        <w:rPr>
          <w:noProof/>
        </w:rPr>
        <w:t>3</w:t>
      </w:r>
      <w:r>
        <w:fldChar w:fldCharType="end"/>
      </w:r>
      <w:r w:rsidR="007B3EB8">
        <w:rPr/>
        <w:t>, step 6)</w:t>
      </w:r>
      <w:r w:rsidR="006A692C">
        <w:rPr/>
        <w:t>.</w:t>
      </w:r>
      <w:r w:rsidR="009D1889">
        <w:rPr/>
        <w:t xml:space="preserve"> We use the clustering method k-means implemented in th</w:t>
      </w:r>
      <w:r w:rsidR="006A692C">
        <w:rPr/>
        <w:t xml:space="preserve">e python package </w:t>
      </w:r>
      <w:hyperlink r:id="R2077028a6c9e4fe2">
        <w:r w:rsidRPr="0F82884D" w:rsidR="006A692C">
          <w:rPr>
            <w:rStyle w:val="Hyperlink"/>
          </w:rPr>
          <w:t>sklearn</w:t>
        </w:r>
        <w:r w:rsidRPr="0F82884D" w:rsidR="00986EB0">
          <w:rPr>
            <w:rStyle w:val="Hyperlink"/>
          </w:rPr>
          <w:t>.cluster</w:t>
        </w:r>
      </w:hyperlink>
      <w:r w:rsidR="00986EB0">
        <w:rPr/>
        <w:t xml:space="preserve"> </w:t>
      </w:r>
      <w:r w:rsidR="006A692C">
        <w:rPr/>
        <w:t xml:space="preserve">by </w:t>
      </w:r>
      <w:r>
        <w:fldChar w:fldCharType="begin" w:fldLock="true"/>
      </w:r>
      <w:r>
        <w:instrText xml:space="preserve">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F82884D" w:rsidR="006A692C">
        <w:rPr>
          <w:noProof/>
        </w:rPr>
        <w:t xml:space="preserve">Pedregosa </w:t>
      </w:r>
      <w:r w:rsidRPr="0F82884D" w:rsidR="006A692C">
        <w:rPr>
          <w:i w:val="1"/>
          <w:iCs w:val="1"/>
          <w:noProof/>
        </w:rPr>
        <w:t>et al.</w:t>
      </w:r>
      <w:r w:rsidRPr="0F82884D" w:rsidR="006A692C">
        <w:rPr>
          <w:noProof/>
        </w:rPr>
        <w:t xml:space="preserve"> </w:t>
      </w:r>
      <w:r w:rsidRPr="0F82884D" w:rsidR="00986EB0">
        <w:rPr>
          <w:noProof/>
        </w:rPr>
        <w:t>(</w:t>
      </w:r>
      <w:r w:rsidRPr="0F82884D" w:rsidR="006A692C">
        <w:rPr>
          <w:noProof/>
        </w:rPr>
        <w:t>2011)</w:t>
      </w:r>
      <w:r>
        <w:fldChar w:fldCharType="end"/>
      </w:r>
      <w:r w:rsidR="009D1889">
        <w:rPr/>
        <w:t>.</w:t>
      </w:r>
      <w:r w:rsidR="00AC1C95">
        <w:rPr/>
        <w:t xml:space="preserve"> </w:t>
      </w:r>
      <w:r w:rsidR="00FC1270">
        <w:rPr/>
        <w:t>Generally, c</w:t>
      </w:r>
      <w:r w:rsidR="00FC1270">
        <w:rPr/>
        <w:t>lustering</w:t>
      </w:r>
      <w:r w:rsidR="00FC1270">
        <w:rPr/>
        <w:t xml:space="preserve"> techniques are</w:t>
      </w:r>
      <w:r w:rsidR="00FC1270">
        <w:rPr/>
        <w:t xml:space="preserve"> used to group data with similar characteristics </w:t>
      </w:r>
      <w:r w:rsidR="00FC1270">
        <w:rPr/>
        <w:t>by</w:t>
      </w:r>
      <w:r w:rsidR="00FC1270">
        <w:rPr/>
        <w:t xml:space="preserve"> minimiz</w:t>
      </w:r>
      <w:r w:rsidR="00FC1270">
        <w:rPr/>
        <w:t>ing</w:t>
      </w:r>
      <w:r w:rsidR="00FC1270">
        <w:rPr/>
        <w:t xml:space="preserve"> the </w:t>
      </w:r>
      <w:r w:rsidR="00AC63EA">
        <w:rPr/>
        <w:t>clusters' variance</w:t>
      </w:r>
      <w:r w:rsidR="00FC1270">
        <w:rPr/>
        <w:t>.</w:t>
      </w:r>
      <w:r w:rsidR="00FC1270">
        <w:rPr/>
        <w:t xml:space="preserve"> </w:t>
      </w:r>
      <w:r w:rsidR="00FC1270">
        <w:rPr/>
        <w:t>The difficulty lies in the definition of the number of clusters. For the Euro-Atlantic region</w:t>
      </w:r>
      <w:r w:rsidR="00AC63EA">
        <w:rPr/>
        <w:t>,</w:t>
      </w:r>
      <w:r w:rsidR="00FC1270">
        <w:rPr/>
        <w:t xml:space="preserve"> often four clusters are used to define the weather regimes </w:t>
      </w:r>
      <w:r>
        <w:fldChar w:fldCharType="begin" w:fldLock="true"/>
      </w:r>
      <w:r>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 xml:space="preserve">∼</w:instrText>
      </w:r>
      <w:r>
        <w:instrText xml:space="preserve">70 per cent of the cases based on the knowledge of the previous </w:instrText>
      </w:r>
      <w:r w:rsidRPr="0F82884D">
        <w:rPr>
          <w:rFonts w:ascii="Cambria Math" w:hAnsi="Cambria Math" w:cs="Cambria Math"/>
        </w:rPr>
        <w:instrText xml:space="preserve">∼</w:instrText>
      </w:r>
      <w:r>
        <w:instrText xml:space="preserve">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r w:rsidRPr="0F82884D" w:rsidR="001F5649">
        <w:rPr>
          <w:noProof/>
        </w:rPr>
        <w:t>(Cassou, 2008; Michelangeli et al., 1995; van der Wiel et al., 2019)</w:t>
      </w:r>
      <w:r>
        <w:fldChar w:fldCharType="end"/>
      </w:r>
      <w:r w:rsidR="00FC1270">
        <w:rPr/>
        <w:t>.</w:t>
      </w:r>
      <w:r w:rsidR="001A0373">
        <w:rPr/>
        <w:t xml:space="preserve"> </w:t>
      </w:r>
      <w:r w:rsidR="008943E3">
        <w:rPr/>
        <w:t>The well-studied four weather regimes received with th</w:t>
      </w:r>
      <w:r w:rsidR="00E75F81">
        <w:rPr/>
        <w:t>is</w:t>
      </w:r>
      <w:r w:rsidR="008943E3">
        <w:rPr/>
        <w:t xml:space="preserve"> approach are the negative and </w:t>
      </w:r>
      <w:r w:rsidR="006C3E2E">
        <w:rPr/>
        <w:t>positive</w:t>
      </w:r>
      <w:r w:rsidR="008943E3">
        <w:rPr/>
        <w:t xml:space="preserve"> phase of the North Atlantic </w:t>
      </w:r>
      <w:r w:rsidR="006C3E2E">
        <w:rPr/>
        <w:t>Oscillation</w:t>
      </w:r>
      <w:r w:rsidR="008943E3">
        <w:rPr/>
        <w:t xml:space="preserve">, the Scandinavia high and the </w:t>
      </w:r>
      <w:r w:rsidR="006C3E2E">
        <w:rPr/>
        <w:t>Atlantic</w:t>
      </w:r>
      <w:r w:rsidR="008943E3">
        <w:rPr/>
        <w:t xml:space="preserve"> ridge. </w:t>
      </w:r>
      <w:r w:rsidR="001A0373">
        <w:rPr/>
        <w:t xml:space="preserve">But </w:t>
      </w:r>
      <w:r w:rsidR="00E75F81">
        <w:rPr/>
        <w:t xml:space="preserve">most </w:t>
      </w:r>
      <w:r w:rsidR="00725324">
        <w:rPr/>
        <w:t xml:space="preserve">of </w:t>
      </w:r>
      <w:r w:rsidR="001A0373">
        <w:rPr/>
        <w:t>th</w:t>
      </w:r>
      <w:r w:rsidR="00F842BC">
        <w:rPr/>
        <w:t>ese</w:t>
      </w:r>
      <w:r w:rsidR="001A0373">
        <w:rPr/>
        <w:t xml:space="preserve"> studies </w:t>
      </w:r>
      <w:r w:rsidR="001A0373">
        <w:rPr/>
        <w:t xml:space="preserve">focus only </w:t>
      </w:r>
      <w:r w:rsidR="001A0373">
        <w:rPr/>
        <w:t>on wintertime weather regime classification.</w:t>
      </w:r>
      <w:r w:rsidR="00F842BC">
        <w:rPr/>
        <w:t xml:space="preserve"> </w:t>
      </w:r>
      <w:r w:rsidR="00F842BC">
        <w:rPr/>
        <w:t xml:space="preserve">According to </w:t>
      </w:r>
      <w:r>
        <w:fldChar w:fldCharType="begin" w:fldLock="true"/>
      </w:r>
      <w:r>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F82884D" w:rsidR="00F842BC">
        <w:rPr>
          <w:noProof/>
        </w:rPr>
        <w:t xml:space="preserve">Grams </w:t>
      </w:r>
      <w:r w:rsidRPr="0F82884D" w:rsidR="00F842BC">
        <w:rPr>
          <w:i w:val="1"/>
          <w:iCs w:val="1"/>
          <w:noProof/>
        </w:rPr>
        <w:t>et al.</w:t>
      </w:r>
      <w:r w:rsidRPr="0F82884D" w:rsidR="00F842BC">
        <w:rPr>
          <w:noProof/>
        </w:rPr>
        <w:t xml:space="preserve"> </w:t>
      </w:r>
      <w:r w:rsidRPr="0F82884D" w:rsidR="00F842BC">
        <w:rPr>
          <w:noProof/>
        </w:rPr>
        <w:t>(</w:t>
      </w:r>
      <w:r w:rsidRPr="0F82884D" w:rsidR="00F842BC">
        <w:rPr>
          <w:noProof/>
        </w:rPr>
        <w:t>2017)</w:t>
      </w:r>
      <w:r>
        <w:fldChar w:fldCharType="end"/>
      </w:r>
      <w:r w:rsidR="004D136C">
        <w:rPr/>
        <w:t>,</w:t>
      </w:r>
      <w:r w:rsidR="00F842BC">
        <w:rPr/>
        <w:t xml:space="preserve"> the optimal number of clusters to define weather regime year around is seven</w:t>
      </w:r>
      <w:r w:rsidR="00AC63EA">
        <w:rPr/>
        <w:t>, which seems</w:t>
      </w:r>
      <w:r w:rsidR="00F842BC">
        <w:rPr/>
        <w:t xml:space="preserve"> plausible by a simple</w:t>
      </w:r>
      <w:r w:rsidR="006E67BA">
        <w:rPr/>
        <w:t xml:space="preserve"> visual</w:t>
      </w:r>
      <w:r w:rsidR="00F842BC">
        <w:rPr/>
        <w:t xml:space="preserve"> check with the </w:t>
      </w:r>
      <w:commentRangeStart w:id="1903116100"/>
      <w:r w:rsidR="00F842BC">
        <w:rPr/>
        <w:t>elbow and silhouette method</w:t>
      </w:r>
      <w:commentRangeEnd w:id="1903116100"/>
      <w:r>
        <w:rPr>
          <w:rStyle w:val="CommentReference"/>
        </w:rPr>
        <w:commentReference w:id="1903116100"/>
      </w:r>
      <w:r w:rsidR="00574B23">
        <w:rPr/>
        <w:t xml:space="preserve">. Therefore, we use 7 clusters </w:t>
      </w:r>
      <w:del w:author="Wohland  Jan" w:date="2021-04-15T10:21:41.243Z" w:id="33757205">
        <w:r w:rsidDel="00574B23">
          <w:delText>a</w:delText>
        </w:r>
        <w:r w:rsidDel="00AC63EA">
          <w:delText>nd</w:delText>
        </w:r>
      </w:del>
      <w:ins w:author="Wohland  Jan" w:date="2021-04-15T10:21:56.576Z" w:id="1091166019">
        <w:r w:rsidR="7E7164FB">
          <w:t xml:space="preserve">which also enables direct </w:t>
        </w:r>
      </w:ins>
      <w:del w:author="Wohland  Jan" w:date="2021-04-15T10:22:00.016Z" w:id="448475777">
        <w:r w:rsidDel="00574B23">
          <w:delText xml:space="preserve"> make a </w:delText>
        </w:r>
      </w:del>
      <w:r w:rsidR="00A40637">
        <w:rPr/>
        <w:t>comparison</w:t>
      </w:r>
      <w:r w:rsidR="00E75F81">
        <w:rPr/>
        <w:t>/combination</w:t>
      </w:r>
      <w:r w:rsidR="00A40637">
        <w:rPr/>
        <w:t xml:space="preserve"> </w:t>
      </w:r>
      <w:r w:rsidR="00E75F81">
        <w:rPr/>
        <w:t>with the</w:t>
      </w:r>
      <w:r w:rsidR="00A40637">
        <w:rPr/>
        <w:t xml:space="preserve"> study by </w:t>
      </w:r>
      <w:r>
        <w:fldChar w:fldCharType="begin" w:fldLock="true"/>
      </w:r>
      <w:r>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F82884D" w:rsidR="00A40637">
        <w:rPr>
          <w:noProof/>
        </w:rPr>
        <w:t xml:space="preserve">Grams </w:t>
      </w:r>
      <w:r w:rsidRPr="0F82884D" w:rsidR="00A40637">
        <w:rPr>
          <w:i w:val="1"/>
          <w:iCs w:val="1"/>
          <w:noProof/>
        </w:rPr>
        <w:t>et al.</w:t>
      </w:r>
      <w:r w:rsidRPr="0F82884D" w:rsidR="00A40637">
        <w:rPr>
          <w:noProof/>
        </w:rPr>
        <w:t xml:space="preserve"> </w:t>
      </w:r>
      <w:r w:rsidRPr="0F82884D" w:rsidR="00A40637">
        <w:rPr>
          <w:noProof/>
        </w:rPr>
        <w:t>(</w:t>
      </w:r>
      <w:r w:rsidRPr="0F82884D" w:rsidR="00A40637">
        <w:rPr>
          <w:noProof/>
        </w:rPr>
        <w:t>2017)</w:t>
      </w:r>
      <w:r>
        <w:fldChar w:fldCharType="end"/>
      </w:r>
      <w:r w:rsidR="00574B23">
        <w:rPr/>
        <w:t xml:space="preserve"> </w:t>
      </w:r>
      <w:del w:author="Wohland  Jan" w:date="2021-04-15T10:22:04.744Z" w:id="1097553086">
        <w:r w:rsidDel="00574B23">
          <w:delText>easier</w:delText>
        </w:r>
      </w:del>
      <w:r w:rsidR="00574B23">
        <w:rPr/>
        <w:t>.</w:t>
      </w:r>
      <w:r w:rsidR="00A40637">
        <w:rPr/>
        <w:t xml:space="preserve"> Furthermore, </w:t>
      </w:r>
      <w:r w:rsidR="00A807C1">
        <w:rPr/>
        <w:t xml:space="preserve">we sort </w:t>
      </w:r>
      <w:ins w:author="Wohland  Jan" w:date="2021-04-15T10:22:18.736Z" w:id="360734900">
        <w:r w:rsidR="4D62E3DB">
          <w:t xml:space="preserve">out </w:t>
        </w:r>
      </w:ins>
      <w:r w:rsidR="00A807C1">
        <w:rPr/>
        <w:t xml:space="preserve">all days </w:t>
      </w:r>
      <w:del w:author="Wohland  Jan" w:date="2021-04-15T10:22:21.39Z" w:id="1854344922">
        <w:r w:rsidDel="00A807C1">
          <w:delText xml:space="preserve">out </w:delText>
        </w:r>
      </w:del>
      <w:r w:rsidR="00A807C1">
        <w:rPr/>
        <w:t xml:space="preserve">where </w:t>
      </w:r>
      <w:r w:rsidR="007C7DF7">
        <w:rPr/>
        <w:t>a</w:t>
      </w:r>
      <w:r w:rsidR="00A807C1">
        <w:rPr/>
        <w:t xml:space="preserve"> weather regime </w:t>
      </w:r>
      <w:r w:rsidR="00FE401B">
        <w:rPr/>
        <w:t>does not last</w:t>
      </w:r>
      <w:r w:rsidR="00A807C1">
        <w:rPr/>
        <w:t xml:space="preserve"> at least </w:t>
      </w:r>
      <w:r w:rsidR="00AC63EA">
        <w:rPr/>
        <w:t>three</w:t>
      </w:r>
      <w:r w:rsidR="00A807C1">
        <w:rPr/>
        <w:t xml:space="preserve"> days </w:t>
      </w:r>
      <w:r w:rsidR="00A807C1">
        <w:rPr/>
        <w:t xml:space="preserve">and assign these days to </w:t>
      </w:r>
      <w:r w:rsidR="00974F1D">
        <w:rPr/>
        <w:t xml:space="preserve">a </w:t>
      </w:r>
      <w:r w:rsidR="00A807C1">
        <w:rPr/>
        <w:t>separate weather regime hereafter called “no-regime”</w:t>
      </w:r>
      <w:r w:rsidR="004473B5">
        <w:rPr/>
        <w:t xml:space="preserve"> (</w:t>
      </w:r>
      <w:r>
        <w:fldChar w:fldCharType="begin"/>
      </w:r>
      <w:r>
        <w:instrText xml:space="preserve"> REF _Ref68253334 \h </w:instrText>
      </w:r>
      <w:r>
        <w:fldChar w:fldCharType="separate"/>
      </w:r>
      <w:r w:rsidR="00927BA2">
        <w:rPr/>
        <w:t xml:space="preserve">Figure </w:t>
      </w:r>
      <w:r w:rsidRPr="0F82884D" w:rsidR="00927BA2">
        <w:rPr>
          <w:noProof/>
        </w:rPr>
        <w:t>3</w:t>
      </w:r>
      <w:r>
        <w:fldChar w:fldCharType="end"/>
      </w:r>
      <w:r w:rsidR="004473B5">
        <w:rPr/>
        <w:t>, step 7)</w:t>
      </w:r>
      <w:r w:rsidR="00A807C1">
        <w:rPr/>
        <w:t xml:space="preserve">. </w:t>
      </w:r>
      <w:r w:rsidR="006E67BA">
        <w:rPr/>
        <w:t>This is done by checking the time</w:t>
      </w:r>
      <w:r w:rsidR="004D136C">
        <w:rPr/>
        <w:t>-</w:t>
      </w:r>
      <w:r w:rsidR="006E67BA">
        <w:rPr/>
        <w:t>series after the clustering and find</w:t>
      </w:r>
      <w:r w:rsidR="00AC63EA">
        <w:rPr/>
        <w:t>ing all days where a weather regime does not prevail for at least 3 subsequent days and</w:t>
      </w:r>
      <w:r w:rsidR="007C7DF7">
        <w:rPr/>
        <w:t xml:space="preserve"> assign it to “no-regime”</w:t>
      </w:r>
      <w:r w:rsidR="006E67BA">
        <w:rPr/>
        <w:t xml:space="preserve">. </w:t>
      </w:r>
    </w:p>
    <w:p w:rsidR="007B1B6F" w:rsidP="00203817" w:rsidRDefault="00A40637" w14:paraId="1056D6DF" w14:textId="5CB09A21">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rsidR="00DF7C62" w:rsidP="0080390B" w:rsidRDefault="003C233A" w14:paraId="6BDCCBF6" w14:textId="013D22F2">
      <w:pPr>
        <w:pStyle w:val="berschrift3"/>
      </w:pPr>
      <w:bookmarkStart w:name="_Toc68517849" w:id="32"/>
      <w:r>
        <w:t>Capacity</w:t>
      </w:r>
      <w:r w:rsidR="0080390B">
        <w:t xml:space="preserve"> factors</w:t>
      </w:r>
      <w:r w:rsidR="006D1F95">
        <w:t xml:space="preserve"> and </w:t>
      </w:r>
      <w:r w:rsidR="00B06F67">
        <w:t>PV</w:t>
      </w:r>
      <w:r w:rsidR="006D1F95">
        <w:t xml:space="preserve"> power production variability</w:t>
      </w:r>
      <w:bookmarkEnd w:id="32"/>
    </w:p>
    <w:p w:rsidR="00576C10" w:rsidP="00576C10" w:rsidRDefault="00B06F67" w14:paraId="7DD2D1F4" w14:textId="413701CD">
      <w:r w:rsidR="00B06F67">
        <w:rPr/>
        <w:t>As a first ste</w:t>
      </w:r>
      <w:r w:rsidR="00395910">
        <w:rPr/>
        <w:t>p</w:t>
      </w:r>
      <w:r w:rsidR="004D136C">
        <w:rPr/>
        <w:t>,</w:t>
      </w:r>
      <w:r w:rsidR="00B06F67">
        <w:rPr/>
        <w:t xml:space="preserve"> t</w:t>
      </w:r>
      <w:r w:rsidR="00510A2C">
        <w:rPr/>
        <w:t>he CF</w:t>
      </w:r>
      <w:r w:rsidR="00153AE5">
        <w:rPr/>
        <w:t xml:space="preserve"> dataset</w:t>
      </w:r>
      <w:r w:rsidR="00347B79">
        <w:rPr/>
        <w:t xml:space="preserve"> </w:t>
      </w:r>
      <w:r w:rsidR="00510A2C">
        <w:rPr/>
        <w:t>is resampled</w:t>
      </w:r>
      <w:r w:rsidR="00FD148D">
        <w:rPr/>
        <w:t xml:space="preserve"> </w:t>
      </w:r>
      <w:r w:rsidR="00974F1D">
        <w:rPr/>
        <w:t>to</w:t>
      </w:r>
      <w:r w:rsidR="005506E9">
        <w:rPr/>
        <w:t xml:space="preserve"> </w:t>
      </w:r>
      <w:del w:author="Wohland  Jan" w:date="2021-04-15T11:30:21.61Z" w:id="1621701395">
        <w:r w:rsidDel="005506E9">
          <w:delText>get</w:delText>
        </w:r>
        <w:r w:rsidDel="00974F1D">
          <w:delText xml:space="preserve"> </w:delText>
        </w:r>
      </w:del>
      <w:r w:rsidR="00974F1D">
        <w:rPr/>
        <w:t xml:space="preserve">daily means</w:t>
      </w:r>
      <w:r w:rsidR="004473B5">
        <w:rPr/>
        <w:t xml:space="preserve"> (</w:t>
      </w:r>
      <w:r w:rsidR="004473B5">
        <w:fldChar w:fldCharType="begin"/>
      </w:r>
      <w:r w:rsidR="004473B5">
        <w:instrText xml:space="preserve"> REF _Ref68253334 \h </w:instrText>
      </w:r>
      <w:r w:rsidR="004473B5">
        <w:fldChar w:fldCharType="separate"/>
      </w:r>
      <w:r w:rsidR="00927BA2">
        <w:rPr/>
        <w:t xml:space="preserve">Figure </w:t>
      </w:r>
      <w:r w:rsidR="00927BA2">
        <w:rPr>
          <w:noProof/>
        </w:rPr>
        <w:t>3</w:t>
      </w:r>
      <w:r w:rsidR="004473B5">
        <w:fldChar w:fldCharType="end"/>
      </w:r>
      <w:r w:rsidR="004473B5">
        <w:rPr/>
        <w:t>, step 9)</w:t>
      </w:r>
      <w:r w:rsidR="00974F1D">
        <w:rPr/>
        <w:t xml:space="preserve">. </w:t>
      </w:r>
      <w:r w:rsidR="00347B79">
        <w:rPr/>
        <w:t>Since the</w:t>
      </w:r>
      <w:r w:rsidR="000077FD">
        <w:rPr/>
        <w:t xml:space="preserve"> CF are highly influenced by the seasonal </w:t>
      </w:r>
      <w:r w:rsidR="00347B79">
        <w:rPr/>
        <w:t xml:space="preserve">cycle, </w:t>
      </w:r>
      <w:r w:rsidR="00510A2C">
        <w:rPr/>
        <w:t>they are</w:t>
      </w:r>
      <w:r w:rsidR="00347B79">
        <w:rPr/>
        <w:t xml:space="preserve"> analyse</w:t>
      </w:r>
      <w:r w:rsidR="00510A2C">
        <w:rPr/>
        <w:t>d</w:t>
      </w:r>
      <w:r w:rsidR="00347B79">
        <w:rPr/>
        <w:t xml:space="preserve"> separately for each season</w:t>
      </w:r>
      <w:r w:rsidR="00C66271">
        <w:rPr/>
        <w:t xml:space="preserve">. </w:t>
      </w:r>
      <w:r w:rsidR="00FD148D">
        <w:rPr/>
        <w:t>The season is defined with the months December, January, February (DJF) for winter</w:t>
      </w:r>
      <w:r w:rsidR="00BD0171">
        <w:rPr/>
        <w:t xml:space="preserve"> - March</w:t>
      </w:r>
      <w:r w:rsidR="00FD148D">
        <w:rPr/>
        <w:t>, April, May (MAM) for spring</w:t>
      </w:r>
      <w:r w:rsidR="00BD0171">
        <w:rPr/>
        <w:t xml:space="preserve"> - July</w:t>
      </w:r>
      <w:r w:rsidR="00FD148D">
        <w:rPr/>
        <w:t xml:space="preserve">, June, August</w:t>
      </w:r>
      <w:ins w:author="Wohland  Jan" w:date="2021-04-15T11:30:39.482Z" w:id="601873276">
        <w:r w:rsidR="78FE9CB5">
          <w:rPr/>
          <w:t xml:space="preserve"> (JJA)</w:t>
        </w:r>
      </w:ins>
      <w:r w:rsidR="00FD148D">
        <w:rPr/>
        <w:t xml:space="preserve"> for summer and September, October, November</w:t>
      </w:r>
      <w:ins w:author="Wohland  Jan" w:date="2021-04-15T11:30:44.263Z" w:id="883989445">
        <w:r w:rsidR="0666C3B6">
          <w:rPr/>
          <w:t xml:space="preserve"> (SON)</w:t>
        </w:r>
      </w:ins>
      <w:r w:rsidR="00FD148D">
        <w:rPr/>
        <w:t xml:space="preserve"> for autumn. </w:t>
      </w:r>
      <w:r w:rsidR="00AC63EA">
        <w:rPr/>
        <w:t>W</w:t>
      </w:r>
      <w:r w:rsidR="00510A2C">
        <w:rPr/>
        <w:t>ith</w:t>
      </w:r>
      <w:r w:rsidR="00347B79">
        <w:rPr/>
        <w:t xml:space="preserve"> the </w:t>
      </w:r>
      <w:r w:rsidR="00E207CC">
        <w:rPr/>
        <w:t xml:space="preserve">weather regime </w:t>
      </w:r>
      <w:r w:rsidR="0089022F">
        <w:rPr/>
        <w:t>classification,</w:t>
      </w:r>
      <w:r w:rsidR="00A97F0B">
        <w:rPr/>
        <w:t xml:space="preserve"> </w:t>
      </w:r>
      <w:r w:rsidR="00E65FCD">
        <w:rPr/>
        <w:t>the capacity factor</w:t>
      </w:r>
      <w:r w:rsidR="0089022F">
        <w:rPr/>
        <w:t xml:space="preserve"> can be </w:t>
      </w:r>
      <w:r w:rsidR="00B06F67">
        <w:rPr/>
        <w:t>linked</w:t>
      </w:r>
      <w:r w:rsidR="00E65FCD">
        <w:rPr/>
        <w:t xml:space="preserve"> to</w:t>
      </w:r>
      <w:r w:rsidR="00BD0171">
        <w:rPr/>
        <w:t xml:space="preserve"> the</w:t>
      </w:r>
      <w:r w:rsidR="00E65FCD">
        <w:rPr/>
        <w:t xml:space="preserve"> </w:t>
      </w:r>
      <w:r w:rsidR="00A97F0B">
        <w:rPr/>
        <w:t>different weather regimes</w:t>
      </w:r>
      <w:r w:rsidR="004473B5">
        <w:rPr/>
        <w:t xml:space="preserve"> (</w:t>
      </w:r>
      <w:r w:rsidR="004473B5">
        <w:fldChar w:fldCharType="begin"/>
      </w:r>
      <w:r w:rsidR="004473B5">
        <w:instrText xml:space="preserve"> REF _Ref68253334 \h </w:instrText>
      </w:r>
      <w:r w:rsidR="004473B5">
        <w:fldChar w:fldCharType="separate"/>
      </w:r>
      <w:r w:rsidR="00927BA2">
        <w:rPr/>
        <w:t xml:space="preserve">Figure </w:t>
      </w:r>
      <w:r w:rsidR="00927BA2">
        <w:rPr>
          <w:noProof/>
        </w:rPr>
        <w:t>3</w:t>
      </w:r>
      <w:r w:rsidR="004473B5">
        <w:fldChar w:fldCharType="end"/>
      </w:r>
      <w:r w:rsidR="004473B5">
        <w:rPr/>
        <w:t>, step 10)</w:t>
      </w:r>
      <w:r w:rsidR="00E65FCD">
        <w:rPr/>
        <w:t>.</w:t>
      </w:r>
      <w:r w:rsidR="0061573A">
        <w:rPr/>
        <w:t xml:space="preserve"> </w:t>
      </w:r>
      <w:r w:rsidR="0089022F">
        <w:rPr/>
        <w:t>T</w:t>
      </w:r>
      <w:r w:rsidR="00576C10">
        <w:rPr/>
        <w:t xml:space="preserve">he </w:t>
      </w:r>
      <w:r w:rsidR="00BD0171">
        <w:rPr/>
        <w:t>linked</w:t>
      </w:r>
      <w:r w:rsidR="00576C10">
        <w:rPr/>
        <w:t xml:space="preserve"> capacity factors</w:t>
      </w:r>
      <w:r w:rsidR="0089022F">
        <w:rPr/>
        <w:t xml:space="preserve"> are used</w:t>
      </w:r>
      <w:r w:rsidR="00576C10">
        <w:rPr/>
        <w:t xml:space="preserve"> to calculate mean capacity factor</w:t>
      </w:r>
      <w:r w:rsidR="00BD0171">
        <w:rPr/>
        <w:t>s</w:t>
      </w:r>
      <w:r w:rsidR="00576C10">
        <w:rPr/>
        <w:t xml:space="preserve"> per weather regime, </w:t>
      </w:r>
      <w:r w:rsidR="00BD0171">
        <w:rPr/>
        <w:t>country</w:t>
      </w:r>
      <w:r w:rsidR="00E207CC">
        <w:rPr/>
        <w:t>,</w:t>
      </w:r>
      <w:r w:rsidR="00576C10">
        <w:rPr/>
        <w:t xml:space="preserve"> and </w:t>
      </w:r>
      <w:r w:rsidR="00BD0171">
        <w:rPr/>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rPr/>
        <w:t>)</w:t>
      </w:r>
      <w:r w:rsidR="00576C10">
        <w:rPr/>
        <w:t>. The difference between th</w:t>
      </w:r>
      <w:r w:rsidR="004D136C">
        <w:rPr/>
        <w:t>ese</w:t>
      </w:r>
      <w:r w:rsidR="00576C10">
        <w:rPr/>
        <w:t xml:space="preserve"> mean capacity factors</w:t>
      </w:r>
      <w:ins w:author="Wohland  Jan" w:date="2021-04-15T11:31:55.517Z" w:id="570788272">
        <w:r w:rsidR="138F8FEA">
          <w:rPr/>
          <w:t xml:space="preserve"> per weather regime</w:t>
        </w:r>
      </w:ins>
      <w:r w:rsidR="00576C10">
        <w:rPr/>
        <w:t xml:space="preserve"> and the mean capacity factors for the whole season</w:t>
      </w:r>
      <w:r w:rsidR="00BD0171">
        <w:rPr/>
        <w:t xml:space="preserve"> </w:t>
      </w:r>
      <w:r w:rsidR="00576C10">
        <w:rPr/>
        <w:t>of a country</w:t>
      </w:r>
      <w:r w:rsidR="00BD0171">
        <w:rPr/>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rPr/>
        <w:t>)</w:t>
      </w:r>
      <w:r w:rsidR="00576C10">
        <w:rPr/>
        <w:t xml:space="preserve"> determines whether the </w:t>
      </w:r>
      <w:r w:rsidR="00AC63EA">
        <w:rPr/>
        <w:t>weather regime</w:t>
      </w:r>
      <w:r w:rsidR="00C83831">
        <w:rPr/>
        <w:t xml:space="preserve"> </w:t>
      </w:r>
      <w:r w:rsidR="00576C10">
        <w:rPr/>
        <w:t>exhibits over- or underproduction</w:t>
      </w:r>
      <w:r w:rsidR="00C83831">
        <w:rPr/>
        <w:t xml:space="preserve"> relative to the mean</w:t>
      </w:r>
      <w:r w:rsidR="0061573A">
        <w:rPr/>
        <w:t xml:space="preserve"> </w:t>
      </w:r>
      <w:r w:rsidR="003C6ECA">
        <w:rPr/>
        <w:t>(</w:t>
      </w:r>
      <w:r w:rsidR="003C6ECA">
        <w:fldChar w:fldCharType="begin"/>
      </w:r>
      <w:r w:rsidR="003C6ECA">
        <w:instrText xml:space="preserve"> REF _Ref58929497 \h </w:instrText>
      </w:r>
      <w:r w:rsidR="003C6ECA">
        <w:fldChar w:fldCharType="separate"/>
      </w:r>
      <w:r w:rsidRPr="00BD0171" w:rsidR="00927BA2">
        <w:rPr/>
        <w:t xml:space="preserve">Eq. </w:t>
      </w:r>
      <w:r w:rsidR="00927BA2">
        <w:rPr>
          <w:noProof/>
        </w:rPr>
        <w:t>3</w:t>
      </w:r>
      <w:r w:rsidR="003C6ECA">
        <w:fldChar w:fldCharType="end"/>
      </w:r>
      <w:r w:rsidR="003C6ECA">
        <w:rPr/>
        <w:t>).</w:t>
      </w:r>
    </w:p>
    <w:p w:rsidR="00576C10" w:rsidP="00576C10" w:rsidRDefault="00576C10" w14:paraId="1BCD7BAC" w14:textId="77777777"/>
    <w:tbl>
      <w:tblPr>
        <w:tblStyle w:val="Tabellenraster"/>
        <w:tblW w:w="9396" w:type="dxa"/>
        <w:jc w:val="center"/>
        <w:tblLook w:val="04A0" w:firstRow="1" w:lastRow="0" w:firstColumn="1" w:lastColumn="0" w:noHBand="0" w:noVBand="1"/>
      </w:tblPr>
      <w:tblGrid>
        <w:gridCol w:w="703"/>
        <w:gridCol w:w="7938"/>
        <w:gridCol w:w="755"/>
      </w:tblGrid>
      <w:tr w:rsidRPr="00BD0171" w:rsidR="00576C10" w:rsidTr="002D036D" w14:paraId="2E1A2ED3" w14:textId="77777777">
        <w:trPr>
          <w:jc w:val="center"/>
        </w:trPr>
        <w:tc>
          <w:tcPr>
            <w:tcW w:w="703" w:type="dxa"/>
            <w:tcBorders>
              <w:top w:val="nil"/>
              <w:left w:val="nil"/>
              <w:bottom w:val="nil"/>
              <w:right w:val="nil"/>
            </w:tcBorders>
            <w:shd w:val="clear" w:color="auto" w:fill="auto"/>
            <w:vAlign w:val="center"/>
          </w:tcPr>
          <w:p w:rsidRPr="00BD0171" w:rsidR="00576C10" w:rsidP="002D036D" w:rsidRDefault="00576C10" w14:paraId="350E3D0B" w14:textId="77777777">
            <w:pPr>
              <w:spacing w:line="240" w:lineRule="auto"/>
              <w:ind w:firstLine="0"/>
            </w:pPr>
          </w:p>
        </w:tc>
        <w:tc>
          <w:tcPr>
            <w:tcW w:w="7938" w:type="dxa"/>
            <w:tcBorders>
              <w:top w:val="nil"/>
              <w:left w:val="nil"/>
              <w:bottom w:val="nil"/>
              <w:right w:val="nil"/>
            </w:tcBorders>
            <w:shd w:val="clear" w:color="auto" w:fill="auto"/>
            <w:vAlign w:val="center"/>
          </w:tcPr>
          <w:p w:rsidRPr="00BD0171" w:rsidR="00576C10" w:rsidP="002D036D" w:rsidRDefault="00653969" w14:paraId="7E489460" w14:textId="5345BF9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rsidRPr="00BD0171" w:rsidR="00576C10" w:rsidP="002D036D" w:rsidRDefault="00576C10" w14:paraId="41712EB8" w14:textId="163E6DEA">
            <w:pPr>
              <w:spacing w:line="240" w:lineRule="auto"/>
              <w:ind w:firstLine="0"/>
              <w:jc w:val="right"/>
            </w:pPr>
            <w:bookmarkStart w:name="_Ref58929497" w:id="33"/>
            <w:r w:rsidRPr="00BD0171">
              <w:t xml:space="preserve">Eq. </w:t>
            </w:r>
            <w:r w:rsidRPr="00BD0171">
              <w:fldChar w:fldCharType="begin"/>
            </w:r>
            <w:r w:rsidRPr="00BD0171">
              <w:instrText>SEQ Equation \* ARABIC</w:instrText>
            </w:r>
            <w:r w:rsidRPr="00BD0171">
              <w:fldChar w:fldCharType="separate"/>
            </w:r>
            <w:r w:rsidR="00927BA2">
              <w:rPr>
                <w:noProof/>
              </w:rPr>
              <w:t>3</w:t>
            </w:r>
            <w:r w:rsidRPr="00BD0171">
              <w:fldChar w:fldCharType="end"/>
            </w:r>
            <w:bookmarkEnd w:id="33"/>
          </w:p>
        </w:tc>
      </w:tr>
    </w:tbl>
    <w:p w:rsidR="00576C10" w:rsidP="00576C10" w:rsidRDefault="00576C10" w14:paraId="3D83104C" w14:textId="3D0B8F1D">
      <w:pPr>
        <w:ind w:firstLine="0"/>
      </w:pPr>
      <w:r>
        <w:br/>
      </w:r>
      <w:commentRangeStart w:id="1547279017"/>
      <w:del w:author="Wohland  Jan" w:date="2021-04-15T11:33:07.717Z" w:id="1894209489">
        <w:r w:rsidDel="00576C10">
          <w:delText xml:space="preserve">where </w:delText>
        </w:r>
        <w:r w:rsidDel="00576C10">
          <w:delText>CF</w:delText>
        </w:r>
        <w:r w:rsidRPr="0F82884D" w:rsidDel="00576C10">
          <w:rPr>
            <w:vertAlign w:val="subscript"/>
          </w:rPr>
          <w:delText>wr,country,season</w:delText>
        </w:r>
        <w:r w:rsidDel="00576C10">
          <w:delText xml:space="preserve"> is the mean capacity factor of a specific weather regime, country and season </w:delText>
        </w:r>
        <w:r w:rsidDel="00576C10">
          <w:delText>[unitless]</w:delText>
        </w:r>
        <w:r w:rsidDel="00576C10">
          <w:delText xml:space="preserve"> and </w:delText>
        </w:r>
        <w:r w:rsidDel="00576C10">
          <w:delText>CF</w:delText>
        </w:r>
        <w:r w:rsidRPr="0F82884D" w:rsidDel="00576C10">
          <w:rPr>
            <w:vertAlign w:val="subscript"/>
          </w:rPr>
          <w:delText>country,season</w:delText>
        </w:r>
        <w:r w:rsidDel="00576C10">
          <w:delText xml:space="preserve"> is the mean capacity factor of a country for the whole season [unitless]</w:delText>
        </w:r>
      </w:del>
      <w:r w:rsidR="00576C10">
        <w:rPr/>
        <w:t>.</w:t>
      </w:r>
      <w:commentRangeEnd w:id="1547279017"/>
      <w:r>
        <w:rPr>
          <w:rStyle w:val="CommentReference"/>
        </w:rPr>
        <w:commentReference w:id="1547279017"/>
      </w:r>
    </w:p>
    <w:p w:rsidR="00DA3E2F" w:rsidP="00576C10" w:rsidRDefault="00DA3E2F" w14:paraId="53BD190F" w14:textId="28197CAC" w14:noSpellErr="1">
      <w:r w:rsidR="00DA3E2F">
        <w:rPr/>
        <w:t xml:space="preserve">Multiplication of capacity factors with installed capacities yields power output (Eq. 1). </w:t>
      </w:r>
      <w:r w:rsidR="00DA3E2F">
        <w:rPr/>
        <w:t xml:space="preserve">This can be used to expand </w:t>
      </w:r>
      <w:r>
        <w:fldChar w:fldCharType="begin"/>
      </w:r>
      <w:r>
        <w:instrText xml:space="preserve"> REF _Ref58929497 \h </w:instrText>
      </w:r>
      <w:r>
        <w:fldChar w:fldCharType="separate"/>
      </w:r>
      <w:r w:rsidR="00927BA2">
        <w:rPr/>
        <w:t xml:space="preserve">Eq. </w:t>
      </w:r>
      <w:r w:rsidRPr="0F82884D" w:rsidR="00927BA2">
        <w:rPr>
          <w:noProof/>
        </w:rPr>
        <w:t>3</w:t>
      </w:r>
      <w:r>
        <w:fldChar w:fldCharType="end"/>
      </w:r>
      <w:r w:rsidR="004473B5">
        <w:rPr/>
        <w:t>,</w:t>
      </w:r>
      <w:commentRangeStart w:id="328110660"/>
      <w:r w:rsidR="00DA3E2F">
        <w:rPr/>
        <w:t xml:space="preserve"> </w:t>
      </w:r>
      <w:r w:rsidR="00DA3E2F">
        <w:rPr/>
        <w:t>w</w:t>
      </w:r>
      <w:commentRangeEnd w:id="328110660"/>
      <w:r>
        <w:rPr>
          <w:rStyle w:val="CommentReference"/>
        </w:rPr>
        <w:commentReference w:id="328110660"/>
      </w:r>
      <w:r w:rsidR="00DA3E2F">
        <w:rPr/>
        <w:t xml:space="preserve">hich gives the total deviation of </w:t>
      </w:r>
      <w:r w:rsidR="00525AF8">
        <w:rPr/>
        <w:t>PV power production</w:t>
      </w:r>
      <w:r w:rsidR="00DA3E2F">
        <w:rPr/>
        <w:t xml:space="preserve"> of Europe per weather regime and season</w:t>
      </w:r>
      <w:r w:rsidR="004473B5">
        <w:rPr/>
        <w:t xml:space="preserve"> (</w:t>
      </w:r>
      <w:r>
        <w:fldChar w:fldCharType="begin"/>
      </w:r>
      <w:r>
        <w:instrText xml:space="preserve"> REF _Ref68253334 \h </w:instrText>
      </w:r>
      <w:r>
        <w:fldChar w:fldCharType="separate"/>
      </w:r>
      <w:r w:rsidR="00927BA2">
        <w:rPr/>
        <w:t xml:space="preserve">Figure </w:t>
      </w:r>
      <w:r w:rsidRPr="0F82884D" w:rsidR="00927BA2">
        <w:rPr>
          <w:noProof/>
        </w:rPr>
        <w:t>3</w:t>
      </w:r>
      <w:r>
        <w:fldChar w:fldCharType="end"/>
      </w:r>
      <w:r w:rsidR="004473B5">
        <w:rPr/>
        <w:t>, step 11)</w:t>
      </w:r>
      <w:r w:rsidR="00DA3E2F">
        <w:rPr/>
        <w:t>.</w:t>
      </w:r>
    </w:p>
    <w:p w:rsidR="00A97F0B" w:rsidP="00576C10" w:rsidRDefault="00A97F0B" w14:paraId="5F68BDBB" w14:textId="77777777"/>
    <w:tbl>
      <w:tblPr>
        <w:tblStyle w:val="Tabellenraster"/>
        <w:tblW w:w="9396" w:type="dxa"/>
        <w:jc w:val="center"/>
        <w:tblLook w:val="04A0" w:firstRow="1" w:lastRow="0" w:firstColumn="1" w:lastColumn="0" w:noHBand="0" w:noVBand="1"/>
      </w:tblPr>
      <w:tblGrid>
        <w:gridCol w:w="703"/>
        <w:gridCol w:w="7938"/>
        <w:gridCol w:w="755"/>
      </w:tblGrid>
      <w:tr w:rsidR="00EF57C1" w:rsidTr="002D036D" w14:paraId="4DFC22CC" w14:textId="77777777">
        <w:trPr>
          <w:jc w:val="center"/>
        </w:trPr>
        <w:tc>
          <w:tcPr>
            <w:tcW w:w="703" w:type="dxa"/>
            <w:tcBorders>
              <w:top w:val="nil"/>
              <w:left w:val="nil"/>
              <w:bottom w:val="nil"/>
              <w:right w:val="nil"/>
            </w:tcBorders>
            <w:shd w:val="clear" w:color="auto" w:fill="auto"/>
            <w:vAlign w:val="center"/>
          </w:tcPr>
          <w:p w:rsidR="00EF57C1" w:rsidP="002D036D" w:rsidRDefault="00EF57C1" w14:paraId="4F5860F7" w14:textId="77777777">
            <w:pPr>
              <w:spacing w:line="240" w:lineRule="auto"/>
              <w:ind w:firstLine="0"/>
            </w:pPr>
          </w:p>
        </w:tc>
        <w:tc>
          <w:tcPr>
            <w:tcW w:w="7938" w:type="dxa"/>
            <w:tcBorders>
              <w:top w:val="nil"/>
              <w:left w:val="nil"/>
              <w:bottom w:val="nil"/>
              <w:right w:val="nil"/>
            </w:tcBorders>
            <w:shd w:val="clear" w:color="auto" w:fill="auto"/>
            <w:vAlign w:val="center"/>
          </w:tcPr>
          <w:p w:rsidR="00EF57C1" w:rsidP="002D036D" w:rsidRDefault="00653969" w14:paraId="0C8CD34D" w14:textId="4D9C2D70">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rsidR="00EF57C1" w:rsidP="002D036D" w:rsidRDefault="00EF57C1" w14:paraId="1192F636" w14:textId="4911FE29">
            <w:pPr>
              <w:spacing w:line="240" w:lineRule="auto"/>
              <w:ind w:firstLine="0"/>
              <w:jc w:val="right"/>
            </w:pPr>
            <w:bookmarkStart w:name="_Ref61345199" w:id="34"/>
            <w:r>
              <w:t xml:space="preserve">Eq. </w:t>
            </w:r>
            <w:r>
              <w:fldChar w:fldCharType="begin"/>
            </w:r>
            <w:r>
              <w:instrText>SEQ Equation \* ARABIC</w:instrText>
            </w:r>
            <w:r>
              <w:fldChar w:fldCharType="separate"/>
            </w:r>
            <w:r w:rsidR="00927BA2">
              <w:rPr>
                <w:noProof/>
              </w:rPr>
              <w:t>4</w:t>
            </w:r>
            <w:r>
              <w:fldChar w:fldCharType="end"/>
            </w:r>
            <w:bookmarkEnd w:id="34"/>
          </w:p>
        </w:tc>
      </w:tr>
    </w:tbl>
    <w:p w:rsidR="00A97F0B" w:rsidP="00FA2B9B" w:rsidRDefault="00FA2B9B" w14:paraId="495EAB8D" w14:textId="46F2278B">
      <w:pPr>
        <w:ind w:firstLine="0"/>
      </w:pPr>
      <w:r>
        <w:br/>
      </w:r>
      <w:r w:rsidR="00A97F0B">
        <w:rPr/>
        <w:t xml:space="preserve">where </w:t>
      </w:r>
      <w:proofErr w:type="spellStart"/>
      <w:r w:rsidR="00A97F0B">
        <w:rPr/>
        <w:t>IC</w:t>
      </w:r>
      <w:r w:rsidR="00A97F0B">
        <w:rPr>
          <w:vertAlign w:val="subscript"/>
        </w:rPr>
        <w:t>country</w:t>
      </w:r>
      <w:proofErr w:type="spellEnd"/>
      <w:r w:rsidR="00A97F0B">
        <w:rPr/>
        <w:t xml:space="preserve"> is the installed capacity per country [W] </w:t>
      </w:r>
      <w:commentRangeStart w:id="1651442477"/>
      <w:r w:rsidR="00A97F0B">
        <w:rPr/>
        <w:t xml:space="preserve">and </w:t>
      </w:r>
      <m:oMath xmlns:m="http://schemas.openxmlformats.org/officeDocument/2006/math">
        <m:sSub>
          <m:sSubPr>
            <m:ctrlPr>
              <w:rPr xmlns:w="http://schemas.openxmlformats.org/wordprocessingml/2006/main">
                <w:rFonts w:ascii="Cambria Math" w:hAnsi="Cambria Math"/>
              </w:rPr>
            </m:ctrlPr>
          </m:sSubPr>
          <m:e>
            <m:r>
              <w:rPr xmlns:w="http://schemas.openxmlformats.org/wordprocessingml/2006/main">
                <w:rFonts w:ascii="Cambria Math" w:hAnsi="Cambria Math"/>
              </w:rPr>
              <m:t>∆CF</m:t>
            </m:r>
          </m:e>
          <m:sub>
            <m:r>
              <w:rPr xmlns:w="http://schemas.openxmlformats.org/wordprocessingml/2006/main">
                <w:rFonts w:ascii="Cambria Math" w:hAnsi="Cambria Math"/>
              </w:rPr>
              <m:t>wr,country,season</m:t>
            </m:r>
          </m:sub>
        </m:sSub>
      </m:oMath>
      <w:r w:rsidR="00A97F0B">
        <w:rPr/>
        <w:t xml:space="preserve"> is the </w:t>
      </w:r>
      <w:r w:rsidR="001C5730">
        <w:rPr/>
        <w:t>deviation of CF</w:t>
      </w:r>
      <w:r w:rsidR="00A97F0B">
        <w:rPr/>
        <w:t xml:space="preserve"> </w:t>
      </w:r>
      <w:r w:rsidR="001C5730">
        <w:rPr/>
        <w:t xml:space="preserve">per weather regime, </w:t>
      </w:r>
      <w:r w:rsidR="00C83831">
        <w:rPr/>
        <w:t>country,</w:t>
      </w:r>
      <w:r w:rsidR="001C5730">
        <w:rPr/>
        <w:t xml:space="preserve"> and season to the</w:t>
      </w:r>
      <w:r w:rsidR="009077AB">
        <w:rPr/>
        <w:t xml:space="preserve"> seasonal</w:t>
      </w:r>
      <w:r w:rsidR="001C5730">
        <w:rPr/>
        <w:t xml:space="preserve"> mean </w:t>
      </w:r>
      <w:r w:rsidR="00A97F0B">
        <w:rPr/>
        <w:t>[</w:t>
      </w:r>
      <w:r w:rsidR="001C5730">
        <w:rPr/>
        <w:t>unitless</w:t>
      </w:r>
      <w:r w:rsidR="00A97F0B">
        <w:rPr/>
        <w:t>]</w:t>
      </w:r>
      <w:commentRangeEnd w:id="1651442477"/>
      <w:r>
        <w:rPr>
          <w:rStyle w:val="CommentReference"/>
        </w:rPr>
        <w:commentReference w:id="1651442477"/>
      </w:r>
      <w:r w:rsidR="00A97F0B">
        <w:rPr/>
        <w:t>.</w:t>
      </w:r>
    </w:p>
    <w:p w:rsidR="001D2563" w:rsidP="00576C10" w:rsidRDefault="00AF40B3" w14:paraId="54759FEE" w14:textId="686B0417">
      <w:r>
        <w:fldChar w:fldCharType="begin"/>
      </w:r>
      <w:r>
        <w:instrText xml:space="preserve"> REF _Ref61345199 \h </w:instrText>
      </w:r>
      <w:r>
        <w:fldChar w:fldCharType="separate"/>
      </w:r>
      <w:r w:rsidR="00927BA2">
        <w:rPr/>
        <w:t xml:space="preserve">Eq. </w:t>
      </w:r>
      <w:r w:rsidRPr="0F82884D" w:rsidR="00927BA2">
        <w:rPr>
          <w:noProof/>
        </w:rPr>
        <w:t>4</w:t>
      </w:r>
      <w:r>
        <w:fldChar w:fldCharType="end"/>
      </w:r>
      <w:r w:rsidR="00AF40B3">
        <w:rPr/>
        <w:t xml:space="preserve"> </w:t>
      </w:r>
      <w:r w:rsidR="00B72ED0">
        <w:rPr/>
        <w:t xml:space="preserve">is used </w:t>
      </w:r>
      <w:r w:rsidR="00576C10">
        <w:rPr/>
        <w:t>as an expression for the variability</w:t>
      </w:r>
      <w:r w:rsidR="0037033B">
        <w:rPr/>
        <w:t xml:space="preserve"> and the basis to achieve </w:t>
      </w:r>
      <w:r w:rsidR="00096AE6">
        <w:rPr/>
        <w:t>the</w:t>
      </w:r>
      <w:r w:rsidR="0037033B">
        <w:rPr/>
        <w:t xml:space="preserve"> objective of reducing PV power production variability </w:t>
      </w:r>
      <w:del w:author="Wohland  Jan" w:date="2021-04-15T11:36:25.455Z" w:id="1608553516">
        <w:r w:rsidDel="0037033B">
          <w:delText xml:space="preserve">defined </w:delText>
        </w:r>
      </w:del>
      <w:ins w:author="Wohland  Jan" w:date="2021-04-15T11:36:27.661Z" w:id="1638624037">
        <w:r w:rsidR="1AACCC4F">
          <w:t xml:space="preserve">as outlined </w:t>
        </w:r>
      </w:ins>
      <w:r w:rsidR="0037033B">
        <w:rPr/>
        <w:t>in the introduction of this study</w:t>
      </w:r>
      <w:r w:rsidR="00576C10">
        <w:rPr/>
        <w:t xml:space="preserve">. </w:t>
      </w:r>
      <w:ins w:author="Wohland  Jan" w:date="2021-04-15T11:37:15.962Z" w:id="1399431971">
        <w:r w:rsidR="12913434">
          <w:t xml:space="preserve">To illustrate the equations </w:t>
        </w:r>
        <w:r w:rsidR="12913434">
          <w:t>meanding</w:t>
        </w:r>
        <w:r w:rsidR="12913434">
          <w:t xml:space="preserve">, assume that </w:t>
        </w:r>
      </w:ins>
      <w:del w:author="Wohland  Jan" w:date="2021-04-15T11:37:19.224Z" w:id="1597852748">
        <w:r w:rsidDel="00AC63EA">
          <w:delText>Suppose</w:delText>
        </w:r>
        <w:r w:rsidDel="00AC63EA">
          <w:delText xml:space="preserve"> </w:delText>
        </w:r>
      </w:del>
      <w:r w:rsidR="00AC63EA">
        <w:rPr/>
        <w:t>the result of this equation is zero. In that case</w:t>
      </w:r>
      <w:r w:rsidR="001D2563">
        <w:rPr/>
        <w:t xml:space="preserve">, the </w:t>
      </w:r>
      <w:r w:rsidR="00AC63EA">
        <w:rPr/>
        <w:t>respective weather regime and season's PV power producti</w:t>
      </w:r>
      <w:r w:rsidR="001E2510">
        <w:rPr/>
        <w:t>on</w:t>
      </w:r>
      <w:r w:rsidR="001D2563">
        <w:rPr/>
        <w:t xml:space="preserve"> </w:t>
      </w:r>
      <w:r w:rsidR="00C66FFE">
        <w:rPr/>
        <w:t>are equal to the season's mean PV power producti</w:t>
      </w:r>
      <w:r w:rsidR="00264F71">
        <w:rPr/>
        <w:t>on</w:t>
      </w:r>
      <w:r w:rsidR="00AC63EA">
        <w:rPr/>
        <w:t>. Therefore,</w:t>
      </w:r>
      <w:r w:rsidR="001E2510">
        <w:rPr/>
        <w:t xml:space="preserve"> the variability is </w:t>
      </w:r>
      <w:r w:rsidR="00295A65">
        <w:rPr/>
        <w:t>maximally reduced</w:t>
      </w:r>
      <w:r w:rsidR="001E2510">
        <w:rPr/>
        <w:t>.</w:t>
      </w:r>
      <w:r w:rsidR="006B1E6B">
        <w:rPr/>
        <w:t xml:space="preserve"> </w:t>
      </w:r>
      <w:r w:rsidR="0037033B">
        <w:rPr/>
        <w:t xml:space="preserve">If the results </w:t>
      </w:r>
      <w:r w:rsidR="00AC63EA">
        <w:rPr/>
        <w:t>for</w:t>
      </w:r>
      <w:r w:rsidR="0037033B">
        <w:rPr/>
        <w:t xml:space="preserve"> every WR and season of </w:t>
      </w:r>
      <w:r>
        <w:fldChar w:fldCharType="begin"/>
      </w:r>
      <w:r>
        <w:instrText xml:space="preserve"> REF _Ref61345199 \h </w:instrText>
      </w:r>
      <w:r>
        <w:fldChar w:fldCharType="separate"/>
      </w:r>
      <w:r w:rsidR="00927BA2">
        <w:rPr/>
        <w:t xml:space="preserve">Eq. </w:t>
      </w:r>
      <w:r w:rsidRPr="0F82884D" w:rsidR="00927BA2">
        <w:rPr>
          <w:noProof/>
        </w:rPr>
        <w:t>4</w:t>
      </w:r>
      <w:r>
        <w:fldChar w:fldCharType="end"/>
      </w:r>
      <w:r w:rsidR="0037033B">
        <w:rPr/>
        <w:t xml:space="preserve"> </w:t>
      </w:r>
      <w:r w:rsidR="00AC63EA">
        <w:rPr/>
        <w:t xml:space="preserve">are zero, </w:t>
      </w:r>
      <w:commentRangeStart w:id="1899335297"/>
      <w:r w:rsidR="00AC63EA">
        <w:rPr/>
        <w:t>the PV power production is constant throughout th</w:t>
      </w:r>
      <w:r w:rsidR="0037033B">
        <w:rPr/>
        <w:t>e year</w:t>
      </w:r>
      <w:commentRangeEnd w:id="1899335297"/>
      <w:r>
        <w:rPr>
          <w:rStyle w:val="CommentReference"/>
        </w:rPr>
        <w:commentReference w:id="1899335297"/>
      </w:r>
      <w:r w:rsidR="0037033B">
        <w:rPr/>
        <w:t xml:space="preserve">. That would imply that the variability is vanished, which massively reduces the challenge to </w:t>
      </w:r>
      <w:r w:rsidR="00CB0F1D">
        <w:rPr/>
        <w:t xml:space="preserve">consider the PV power production for power grid balancing purposes. </w:t>
      </w:r>
    </w:p>
    <w:p w:rsidR="0037033B" w:rsidP="00576C10" w:rsidRDefault="00114A14" w14:paraId="7DBE6942" w14:textId="65AC01C9">
      <w:r>
        <w:lastRenderedPageBreak/>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927BA2">
        <w:t xml:space="preserve">Eq. </w:t>
      </w:r>
      <w:r w:rsidR="00927BA2">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Pr="002059EA" w:rsidR="008A02EF">
        <w:t>orresponding</w:t>
      </w:r>
      <w:r w:rsidRPr="002059EA" w:rsidR="00096AE6">
        <w:t xml:space="preserve"> frequency </w:t>
      </w:r>
      <w:r w:rsidRPr="002059EA" w:rsidR="00681513">
        <w:t>of</w:t>
      </w:r>
      <w:r w:rsidRPr="002059EA" w:rsidR="00096AE6">
        <w:t xml:space="preserve"> th</w:t>
      </w:r>
      <w:r w:rsidRPr="002059EA" w:rsidR="008A02EF">
        <w:t>e</w:t>
      </w:r>
      <w:r w:rsidRPr="002059EA" w:rsidR="00096AE6">
        <w:t xml:space="preserve"> change: </w:t>
      </w:r>
    </w:p>
    <w:p w:rsidRPr="002059EA" w:rsidR="004352BC" w:rsidP="00576C10" w:rsidRDefault="004352BC" w14:paraId="532757A4" w14:textId="77777777"/>
    <w:tbl>
      <w:tblPr>
        <w:tblStyle w:val="Tabellenraster"/>
        <w:tblW w:w="9396" w:type="dxa"/>
        <w:jc w:val="center"/>
        <w:tblLook w:val="04A0" w:firstRow="1" w:lastRow="0" w:firstColumn="1" w:lastColumn="0" w:noHBand="0" w:noVBand="1"/>
      </w:tblPr>
      <w:tblGrid>
        <w:gridCol w:w="703"/>
        <w:gridCol w:w="7938"/>
        <w:gridCol w:w="755"/>
      </w:tblGrid>
      <w:tr w:rsidRPr="002059EA" w:rsidR="002059EA" w:rsidTr="002059EA" w14:paraId="44794C7C" w14:textId="77777777">
        <w:trPr>
          <w:jc w:val="center"/>
        </w:trPr>
        <w:tc>
          <w:tcPr>
            <w:tcW w:w="703" w:type="dxa"/>
            <w:tcBorders>
              <w:top w:val="nil"/>
              <w:left w:val="nil"/>
              <w:bottom w:val="nil"/>
              <w:right w:val="nil"/>
            </w:tcBorders>
            <w:shd w:val="clear" w:color="auto" w:fill="auto"/>
            <w:vAlign w:val="center"/>
          </w:tcPr>
          <w:p w:rsidRPr="002059EA" w:rsidR="00096AE6" w:rsidP="002059EA" w:rsidRDefault="00096AE6" w14:paraId="5473E8A1" w14:textId="77777777">
            <w:pPr>
              <w:spacing w:line="240" w:lineRule="auto"/>
              <w:ind w:firstLine="0"/>
            </w:pPr>
          </w:p>
        </w:tc>
        <w:tc>
          <w:tcPr>
            <w:tcW w:w="7938" w:type="dxa"/>
            <w:tcBorders>
              <w:top w:val="nil"/>
              <w:left w:val="nil"/>
              <w:bottom w:val="nil"/>
              <w:right w:val="nil"/>
            </w:tcBorders>
            <w:shd w:val="clear" w:color="auto" w:fill="auto"/>
            <w:vAlign w:val="center"/>
          </w:tcPr>
          <w:p w:rsidRPr="002059EA" w:rsidR="00096AE6" w:rsidP="002059EA" w:rsidRDefault="00681513" w14:paraId="7DB0531C" w14:textId="1C37F96E">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rsidRPr="002059EA" w:rsidR="00096AE6" w:rsidP="002059EA" w:rsidRDefault="00096AE6" w14:paraId="70714537" w14:textId="51906161">
            <w:pPr>
              <w:spacing w:line="240" w:lineRule="auto"/>
              <w:ind w:firstLine="0"/>
              <w:jc w:val="right"/>
            </w:pPr>
            <w:bookmarkStart w:name="_Ref67382116" w:id="35"/>
            <w:r w:rsidRPr="002059EA">
              <w:t xml:space="preserve">Eq. </w:t>
            </w:r>
            <w:r w:rsidRPr="002059EA">
              <w:fldChar w:fldCharType="begin"/>
            </w:r>
            <w:r w:rsidRPr="002059EA">
              <w:instrText>SEQ Equation \* ARABIC</w:instrText>
            </w:r>
            <w:r w:rsidRPr="002059EA">
              <w:fldChar w:fldCharType="separate"/>
            </w:r>
            <w:r w:rsidR="00927BA2">
              <w:rPr>
                <w:noProof/>
              </w:rPr>
              <w:t>5</w:t>
            </w:r>
            <w:r w:rsidRPr="002059EA">
              <w:fldChar w:fldCharType="end"/>
            </w:r>
            <w:bookmarkEnd w:id="35"/>
          </w:p>
        </w:tc>
      </w:tr>
    </w:tbl>
    <w:p w:rsidRPr="002059EA" w:rsidR="0037033B" w:rsidP="00E71B47" w:rsidRDefault="004352BC" w14:paraId="7E7E2D3A" w14:textId="2375A237">
      <w:pPr>
        <w:ind w:firstLine="0"/>
      </w:pPr>
      <w:r>
        <w:br/>
      </w:r>
      <w:commentRangeStart w:id="1374090600"/>
      <w:commentRangeStart w:id="1101025289"/>
      <w:r w:rsidR="00525AF8">
        <w:rPr/>
        <w:t>w</w:t>
      </w:r>
      <w:r w:rsidRPr="002059EA" w:rsidR="00E71B47">
        <w:rPr/>
        <w:t>here</w:t>
      </w:r>
      <w:r w:rsidR="00525AF8">
        <w:rPr/>
        <w:t xml:space="preserve"> n is the total number of weather regimes,</w:t>
      </w:r>
      <w:r w:rsidRPr="002059EA" w:rsidR="00E71B47">
        <w:rPr/>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rPr/>
        <w:t xml:space="preserve"> is the deviation of PV power production from the seasonal mean </w:t>
      </w:r>
      <w:r w:rsidR="00C83831">
        <w:rPr/>
        <w:t>for a specific</w:t>
      </w:r>
      <w:r w:rsidR="00525AF8">
        <w:rPr/>
        <w:t xml:space="preserve"> weather regime</w:t>
      </w:r>
      <w:ins w:author="Wohland  Jan" w:date="2021-04-15T11:40:45.194Z" w:id="1596630618">
        <w:r w:rsidR="0E0C55B4">
          <w:rPr/>
          <w:t xml:space="preserve"> </w:t>
        </w:r>
      </w:ins>
      <w:proofErr w:type="spellStart"/>
      <w:ins w:author="Wohland  Jan" w:date="2021-04-15T11:40:45.194Z" w:id="314609955">
        <w:r w:rsidR="0E0C55B4">
          <w:rPr/>
          <w:t xml:space="preserve">wr_i</w:t>
        </w:r>
      </w:ins>
      <w:proofErr w:type="spellEnd"/>
      <w:r w:rsidR="00525AF8">
        <w:rPr/>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rPr/>
        <w:t xml:space="preserve"> is the frequency of the transition from </w:t>
      </w:r>
      <w:r w:rsidR="00C83831">
        <w:rPr/>
        <w:t>weather regime</w:t>
      </w:r>
      <w:r w:rsidR="00525AF8">
        <w:rPr/>
        <w:t xml:space="preserve"> </w:t>
      </w:r>
      <w:proofErr w:type="spellStart"/>
      <w:r w:rsidR="00525AF8">
        <w:rPr/>
        <w:t>i</w:t>
      </w:r>
      <w:proofErr w:type="spellEnd"/>
      <w:r w:rsidR="00525AF8">
        <w:rPr/>
        <w:t xml:space="preserve"> to j. </w:t>
      </w:r>
      <w:r w:rsidR="00C158E0">
        <w:rPr/>
        <w:t>We calculate the</w:t>
      </w:r>
      <w:r w:rsidR="00525AF8">
        <w:rPr/>
        <w:t xml:space="preserve"> frequency </w:t>
      </w:r>
      <w:del w:author="Wohland  Jan" w:date="2021-04-15T11:41:13.305Z" w:id="2043754718">
        <w:r w:rsidDel="00525AF8">
          <w:delText>as the</w:delText>
        </w:r>
      </w:del>
      <w:ins w:author="Wohland  Jan" w:date="2021-04-15T11:41:13.525Z" w:id="126639365">
        <w:r w:rsidR="03B789C0">
          <w:rPr/>
          <w:t xml:space="preserve">by</w:t>
        </w:r>
      </w:ins>
      <w:r w:rsidR="00525AF8">
        <w:rPr/>
        <w:t xml:space="preserve"> divi</w:t>
      </w:r>
      <w:ins w:author="Wohland  Jan" w:date="2021-04-15T11:41:16.563Z" w:id="99976369">
        <w:r w:rsidR="44E208EE">
          <w:rPr/>
          <w:t xml:space="preserve">ding</w:t>
        </w:r>
      </w:ins>
      <w:del w:author="Wohland  Jan" w:date="2021-04-15T11:41:18.598Z" w:id="1212222127">
        <w:r w:rsidDel="00525AF8">
          <w:delText>sion of</w:delText>
        </w:r>
      </w:del>
      <w:r w:rsidR="00525AF8">
        <w:rPr/>
        <w:t xml:space="preserve"> the number of </w:t>
      </w:r>
      <w:r w:rsidR="00640EB2">
        <w:rPr/>
        <w:t>transitions</w:t>
      </w:r>
      <w:r w:rsidR="00525AF8">
        <w:rPr/>
        <w:t xml:space="preserve"> from weather regime </w:t>
      </w:r>
      <w:proofErr w:type="spellStart"/>
      <w:r w:rsidR="00525AF8">
        <w:rPr/>
        <w:t>i</w:t>
      </w:r>
      <w:proofErr w:type="spellEnd"/>
      <w:r w:rsidR="00525AF8">
        <w:rPr/>
        <w:t xml:space="preserve"> to j</w:t>
      </w:r>
      <w:r w:rsidR="00640EB2">
        <w:rPr/>
        <w:t xml:space="preserve"> per season</w:t>
      </w:r>
      <w:r w:rsidR="00525AF8">
        <w:rPr/>
        <w:t xml:space="preserve"> and the total number of</w:t>
      </w:r>
      <w:r w:rsidR="003025F7">
        <w:rPr/>
        <w:t xml:space="preserve"> transitions</w:t>
      </w:r>
      <w:r w:rsidR="00640EB2">
        <w:rPr/>
        <w:t xml:space="preserve"> per season</w:t>
      </w:r>
      <w:r w:rsidR="003025F7">
        <w:rPr/>
        <w:t>.</w:t>
      </w:r>
      <w:commentRangeEnd w:id="1374090600"/>
      <w:r>
        <w:rPr>
          <w:rStyle w:val="CommentReference"/>
        </w:rPr>
        <w:commentReference w:id="1374090600"/>
      </w:r>
      <w:commentRangeEnd w:id="1101025289"/>
      <w:r>
        <w:rPr>
          <w:rStyle w:val="CommentReference"/>
        </w:rPr>
        <w:commentReference w:id="1101025289"/>
      </w:r>
    </w:p>
    <w:p w:rsidR="00916467" w:rsidP="00576C10" w:rsidRDefault="00E71B47" w14:paraId="0915708E" w14:textId="090B1CFB">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rsidR="004352BC" w:rsidP="00576C10" w:rsidRDefault="004352BC" w14:paraId="3F86C86D" w14:textId="77777777"/>
    <w:tbl>
      <w:tblPr>
        <w:tblStyle w:val="Tabellenraster"/>
        <w:tblW w:w="9396" w:type="dxa"/>
        <w:jc w:val="center"/>
        <w:tblLook w:val="04A0" w:firstRow="1" w:lastRow="0" w:firstColumn="1" w:lastColumn="0" w:noHBand="0" w:noVBand="1"/>
      </w:tblPr>
      <w:tblGrid>
        <w:gridCol w:w="703"/>
        <w:gridCol w:w="7938"/>
        <w:gridCol w:w="755"/>
      </w:tblGrid>
      <w:tr w:rsidR="00916467" w:rsidTr="002059EA" w14:paraId="79A1C152" w14:textId="77777777">
        <w:trPr>
          <w:jc w:val="center"/>
        </w:trPr>
        <w:tc>
          <w:tcPr>
            <w:tcW w:w="703" w:type="dxa"/>
            <w:tcBorders>
              <w:top w:val="nil"/>
              <w:left w:val="nil"/>
              <w:bottom w:val="nil"/>
              <w:right w:val="nil"/>
            </w:tcBorders>
            <w:shd w:val="clear" w:color="auto" w:fill="auto"/>
            <w:vAlign w:val="center"/>
          </w:tcPr>
          <w:p w:rsidR="00916467" w:rsidP="002059EA" w:rsidRDefault="00916467" w14:paraId="791EA4B6" w14:textId="77777777">
            <w:pPr>
              <w:spacing w:line="240" w:lineRule="auto"/>
              <w:ind w:firstLine="0"/>
            </w:pPr>
          </w:p>
        </w:tc>
        <w:tc>
          <w:tcPr>
            <w:tcW w:w="7938" w:type="dxa"/>
            <w:tcBorders>
              <w:top w:val="nil"/>
              <w:left w:val="nil"/>
              <w:bottom w:val="nil"/>
              <w:right w:val="nil"/>
            </w:tcBorders>
            <w:shd w:val="clear" w:color="auto" w:fill="auto"/>
            <w:vAlign w:val="center"/>
          </w:tcPr>
          <w:p w:rsidR="00916467" w:rsidP="002059EA" w:rsidRDefault="00916467" w14:paraId="27A1C5B7" w14:textId="76ECD14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rsidR="00916467" w:rsidP="002059EA" w:rsidRDefault="00916467" w14:paraId="042AD108" w14:textId="0802754C">
            <w:pPr>
              <w:spacing w:line="240" w:lineRule="auto"/>
              <w:ind w:firstLine="0"/>
              <w:jc w:val="right"/>
            </w:pPr>
            <w:bookmarkStart w:name="_Ref67382118" w:id="36"/>
            <w:r>
              <w:t xml:space="preserve">Eq. </w:t>
            </w:r>
            <w:r>
              <w:fldChar w:fldCharType="begin"/>
            </w:r>
            <w:r>
              <w:instrText>SEQ Equation \* ARABIC</w:instrText>
            </w:r>
            <w:r>
              <w:fldChar w:fldCharType="separate"/>
            </w:r>
            <w:r w:rsidR="00927BA2">
              <w:rPr>
                <w:noProof/>
              </w:rPr>
              <w:t>6</w:t>
            </w:r>
            <w:r>
              <w:fldChar w:fldCharType="end"/>
            </w:r>
            <w:bookmarkEnd w:id="36"/>
          </w:p>
        </w:tc>
      </w:tr>
    </w:tbl>
    <w:p w:rsidR="00E71B47" w:rsidP="00576C10" w:rsidRDefault="00E71B47" w14:paraId="65D535A8" w14:textId="1438483D"/>
    <w:p w:rsidR="00E71B47" w:rsidP="00576C10" w:rsidRDefault="00BB7AA9" w14:paraId="54F71DF0" w14:textId="76012A9B">
      <w:r w:rsidR="00BB7AA9">
        <w:rPr/>
        <w:t xml:space="preserve">Total mean and maximum PV power production variability </w:t>
      </w:r>
      <w:del w:author="Wohland  Jan" w:date="2021-04-15T11:44:31.167Z" w:id="1102173739">
        <w:r w:rsidDel="00BB7AA9">
          <w:delText xml:space="preserve">is </w:delText>
        </w:r>
      </w:del>
      <w:ins w:author="Wohland  Jan" w:date="2021-04-15T11:44:31.971Z" w:id="956335172">
        <w:r w:rsidR="69FA2C79">
          <w:t xml:space="preserve">are </w:t>
        </w:r>
      </w:ins>
      <w:r w:rsidR="00BB7AA9">
        <w:rPr/>
        <w:t>defined as the average</w:t>
      </w:r>
      <w:r w:rsidR="004352BC">
        <w:rPr/>
        <w:t xml:space="preserve"> of the obtained results from </w:t>
      </w:r>
      <w:r>
        <w:fldChar w:fldCharType="begin"/>
      </w:r>
      <w:r>
        <w:instrText xml:space="preserve"> REF _Ref67382116 \h </w:instrText>
      </w:r>
      <w:r>
        <w:fldChar w:fldCharType="separate"/>
      </w:r>
      <w:r w:rsidR="00927BA2">
        <w:rPr/>
        <w:t xml:space="preserve">Eq. </w:t>
      </w:r>
      <w:r w:rsidRPr="0F82884D" w:rsidR="00927BA2">
        <w:rPr>
          <w:noProof/>
        </w:rPr>
        <w:t>5</w:t>
      </w:r>
      <w:r>
        <w:fldChar w:fldCharType="end"/>
      </w:r>
      <w:r w:rsidR="004352BC">
        <w:rPr/>
        <w:t xml:space="preserve"> and </w:t>
      </w:r>
      <w:r>
        <w:fldChar w:fldCharType="begin"/>
      </w:r>
      <w:r>
        <w:instrText xml:space="preserve"> REF _Ref67382118 \h </w:instrText>
      </w:r>
      <w:r>
        <w:fldChar w:fldCharType="separate"/>
      </w:r>
      <w:r w:rsidR="00927BA2">
        <w:rPr/>
        <w:t xml:space="preserve">Eq. </w:t>
      </w:r>
      <w:r w:rsidRPr="0F82884D" w:rsidR="00927BA2">
        <w:rPr>
          <w:noProof/>
        </w:rPr>
        <w:t>6</w:t>
      </w:r>
      <w:r>
        <w:fldChar w:fldCharType="end"/>
      </w:r>
      <w:r w:rsidR="00BB7AA9">
        <w:rPr/>
        <w:t xml:space="preserve"> over the whole season. </w:t>
      </w:r>
    </w:p>
    <w:p w:rsidR="00347B79" w:rsidP="00295A65" w:rsidRDefault="00236C9B" w14:paraId="6C01B7EC" w14:textId="6083A7BA">
      <w:pPr>
        <w:pStyle w:val="berschrift3"/>
      </w:pPr>
      <w:bookmarkStart w:name="_Ref61349857" w:id="37"/>
      <w:bookmarkStart w:name="_Toc68517850" w:id="38"/>
      <w:r>
        <w:t xml:space="preserve">Variability reduction with optimal </w:t>
      </w:r>
      <w:r w:rsidR="00524633">
        <w:t>installed PV capacity</w:t>
      </w:r>
      <w:r w:rsidR="00295A65">
        <w:t xml:space="preserve"> distribution</w:t>
      </w:r>
      <w:bookmarkEnd w:id="37"/>
      <w:bookmarkEnd w:id="38"/>
    </w:p>
    <w:p w:rsidR="00335429" w:rsidP="00295A65" w:rsidRDefault="00295A65" w14:paraId="695171DE" w14:textId="1C8B1C59">
      <w:r w:rsidR="00295A65">
        <w:rPr/>
        <w:t xml:space="preserve">To </w:t>
      </w:r>
      <w:r w:rsidR="00132E93">
        <w:rPr/>
        <w:t>determine an</w:t>
      </w:r>
      <w:r w:rsidR="00295A65">
        <w:rPr/>
        <w:t xml:space="preserve"> IC distribution </w:t>
      </w:r>
      <w:r w:rsidR="004D136C">
        <w:rPr/>
        <w:t>that</w:t>
      </w:r>
      <w:r w:rsidR="00132E93">
        <w:rPr/>
        <w:t xml:space="preserve"> distinctive</w:t>
      </w:r>
      <w:ins w:author="Wohland  Jan" w:date="2021-04-15T11:45:15.704Z" w:id="311469079">
        <w:r w:rsidR="07DC1ACC">
          <w:t>ly</w:t>
        </w:r>
      </w:ins>
      <w:r w:rsidR="00295A65">
        <w:rPr/>
        <w:t xml:space="preserve"> reduce</w:t>
      </w:r>
      <w:r w:rsidR="00132E93">
        <w:rPr/>
        <w:t>s</w:t>
      </w:r>
      <w:r w:rsidR="00295A65">
        <w:rPr/>
        <w:t xml:space="preserve"> the </w:t>
      </w:r>
      <w:r w:rsidR="00132E93">
        <w:rPr/>
        <w:t xml:space="preserve">PV power generation </w:t>
      </w:r>
      <w:r w:rsidR="00295A65">
        <w:rPr/>
        <w:t>variability</w:t>
      </w:r>
      <w:r w:rsidR="00132E93">
        <w:rPr/>
        <w:t>,</w:t>
      </w:r>
      <w:ins w:author="Wohland  Jan" w:date="2021-04-15T11:45:28.781Z" w:id="1331001599">
        <w:r w:rsidR="1BCE5FB6">
          <w:t xml:space="preserve"> we use</w:t>
        </w:r>
      </w:ins>
      <w:r w:rsidR="00132E93">
        <w:rPr/>
        <w:t xml:space="preserve"> </w:t>
      </w:r>
      <w:r>
        <w:fldChar w:fldCharType="begin"/>
      </w:r>
      <w:r>
        <w:instrText xml:space="preserve"> REF _Ref61345199 \h </w:instrText>
      </w:r>
      <w:r>
        <w:fldChar w:fldCharType="separate"/>
      </w:r>
      <w:r w:rsidR="00927BA2">
        <w:rPr/>
        <w:t xml:space="preserve">Eq. </w:t>
      </w:r>
      <w:r w:rsidRPr="0F82884D" w:rsidR="00927BA2">
        <w:rPr>
          <w:noProof/>
        </w:rPr>
        <w:t>4</w:t>
      </w:r>
      <w:r>
        <w:fldChar w:fldCharType="end"/>
      </w:r>
      <w:r w:rsidR="00B94B8B">
        <w:rPr/>
        <w:t xml:space="preserve"> for every country, season and weather reg</w:t>
      </w:r>
      <w:r w:rsidR="008B1EEC">
        <w:rPr/>
        <w:t>i</w:t>
      </w:r>
      <w:r w:rsidR="00B94B8B">
        <w:rPr/>
        <w:t>me</w:t>
      </w:r>
      <w:r w:rsidR="008B1EEC">
        <w:rPr/>
        <w:t xml:space="preserve"> </w:t>
      </w:r>
      <w:del w:author="Wohland  Jan" w:date="2021-04-15T11:45:34.041Z" w:id="1097534054">
        <w:r w:rsidDel="00335429">
          <w:delText>is used</w:delText>
        </w:r>
      </w:del>
      <w:r w:rsidR="00335429">
        <w:rPr/>
        <w:t xml:space="preserve"> </w:t>
      </w:r>
      <w:r w:rsidR="005E0FF7">
        <w:rPr/>
        <w:t>in</w:t>
      </w:r>
      <w:r w:rsidR="00C82E5A">
        <w:rPr/>
        <w:t xml:space="preserve"> a</w:t>
      </w:r>
      <w:r w:rsidR="00E87FED">
        <w:rPr/>
        <w:t xml:space="preserve"> </w:t>
      </w:r>
      <w:r w:rsidR="00335429">
        <w:rPr/>
        <w:t>linear least-square problem</w:t>
      </w:r>
      <w:r w:rsidR="0006209D">
        <w:rPr/>
        <w:t xml:space="preserve"> </w:t>
      </w:r>
      <w:r w:rsidR="00335429">
        <w:rPr/>
        <w:t xml:space="preserve">with </w:t>
      </w:r>
      <w:r w:rsidR="00132E93">
        <w:rPr/>
        <w:t xml:space="preserve">an </w:t>
      </w:r>
      <w:r w:rsidR="00335429">
        <w:rPr/>
        <w:t>upper and lower bound on the variables</w:t>
      </w:r>
      <w:r w:rsidR="00524633">
        <w:rPr/>
        <w:t xml:space="preserve"> (</w:t>
      </w:r>
      <w:r>
        <w:fldChar w:fldCharType="begin"/>
      </w:r>
      <w:r>
        <w:instrText xml:space="preserve"> REF _Ref68253334 \h </w:instrText>
      </w:r>
      <w:r>
        <w:fldChar w:fldCharType="separate"/>
      </w:r>
      <w:r w:rsidR="00927BA2">
        <w:rPr/>
        <w:t xml:space="preserve">Figure </w:t>
      </w:r>
      <w:r w:rsidRPr="0F82884D" w:rsidR="00927BA2">
        <w:rPr>
          <w:noProof/>
        </w:rPr>
        <w:t>3</w:t>
      </w:r>
      <w:r>
        <w:fldChar w:fldCharType="end"/>
      </w:r>
      <w:r w:rsidR="00524633">
        <w:rPr/>
        <w:t>, step 12)</w:t>
      </w:r>
      <w:r w:rsidR="00335429">
        <w:rPr/>
        <w:t xml:space="preserve">. This is done with the </w:t>
      </w:r>
      <w:hyperlink r:id="R25c028ac9ef94a5d">
        <w:r w:rsidRPr="0F82884D" w:rsidR="00335429">
          <w:rPr>
            <w:rStyle w:val="Hyperlink"/>
          </w:rPr>
          <w:t>scipy.optimize.lsq_linear</w:t>
        </w:r>
      </w:hyperlink>
      <w:r w:rsidR="00335429">
        <w:rPr/>
        <w:t xml:space="preserve"> python</w:t>
      </w:r>
      <w:r w:rsidR="0006209D">
        <w:rPr/>
        <w:t xml:space="preserve"> package</w:t>
      </w:r>
      <w:r w:rsidR="00BF6F14">
        <w:rPr/>
        <w:t>,</w:t>
      </w:r>
      <w:r w:rsidR="00335429">
        <w:rPr/>
        <w:t xml:space="preserve"> which solve</w:t>
      </w:r>
      <w:r w:rsidR="0006209D">
        <w:rPr/>
        <w:t>s</w:t>
      </w:r>
      <w:r w:rsidR="00335429">
        <w:rPr/>
        <w:t xml:space="preserve"> t</w:t>
      </w:r>
      <w:r w:rsidR="00335429">
        <w:rPr/>
        <w:t>he following optimization problem:</w:t>
      </w:r>
    </w:p>
    <w:p w:rsidR="00FA2B9B" w:rsidP="00295A65" w:rsidRDefault="00FA2B9B" w14:paraId="747F4A9D" w14:textId="77777777"/>
    <w:tbl>
      <w:tblPr>
        <w:tblStyle w:val="Tabellenraster"/>
        <w:tblW w:w="9396" w:type="dxa"/>
        <w:jc w:val="center"/>
        <w:tblLook w:val="04A0" w:firstRow="1" w:lastRow="0" w:firstColumn="1" w:lastColumn="0" w:noHBand="0" w:noVBand="1"/>
      </w:tblPr>
      <w:tblGrid>
        <w:gridCol w:w="703"/>
        <w:gridCol w:w="7938"/>
        <w:gridCol w:w="755"/>
      </w:tblGrid>
      <w:tr w:rsidR="00335429" w:rsidTr="002D036D" w14:paraId="52F926DD" w14:textId="77777777">
        <w:trPr>
          <w:jc w:val="center"/>
        </w:trPr>
        <w:tc>
          <w:tcPr>
            <w:tcW w:w="703" w:type="dxa"/>
            <w:tcBorders>
              <w:top w:val="nil"/>
              <w:left w:val="nil"/>
              <w:bottom w:val="nil"/>
              <w:right w:val="nil"/>
            </w:tcBorders>
            <w:shd w:val="clear" w:color="auto" w:fill="auto"/>
            <w:vAlign w:val="center"/>
          </w:tcPr>
          <w:p w:rsidR="00335429" w:rsidP="002D036D" w:rsidRDefault="00335429" w14:paraId="54183991" w14:textId="77777777">
            <w:pPr>
              <w:spacing w:line="240" w:lineRule="auto"/>
              <w:ind w:firstLine="0"/>
            </w:pPr>
          </w:p>
        </w:tc>
        <w:tc>
          <w:tcPr>
            <w:tcW w:w="7938" w:type="dxa"/>
            <w:tcBorders>
              <w:top w:val="nil"/>
              <w:left w:val="nil"/>
              <w:bottom w:val="nil"/>
              <w:right w:val="nil"/>
            </w:tcBorders>
            <w:shd w:val="clear" w:color="auto" w:fill="auto"/>
            <w:vAlign w:val="center"/>
          </w:tcPr>
          <w:p w:rsidR="00335429" w:rsidP="002D036D" w:rsidRDefault="00335429" w14:paraId="4065538E" w14:textId="5CD05717">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rsidR="00335429" w:rsidP="002D036D" w:rsidRDefault="00335429" w14:paraId="0A434D4D" w14:textId="5FB5DBB0">
            <w:pPr>
              <w:spacing w:line="240" w:lineRule="auto"/>
              <w:ind w:firstLine="0"/>
              <w:jc w:val="right"/>
            </w:pPr>
            <w:r>
              <w:t xml:space="preserve">Eq. </w:t>
            </w:r>
            <w:r>
              <w:fldChar w:fldCharType="begin"/>
            </w:r>
            <w:r>
              <w:instrText>SEQ Equation \* ARABIC</w:instrText>
            </w:r>
            <w:r>
              <w:fldChar w:fldCharType="separate"/>
            </w:r>
            <w:r w:rsidR="00927BA2">
              <w:rPr>
                <w:noProof/>
              </w:rPr>
              <w:t>7</w:t>
            </w:r>
            <w:r>
              <w:fldChar w:fldCharType="end"/>
            </w:r>
          </w:p>
        </w:tc>
      </w:tr>
    </w:tbl>
    <w:p w:rsidR="00335429" w:rsidP="00E87FED" w:rsidRDefault="00FA2B9B" w14:paraId="5BEF327E" w14:textId="525E63B1">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rsidR="0006209D" w:rsidP="005E74F1" w:rsidRDefault="00C82E5A" w14:paraId="5E0B60DB" w14:textId="36683DD3">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Pr="00BD0171" w:rsidR="00927BA2">
        <w:t xml:space="preserve">Eq. </w:t>
      </w:r>
      <w:r w:rsidR="00927BA2">
        <w:rPr>
          <w:noProof/>
        </w:rPr>
        <w:t>3</w:t>
      </w:r>
      <w:r w:rsidR="00097807">
        <w:fldChar w:fldCharType="end"/>
      </w:r>
      <w:r w:rsidR="0006209D">
        <w:t>:</w:t>
      </w:r>
    </w:p>
    <w:p w:rsidR="004123A0" w:rsidP="005E74F1" w:rsidRDefault="004123A0" w14:paraId="3462E944" w14:textId="77777777">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rsidTr="002D036D" w14:paraId="4EF10670" w14:textId="77777777">
        <w:trPr>
          <w:jc w:val="center"/>
        </w:trPr>
        <w:tc>
          <w:tcPr>
            <w:tcW w:w="703" w:type="dxa"/>
            <w:tcBorders>
              <w:top w:val="nil"/>
              <w:left w:val="nil"/>
              <w:bottom w:val="nil"/>
              <w:right w:val="nil"/>
            </w:tcBorders>
            <w:shd w:val="clear" w:color="auto" w:fill="auto"/>
            <w:vAlign w:val="center"/>
          </w:tcPr>
          <w:p w:rsidR="001176AF" w:rsidP="002D036D" w:rsidRDefault="001176AF" w14:paraId="58B996DF" w14:textId="77777777">
            <w:pPr>
              <w:spacing w:line="240" w:lineRule="auto"/>
              <w:ind w:firstLine="0"/>
            </w:pPr>
          </w:p>
        </w:tc>
        <w:tc>
          <w:tcPr>
            <w:tcW w:w="7938" w:type="dxa"/>
            <w:tcBorders>
              <w:top w:val="nil"/>
              <w:left w:val="nil"/>
              <w:bottom w:val="nil"/>
              <w:right w:val="nil"/>
            </w:tcBorders>
            <w:shd w:val="clear" w:color="auto" w:fill="auto"/>
            <w:vAlign w:val="center"/>
          </w:tcPr>
          <w:p w:rsidR="001176AF" w:rsidP="00653969" w:rsidRDefault="001176AF" w14:paraId="62DDD881" w14:textId="2377A02B">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rsidR="001176AF" w:rsidP="002D036D" w:rsidRDefault="001176AF" w14:paraId="73C7B17D" w14:textId="413B226F">
            <w:pPr>
              <w:spacing w:line="240" w:lineRule="auto"/>
              <w:ind w:firstLine="0"/>
              <w:jc w:val="right"/>
            </w:pPr>
            <w:bookmarkStart w:name="_Ref61350223" w:id="39"/>
            <w:r>
              <w:t xml:space="preserve">Eq. </w:t>
            </w:r>
            <w:r>
              <w:fldChar w:fldCharType="begin"/>
            </w:r>
            <w:r>
              <w:instrText>SEQ Equation \* ARABIC</w:instrText>
            </w:r>
            <w:r>
              <w:fldChar w:fldCharType="separate"/>
            </w:r>
            <w:r w:rsidR="00927BA2">
              <w:rPr>
                <w:noProof/>
              </w:rPr>
              <w:t>8</w:t>
            </w:r>
            <w:r>
              <w:fldChar w:fldCharType="end"/>
            </w:r>
            <w:bookmarkEnd w:id="39"/>
          </w:p>
        </w:tc>
      </w:tr>
    </w:tbl>
    <w:p w:rsidR="001176AF" w:rsidP="001176AF" w:rsidRDefault="00A5708F" w14:paraId="5FBA01CF" w14:textId="12EA0209">
      <w:pPr>
        <w:ind w:firstLine="0"/>
      </w:pPr>
      <w:r>
        <w:br/>
      </w:r>
      <w:r w:rsidR="00FA2B9B">
        <w:rPr/>
        <w:t>w</w:t>
      </w:r>
      <w:r w:rsidR="001176AF">
        <w:rPr/>
        <w:t>here</w:t>
      </w:r>
      <w:r w:rsidR="00C82E5A">
        <w:rPr/>
        <w:t xml:space="preserve"> the first </w:t>
      </w:r>
      <w:r w:rsidR="003B2FBA">
        <w:rPr/>
        <w:t>element of the matrix</w:t>
      </w:r>
      <w:r w:rsidR="001176AF">
        <w:rPr/>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Pr="0F82884D" w:rsidR="00C83876">
        <w:rPr/>
        <w:t xml:space="preserve"> is the capacity factor</w:t>
      </w:r>
      <w:r w:rsidRPr="0F82884D" w:rsidR="008D30DB">
        <w:rPr/>
        <w:t xml:space="preserve"> anomaly</w:t>
      </w:r>
      <w:r w:rsidR="00C83876">
        <w:rPr>
          <w:iCs/>
        </w:rPr>
        <w:t xml:space="preserve"> </w:t>
      </w:r>
      <w:r w:rsidRPr="0F82884D" w:rsidR="003B2FBA">
        <w:rPr/>
        <w:t>of</w:t>
      </w:r>
      <w:r w:rsidRPr="0F82884D" w:rsidR="00C83876">
        <w:rPr/>
        <w:t xml:space="preserve"> weather regime </w:t>
      </w:r>
      <w:r w:rsidRPr="0F82884D" w:rsidR="008D30DB">
        <w:rPr/>
        <w:t>0</w:t>
      </w:r>
      <w:r w:rsidR="004123A0">
        <w:rPr>
          <w:iCs/>
        </w:rPr>
        <w:t>,</w:t>
      </w:r>
      <w:r w:rsidR="00C83876">
        <w:rPr>
          <w:iCs/>
        </w:rPr>
        <w:t xml:space="preserve"> </w:t>
      </w:r>
      <w:r w:rsidRPr="0F82884D" w:rsidR="00E371C9">
        <w:rPr/>
        <w:t>in Albania</w:t>
      </w:r>
      <w:del w:author="Wohland  Jan" w:date="2021-04-15T11:46:18.789Z" w:id="1817728445">
        <w:r w:rsidDel="00E371C9">
          <w:delText>n</w:delText>
        </w:r>
      </w:del>
      <w:r w:rsidRPr="0F82884D" w:rsidR="00DF1FD0">
        <w:rPr/>
        <w:t xml:space="preserve"> in</w:t>
      </w:r>
      <w:r w:rsidRPr="0F82884D" w:rsidR="00E371C9">
        <w:rPr/>
        <w:t xml:space="preserve"> winter. </w:t>
      </w:r>
      <w:r w:rsidRPr="0F82884D" w:rsidR="00DF1FD0">
        <w:rPr/>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927BA2">
        <w:rPr/>
        <w:t xml:space="preserve">Table </w:t>
      </w:r>
      <w:r w:rsidR="00927BA2">
        <w:rPr>
          <w:noProof/>
        </w:rPr>
        <w:t>2</w:t>
      </w:r>
      <w:r w:rsidR="00DF1FD0">
        <w:rPr>
          <w:iCs/>
        </w:rPr>
        <w:fldChar w:fldCharType="end"/>
      </w:r>
      <w:r w:rsidR="00DF1FD0">
        <w:rPr>
          <w:iCs/>
        </w:rPr>
        <w:t>)</w:t>
      </w:r>
      <w:r w:rsidRPr="0F82884D" w:rsidR="00DF1FD0">
        <w:rPr/>
        <w:t>, whereas the 8 weather regimes and 4 seasons translate into the 32 rows of A.</w:t>
      </w:r>
      <w:r w:rsidR="00DF1FD0">
        <w:rPr>
          <w:iCs/>
        </w:rPr>
        <w:t xml:space="preserve"> </w:t>
      </w:r>
    </w:p>
    <w:p w:rsidR="001176AF" w:rsidP="00295A65" w:rsidRDefault="0006209D" w14:paraId="18032530" w14:textId="5E209E2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rsidR="001176AF" w:rsidP="00295A65" w:rsidRDefault="001176AF" w14:paraId="4B0F175B" w14:textId="1CFFEE14"/>
    <w:tbl>
      <w:tblPr>
        <w:tblStyle w:val="Tabellenraster"/>
        <w:tblW w:w="9396" w:type="dxa"/>
        <w:jc w:val="center"/>
        <w:tblLook w:val="04A0" w:firstRow="1" w:lastRow="0" w:firstColumn="1" w:lastColumn="0" w:noHBand="0" w:noVBand="1"/>
      </w:tblPr>
      <w:tblGrid>
        <w:gridCol w:w="703"/>
        <w:gridCol w:w="7938"/>
        <w:gridCol w:w="755"/>
      </w:tblGrid>
      <w:tr w:rsidR="001176AF" w:rsidTr="002D036D" w14:paraId="4D1E03B8" w14:textId="77777777">
        <w:trPr>
          <w:jc w:val="center"/>
        </w:trPr>
        <w:tc>
          <w:tcPr>
            <w:tcW w:w="703" w:type="dxa"/>
            <w:tcBorders>
              <w:top w:val="nil"/>
              <w:left w:val="nil"/>
              <w:bottom w:val="nil"/>
              <w:right w:val="nil"/>
            </w:tcBorders>
            <w:shd w:val="clear" w:color="auto" w:fill="auto"/>
            <w:vAlign w:val="center"/>
          </w:tcPr>
          <w:p w:rsidR="001176AF" w:rsidP="002D036D" w:rsidRDefault="001176AF" w14:paraId="16C8FD83" w14:textId="77777777">
            <w:pPr>
              <w:spacing w:line="240" w:lineRule="auto"/>
              <w:ind w:firstLine="0"/>
            </w:pPr>
          </w:p>
        </w:tc>
        <w:tc>
          <w:tcPr>
            <w:tcW w:w="7938" w:type="dxa"/>
            <w:tcBorders>
              <w:top w:val="nil"/>
              <w:left w:val="nil"/>
              <w:bottom w:val="nil"/>
              <w:right w:val="nil"/>
            </w:tcBorders>
            <w:shd w:val="clear" w:color="auto" w:fill="auto"/>
            <w:vAlign w:val="center"/>
          </w:tcPr>
          <w:p w:rsidR="001176AF" w:rsidP="00A5708F" w:rsidRDefault="00653969" w14:paraId="4F371EFD" w14:textId="365CE0E5">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rsidR="001176AF" w:rsidP="002D036D" w:rsidRDefault="001176AF" w14:paraId="10ACB810" w14:textId="45381309">
            <w:pPr>
              <w:spacing w:line="240" w:lineRule="auto"/>
              <w:ind w:firstLine="0"/>
              <w:jc w:val="right"/>
            </w:pPr>
            <w:bookmarkStart w:name="_Ref62376739" w:id="40"/>
            <w:r>
              <w:t xml:space="preserve">Eq. </w:t>
            </w:r>
            <w:r>
              <w:fldChar w:fldCharType="begin"/>
            </w:r>
            <w:r>
              <w:instrText>SEQ Equation \* ARABIC</w:instrText>
            </w:r>
            <w:r>
              <w:fldChar w:fldCharType="separate"/>
            </w:r>
            <w:r w:rsidR="00927BA2">
              <w:rPr>
                <w:noProof/>
              </w:rPr>
              <w:t>9</w:t>
            </w:r>
            <w:r>
              <w:fldChar w:fldCharType="end"/>
            </w:r>
            <w:bookmarkEnd w:id="40"/>
          </w:p>
        </w:tc>
      </w:tr>
    </w:tbl>
    <w:p w:rsidR="001176AF" w:rsidP="00877617" w:rsidRDefault="00A5708F" w14:paraId="215D3DF3" w14:textId="242C91ED">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rsidR="001176AF" w:rsidP="00295A65" w:rsidRDefault="00C32E5D" w14:paraId="7355193D" w14:textId="27DEF2E2">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rsidR="00B94B8B" w:rsidP="00295A65" w:rsidRDefault="00B94B8B" w14:paraId="4EF8D163" w14:textId="3A858F51"/>
    <w:tbl>
      <w:tblPr>
        <w:tblStyle w:val="Tabellenraster"/>
        <w:tblW w:w="9396" w:type="dxa"/>
        <w:jc w:val="center"/>
        <w:tblLook w:val="04A0" w:firstRow="1" w:lastRow="0" w:firstColumn="1" w:lastColumn="0" w:noHBand="0" w:noVBand="1"/>
      </w:tblPr>
      <w:tblGrid>
        <w:gridCol w:w="703"/>
        <w:gridCol w:w="7802"/>
        <w:gridCol w:w="891"/>
      </w:tblGrid>
      <w:tr w:rsidR="00B94B8B" w:rsidTr="00C46177" w14:paraId="50277A2B" w14:textId="77777777">
        <w:trPr>
          <w:jc w:val="center"/>
        </w:trPr>
        <w:tc>
          <w:tcPr>
            <w:tcW w:w="703" w:type="dxa"/>
            <w:tcBorders>
              <w:top w:val="nil"/>
              <w:left w:val="nil"/>
              <w:bottom w:val="nil"/>
              <w:right w:val="nil"/>
            </w:tcBorders>
            <w:shd w:val="clear" w:color="auto" w:fill="auto"/>
            <w:vAlign w:val="center"/>
          </w:tcPr>
          <w:p w:rsidR="00B94B8B" w:rsidP="004069B7" w:rsidRDefault="00B94B8B" w14:paraId="6E8A7009" w14:textId="77777777">
            <w:pPr>
              <w:spacing w:line="240" w:lineRule="auto"/>
              <w:ind w:firstLine="0"/>
            </w:pPr>
          </w:p>
        </w:tc>
        <w:tc>
          <w:tcPr>
            <w:tcW w:w="7802" w:type="dxa"/>
            <w:tcBorders>
              <w:top w:val="nil"/>
              <w:left w:val="nil"/>
              <w:bottom w:val="nil"/>
              <w:right w:val="nil"/>
            </w:tcBorders>
            <w:shd w:val="clear" w:color="auto" w:fill="auto"/>
            <w:vAlign w:val="center"/>
          </w:tcPr>
          <w:p w:rsidR="00B94B8B" w:rsidP="00C46177" w:rsidRDefault="00653969" w14:paraId="1BE5470F" w14:textId="2BFE842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rsidR="00B94B8B" w:rsidP="004069B7" w:rsidRDefault="00B94B8B" w14:paraId="45E3D321" w14:textId="378E6AC8">
            <w:pPr>
              <w:spacing w:line="240" w:lineRule="auto"/>
              <w:ind w:firstLine="0"/>
              <w:jc w:val="right"/>
            </w:pPr>
            <w:r>
              <w:t xml:space="preserve">Eq. </w:t>
            </w:r>
            <w:r>
              <w:fldChar w:fldCharType="begin"/>
            </w:r>
            <w:r>
              <w:instrText>SEQ Equation \* ARABIC</w:instrText>
            </w:r>
            <w:r>
              <w:fldChar w:fldCharType="separate"/>
            </w:r>
            <w:r w:rsidR="00927BA2">
              <w:rPr>
                <w:noProof/>
              </w:rPr>
              <w:t>10</w:t>
            </w:r>
            <w:r>
              <w:fldChar w:fldCharType="end"/>
            </w:r>
          </w:p>
        </w:tc>
      </w:tr>
    </w:tbl>
    <w:p w:rsidR="00FA2B9B" w:rsidP="00295A65" w:rsidRDefault="00FA2B9B" w14:paraId="69A496C0" w14:textId="77777777"/>
    <w:p w:rsidR="00FA2B9B" w:rsidP="001F22C1" w:rsidRDefault="00F2464C" w14:paraId="14213A2A" w14:textId="7D12E0B6">
      <w:r w:rsidR="00F2464C">
        <w:rPr/>
        <w:t xml:space="preserve">The method to perform the minimization is the </w:t>
      </w:r>
      <w:r w:rsidR="00F2464C">
        <w:rPr/>
        <w:t>Trust Region Reflective</w:t>
      </w:r>
      <w:r w:rsidR="00F2464C">
        <w:rPr/>
        <w:t xml:space="preserve"> </w:t>
      </w:r>
      <w:r w:rsidR="00F2464C">
        <w:rPr/>
        <w:t>algorithm</w:t>
      </w:r>
      <w:r w:rsidR="00F2464C">
        <w:rPr/>
        <w:t xml:space="preserve"> </w:t>
      </w:r>
      <w:r>
        <w:fldChar w:fldCharType="begin" w:fldLock="true"/>
      </w:r>
      <w:r>
        <w:instrText xml:space="preserve">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Pr="0F82884D" w:rsidR="001F5649">
        <w:rPr>
          <w:noProof/>
        </w:rPr>
        <w:t>(Branch et al., 1999)</w:t>
      </w:r>
      <w:r>
        <w:fldChar w:fldCharType="end"/>
      </w:r>
      <w:r w:rsidR="00206175">
        <w:rPr/>
        <w:t>.</w:t>
      </w:r>
      <w:r w:rsidR="0073028A">
        <w:rPr/>
        <w:t xml:space="preserve"> </w:t>
      </w:r>
      <w:r w:rsidR="00354AA3">
        <w:rPr/>
        <w:t>The lower bound is always set to the current</w:t>
      </w:r>
      <w:r w:rsidR="00154011">
        <w:rPr/>
        <w:t xml:space="preserve"> (2019)</w:t>
      </w:r>
      <w:r w:rsidR="00354AA3">
        <w:rPr/>
        <w:t xml:space="preserve"> PV IC per </w:t>
      </w:r>
      <w:r w:rsidR="004938A0">
        <w:rPr/>
        <w:t>country</w:t>
      </w:r>
      <w:r w:rsidR="00354AA3">
        <w:rPr/>
        <w:t xml:space="preserve"> (unless </w:t>
      </w:r>
      <w:del w:author="Wohland  Jan" w:date="2021-04-15T11:47:51.684Z" w:id="59760875">
        <w:r w:rsidDel="00354AA3">
          <w:delText xml:space="preserve">something </w:delText>
        </w:r>
      </w:del>
      <w:ins w:author="Wohland  Jan" w:date="2021-04-15T11:47:54.616Z" w:id="960853725">
        <w:r w:rsidR="1C36B227">
          <w:t>explicitly</w:t>
        </w:r>
      </w:ins>
      <w:del w:author="Wohland  Jan" w:date="2021-04-15T11:48:00.056Z" w:id="502074189">
        <w:r w:rsidDel="00354AA3">
          <w:delText>else</w:delText>
        </w:r>
        <w:r w:rsidDel="00354AA3">
          <w:delText xml:space="preserve"> is</w:delText>
        </w:r>
      </w:del>
      <w:r w:rsidR="00354AA3">
        <w:rPr/>
        <w:t xml:space="preserve"> mentioned in the scenarios below). The upper bound is always set to the</w:t>
      </w:r>
      <w:r w:rsidR="0073028A">
        <w:rPr/>
        <w:t xml:space="preserve"> roof-top mounted PV</w:t>
      </w:r>
      <w:r w:rsidR="00354AA3">
        <w:rPr/>
        <w:t xml:space="preserve"> potential </w:t>
      </w:r>
      <w:r w:rsidR="0073028A">
        <w:rPr/>
        <w:t>per country</w:t>
      </w:r>
      <w:r w:rsidR="00354AA3">
        <w:rPr/>
        <w:t xml:space="preserve"> taken from the study </w:t>
      </w:r>
      <w:r w:rsidR="00DF1FD0">
        <w:rPr/>
        <w:t xml:space="preserve">by </w:t>
      </w:r>
      <w:r>
        <w:fldChar w:fldCharType="begin" w:fldLock="true"/>
      </w:r>
      <w:r>
        <w:instrText xml:space="preserve">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fldChar w:fldCharType="separate"/>
      </w:r>
      <w:r w:rsidRPr="0F82884D" w:rsidR="00DF1FD0">
        <w:rPr>
          <w:noProof/>
        </w:rPr>
        <w:t xml:space="preserve">Tröndle et al. </w:t>
      </w:r>
      <w:r w:rsidRPr="0F82884D" w:rsidR="00DF1FD0">
        <w:rPr>
          <w:noProof/>
        </w:rPr>
        <w:t>(</w:t>
      </w:r>
      <w:r w:rsidRPr="0F82884D" w:rsidR="00DF1FD0">
        <w:rPr>
          <w:noProof/>
        </w:rPr>
        <w:t>2019)</w:t>
      </w:r>
      <w:r>
        <w:fldChar w:fldCharType="end"/>
      </w:r>
      <w:r w:rsidR="00DF1FD0">
        <w:rPr/>
        <w:t>.</w:t>
      </w:r>
    </w:p>
    <w:p w:rsidR="002C47FA" w:rsidP="002C47FA" w:rsidRDefault="002C47FA" w14:paraId="073E42C0" w14:textId="448D3409">
      <w:pPr>
        <w:pStyle w:val="berschrift3"/>
      </w:pPr>
      <w:bookmarkStart w:name="_Toc68517851" w:id="41"/>
      <w:r>
        <w:t>Scenarios</w:t>
      </w:r>
      <w:bookmarkEnd w:id="41"/>
    </w:p>
    <w:p w:rsidR="00AB4511" w:rsidP="00846695" w:rsidRDefault="00846695" w14:paraId="5B9CE1AD" w14:textId="1F713007">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Pr="00846695" w:rsidR="00B77FAD">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rsidR="00AB4511" w:rsidP="00AB4511" w:rsidRDefault="00AB4511" w14:paraId="217AEACD" w14:textId="0D7EA089">
      <w:pPr>
        <w:pStyle w:val="Beschriftung"/>
        <w:keepNext/>
      </w:pPr>
      <w:bookmarkStart w:name="_Ref68437288" w:id="42"/>
      <w:r>
        <w:lastRenderedPageBreak/>
        <w:t xml:space="preserve">Table </w:t>
      </w:r>
      <w:r>
        <w:fldChar w:fldCharType="begin"/>
      </w:r>
      <w:r>
        <w:instrText> SEQ Table \* ARABIC </w:instrText>
      </w:r>
      <w:r>
        <w:fldChar w:fldCharType="separate"/>
      </w:r>
      <w:r w:rsidR="00927BA2">
        <w:rPr>
          <w:noProof/>
        </w:rPr>
        <w:t>3</w:t>
      </w:r>
      <w:r>
        <w:fldChar w:fldCharType="end"/>
      </w:r>
      <w:bookmarkEnd w:id="42"/>
      <w:r>
        <w:t xml:space="preserve">: </w:t>
      </w:r>
      <w:r w:rsidR="008704F4">
        <w:t>Overview</w:t>
      </w:r>
      <w:r>
        <w:t xml:space="preserve"> of the four scenarios </w:t>
      </w:r>
      <w:r w:rsidR="008704F4">
        <w:t>we use</w:t>
      </w:r>
      <w:r>
        <w:t xml:space="preserve"> to analys</w:t>
      </w:r>
      <w:r w:rsidR="008704F4">
        <w:t>e</w:t>
      </w:r>
      <w:r>
        <w:t xml:space="preserve"> the</w:t>
      </w:r>
      <w:r w:rsidR="00C66FFE">
        <w:t xml:space="preserve"> reduction potential of</w:t>
      </w:r>
      <w:r>
        <w:t xml:space="preserve"> PV power </w:t>
      </w:r>
      <w:r w:rsidR="008704F4">
        <w:t>production</w:t>
      </w:r>
      <w:r>
        <w:t xml:space="preserve"> </w:t>
      </w:r>
      <w:r w:rsidR="008704F4">
        <w:t>variability.</w:t>
      </w:r>
    </w:p>
    <w:tbl>
      <w:tblPr>
        <w:tblStyle w:val="Gitternetztabelle5dunkelAkzent3"/>
        <w:tblpPr w:leftFromText="141" w:rightFromText="141" w:vertAnchor="page" w:horzAnchor="margin" w:tblpY="2053"/>
        <w:tblW w:w="0" w:type="auto"/>
        <w:tblLook w:val="04A0" w:firstRow="1" w:lastRow="0" w:firstColumn="1" w:lastColumn="0" w:noHBand="0" w:noVBand="1"/>
      </w:tblPr>
      <w:tblGrid>
        <w:gridCol w:w="1413"/>
        <w:gridCol w:w="7983"/>
      </w:tblGrid>
      <w:tr w:rsidR="008704F4" w:rsidTr="008704F4" w14:paraId="2F6DA27E" w14:textId="7777777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AB4511" w:rsidR="008704F4" w:rsidP="008704F4" w:rsidRDefault="008704F4" w14:paraId="5EE31586" w14:textId="77777777">
            <w:pPr>
              <w:spacing w:line="240" w:lineRule="auto"/>
              <w:ind w:firstLine="0"/>
              <w:jc w:val="left"/>
              <w:rPr>
                <w:color w:val="212529"/>
                <w:lang w:eastAsia="de-CH"/>
              </w:rPr>
            </w:pPr>
          </w:p>
        </w:tc>
        <w:tc>
          <w:tcPr>
            <w:tcW w:w="7983" w:type="dxa"/>
            <w:vAlign w:val="center"/>
          </w:tcPr>
          <w:p w:rsidRPr="00AB4511" w:rsidR="008704F4" w:rsidP="008704F4" w:rsidRDefault="008704F4" w14:paraId="48BDAB9E" w14:textId="7777777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8704F4" w:rsidTr="008704F4" w14:paraId="289078A8" w14:textId="7777777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AB4511" w:rsidR="008704F4" w:rsidP="008704F4" w:rsidRDefault="008704F4" w14:paraId="1BFF8A4D" w14:textId="77777777">
            <w:pPr>
              <w:spacing w:line="240" w:lineRule="auto"/>
              <w:ind w:firstLine="0"/>
              <w:jc w:val="left"/>
              <w:rPr>
                <w:color w:val="212529"/>
                <w:lang w:eastAsia="de-CH"/>
              </w:rPr>
            </w:pPr>
            <w:r>
              <w:rPr>
                <w:color w:val="212529"/>
                <w:lang w:eastAsia="de-CH"/>
              </w:rPr>
              <w:t>Scenario 1</w:t>
            </w:r>
          </w:p>
        </w:tc>
        <w:tc>
          <w:tcPr>
            <w:tcW w:w="7983" w:type="dxa"/>
            <w:vAlign w:val="center"/>
          </w:tcPr>
          <w:p w:rsidRPr="00AB4511" w:rsidR="008704F4" w:rsidP="008704F4" w:rsidRDefault="008704F4" w14:paraId="35696D3C" w14:textId="01D00B4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Pr="00AB4511" w:rsidR="009572FC">
              <w:rPr>
                <w:color w:val="212529"/>
                <w:lang w:eastAsia="de-CH"/>
              </w:rPr>
              <w:t>2030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rsidTr="008704F4" w14:paraId="543D4C7B" w14:textId="77777777">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AB4511" w:rsidR="008704F4" w:rsidP="008704F4" w:rsidRDefault="008704F4" w14:paraId="4971810C" w14:textId="77777777">
            <w:pPr>
              <w:spacing w:line="240" w:lineRule="auto"/>
              <w:ind w:firstLine="0"/>
              <w:jc w:val="left"/>
              <w:rPr>
                <w:color w:val="212529"/>
                <w:lang w:eastAsia="de-CH"/>
              </w:rPr>
            </w:pPr>
            <w:r>
              <w:rPr>
                <w:color w:val="212529"/>
                <w:lang w:eastAsia="de-CH"/>
              </w:rPr>
              <w:t>Scenario 2</w:t>
            </w:r>
          </w:p>
        </w:tc>
        <w:tc>
          <w:tcPr>
            <w:tcW w:w="7983" w:type="dxa"/>
            <w:vAlign w:val="center"/>
          </w:tcPr>
          <w:p w:rsidRPr="00AB4511" w:rsidR="008704F4" w:rsidP="008704F4" w:rsidRDefault="008704F4" w14:paraId="22709628" w14:textId="48B998D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Pr="00AB4511" w:rsidR="009572FC">
              <w:rPr>
                <w:color w:val="212529"/>
                <w:lang w:eastAsia="de-CH"/>
              </w:rPr>
              <w:t>20</w:t>
            </w:r>
            <w:r w:rsidR="009572FC">
              <w:rPr>
                <w:color w:val="212529"/>
                <w:lang w:eastAsia="de-CH"/>
              </w:rPr>
              <w:t>5</w:t>
            </w:r>
            <w:r w:rsidRPr="00AB4511" w:rsidR="009572FC">
              <w:rPr>
                <w:color w:val="212529"/>
                <w:lang w:eastAsia="de-CH"/>
              </w:rPr>
              <w:t>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rsidTr="008704F4" w14:paraId="57CDC8B0" w14:textId="7777777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AB4511" w:rsidR="008704F4" w:rsidP="008704F4" w:rsidRDefault="008704F4" w14:paraId="4EABDD41" w14:textId="77777777">
            <w:pPr>
              <w:spacing w:line="240" w:lineRule="auto"/>
              <w:ind w:firstLine="0"/>
              <w:jc w:val="left"/>
              <w:rPr>
                <w:color w:val="212529"/>
                <w:lang w:eastAsia="de-CH"/>
              </w:rPr>
            </w:pPr>
            <w:r>
              <w:rPr>
                <w:color w:val="212529"/>
                <w:lang w:eastAsia="de-CH"/>
              </w:rPr>
              <w:t>Scenario 3</w:t>
            </w:r>
          </w:p>
        </w:tc>
        <w:tc>
          <w:tcPr>
            <w:tcW w:w="7983" w:type="dxa"/>
            <w:vAlign w:val="center"/>
          </w:tcPr>
          <w:p w:rsidRPr="00AB4511" w:rsidR="008704F4" w:rsidP="008704F4" w:rsidRDefault="008704F4" w14:paraId="3253E6E6" w14:textId="4E2D70A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w:t>
            </w:r>
            <w:r w:rsidRPr="00AB4511" w:rsidR="009572FC">
              <w:rPr>
                <w:color w:val="212529"/>
                <w:lang w:eastAsia="de-CH"/>
              </w:rPr>
              <w:t>production but</w:t>
            </w:r>
            <w:r w:rsidRPr="00AB4511">
              <w:rPr>
                <w:color w:val="212529"/>
                <w:lang w:eastAsia="de-CH"/>
              </w:rPr>
              <w:t xml:space="preserve"> reduce IC (costs) and PV</w:t>
            </w:r>
            <w:r>
              <w:rPr>
                <w:color w:val="212529"/>
                <w:lang w:eastAsia="de-CH"/>
              </w:rPr>
              <w:t xml:space="preserve"> power production </w:t>
            </w:r>
            <w:r w:rsidR="009572FC">
              <w:rPr>
                <w:color w:val="212529"/>
                <w:lang w:eastAsia="de-CH"/>
              </w:rPr>
              <w:t xml:space="preserve">variability </w:t>
            </w:r>
            <w:r>
              <w:rPr>
                <w:color w:val="212529"/>
                <w:lang w:eastAsia="de-CH"/>
              </w:rPr>
              <w:t>(2030 and 2050)</w:t>
            </w:r>
            <w:r w:rsidR="009572FC">
              <w:rPr>
                <w:color w:val="212529"/>
                <w:lang w:eastAsia="de-CH"/>
              </w:rPr>
              <w:t>.</w:t>
            </w:r>
          </w:p>
        </w:tc>
      </w:tr>
      <w:tr w:rsidR="008704F4" w:rsidTr="008704F4" w14:paraId="58A59322" w14:textId="77777777">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rsidRPr="00AB4511" w:rsidR="008704F4" w:rsidP="008704F4" w:rsidRDefault="008704F4" w14:paraId="0C98FE8D" w14:textId="77777777">
            <w:pPr>
              <w:spacing w:line="240" w:lineRule="auto"/>
              <w:ind w:firstLine="0"/>
              <w:jc w:val="left"/>
              <w:rPr>
                <w:color w:val="212529"/>
                <w:lang w:eastAsia="de-CH"/>
              </w:rPr>
            </w:pPr>
            <w:r>
              <w:rPr>
                <w:color w:val="212529"/>
                <w:lang w:eastAsia="de-CH"/>
              </w:rPr>
              <w:t>Scenario 4</w:t>
            </w:r>
          </w:p>
        </w:tc>
        <w:tc>
          <w:tcPr>
            <w:tcW w:w="7983" w:type="dxa"/>
            <w:vAlign w:val="center"/>
          </w:tcPr>
          <w:p w:rsidRPr="00AB4511" w:rsidR="008704F4" w:rsidP="008704F4" w:rsidRDefault="008704F4" w14:paraId="646A2F4D" w14:textId="5D9068B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 (2050</w:t>
            </w:r>
            <w:r w:rsidR="009572FC">
              <w:rPr>
                <w:color w:val="212529"/>
                <w:lang w:eastAsia="de-CH"/>
              </w:rPr>
              <w:t>)</w:t>
            </w:r>
            <w:r w:rsidRPr="00AB4511" w:rsidR="009572FC">
              <w:rPr>
                <w:color w:val="212529"/>
                <w:lang w:eastAsia="de-CH"/>
              </w:rPr>
              <w:t xml:space="preserve"> but</w:t>
            </w:r>
            <w:r w:rsidRPr="00AB4511">
              <w:rPr>
                <w:color w:val="212529"/>
                <w:lang w:eastAsia="de-CH"/>
              </w:rPr>
              <w:t xml:space="preserve"> produce 10%</w:t>
            </w:r>
            <w:r>
              <w:rPr>
                <w:color w:val="212529"/>
                <w:lang w:eastAsia="de-CH"/>
              </w:rPr>
              <w:t xml:space="preserve"> (30%)</w:t>
            </w:r>
            <w:r w:rsidRPr="00AB4511">
              <w:rPr>
                <w:color w:val="212529"/>
                <w:lang w:eastAsia="de-CH"/>
              </w:rPr>
              <w:t xml:space="preserve"> 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sidR="009572FC">
              <w:rPr>
                <w:color w:val="212529"/>
                <w:lang w:eastAsia="de-CH"/>
              </w:rPr>
              <w:t>.</w:t>
            </w:r>
          </w:p>
        </w:tc>
      </w:tr>
    </w:tbl>
    <w:p w:rsidR="00AB4511" w:rsidP="00846695" w:rsidRDefault="00AB4511" w14:paraId="59D0BE43" w14:textId="77777777"/>
    <w:p w:rsidRPr="00846695" w:rsidR="00846695" w:rsidP="00846695" w:rsidRDefault="00846695" w14:paraId="78120F9D" w14:textId="6A81F201">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r w:rsidR="00927BA2">
        <w:t xml:space="preserve">Table </w:t>
      </w:r>
      <w:r w:rsidR="00927BA2">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rsidR="00927BA2">
        <w:t xml:space="preserve">Eq. </w:t>
      </w:r>
      <w:r w:rsidR="00927BA2">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927BA2">
        <w:t xml:space="preserve">Eq. </w:t>
      </w:r>
      <w:r w:rsidR="00927BA2">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Pr="00846695" w:rsidR="00B77FAD">
        <w:t>weighting.</w:t>
      </w:r>
    </w:p>
    <w:p w:rsidR="00583317" w:rsidP="00683B28" w:rsidRDefault="00937DD6" w14:paraId="32BE7132" w14:textId="0B02E97D">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rsidR="00583317" w:rsidP="00683B28" w:rsidRDefault="00583317" w14:paraId="48318C41" w14:textId="2FDE7879"/>
    <w:tbl>
      <w:tblPr>
        <w:tblStyle w:val="Tabellenraster"/>
        <w:tblW w:w="9396" w:type="dxa"/>
        <w:jc w:val="center"/>
        <w:tblLook w:val="04A0" w:firstRow="1" w:lastRow="0" w:firstColumn="1" w:lastColumn="0" w:noHBand="0" w:noVBand="1"/>
      </w:tblPr>
      <w:tblGrid>
        <w:gridCol w:w="703"/>
        <w:gridCol w:w="7802"/>
        <w:gridCol w:w="891"/>
      </w:tblGrid>
      <w:tr w:rsidR="00583317" w:rsidTr="00B74256" w14:paraId="380CD900" w14:textId="77777777">
        <w:trPr>
          <w:jc w:val="center"/>
        </w:trPr>
        <w:tc>
          <w:tcPr>
            <w:tcW w:w="703" w:type="dxa"/>
            <w:tcBorders>
              <w:top w:val="nil"/>
              <w:left w:val="nil"/>
              <w:bottom w:val="nil"/>
              <w:right w:val="nil"/>
            </w:tcBorders>
            <w:shd w:val="clear" w:color="auto" w:fill="auto"/>
            <w:vAlign w:val="center"/>
          </w:tcPr>
          <w:p w:rsidR="00583317" w:rsidP="004069B7" w:rsidRDefault="00583317" w14:paraId="6AB38DA0" w14:textId="77777777">
            <w:pPr>
              <w:spacing w:line="240" w:lineRule="auto"/>
              <w:ind w:firstLine="0"/>
            </w:pPr>
          </w:p>
        </w:tc>
        <w:tc>
          <w:tcPr>
            <w:tcW w:w="7802" w:type="dxa"/>
            <w:tcBorders>
              <w:top w:val="nil"/>
              <w:left w:val="nil"/>
              <w:bottom w:val="nil"/>
              <w:right w:val="nil"/>
            </w:tcBorders>
            <w:shd w:val="clear" w:color="auto" w:fill="auto"/>
            <w:vAlign w:val="center"/>
          </w:tcPr>
          <w:p w:rsidR="00583317" w:rsidP="00B74256" w:rsidRDefault="00653969" w14:paraId="79FC9A1F" w14:textId="5EA02A97">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rsidR="00583317" w:rsidP="004069B7" w:rsidRDefault="00583317" w14:paraId="6AB18A20" w14:textId="5FF2E9E6">
            <w:pPr>
              <w:spacing w:line="240" w:lineRule="auto"/>
              <w:ind w:firstLine="0"/>
              <w:jc w:val="right"/>
            </w:pPr>
            <w:r>
              <w:t xml:space="preserve">Eq. </w:t>
            </w:r>
            <w:r>
              <w:fldChar w:fldCharType="begin"/>
            </w:r>
            <w:r>
              <w:instrText>SEQ Equation \* ARABIC</w:instrText>
            </w:r>
            <w:r>
              <w:fldChar w:fldCharType="separate"/>
            </w:r>
            <w:r w:rsidR="00927BA2">
              <w:rPr>
                <w:noProof/>
              </w:rPr>
              <w:t>11</w:t>
            </w:r>
            <w:r>
              <w:fldChar w:fldCharType="end"/>
            </w:r>
          </w:p>
        </w:tc>
      </w:tr>
    </w:tbl>
    <w:p w:rsidR="00AC3BBC" w:rsidP="00AE234C" w:rsidRDefault="00B74256" w14:paraId="30A965E7" w14:textId="3325A775">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Pr="00583317" w:rsid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rsidRPr="00B74256" w:rsidR="00937DD6" w:rsidP="00AE234C" w:rsidRDefault="00A12CE6" w14:paraId="1B8CCAB1" w14:textId="3AD94313">
      <w:r>
        <w:t xml:space="preserve">To apply the </w:t>
      </w:r>
      <w:r w:rsidR="00987FFB">
        <w:t>weighting</w:t>
      </w:r>
      <w:r>
        <w:t xml:space="preserve"> vector</w:t>
      </w:r>
      <w:r w:rsidR="000727DB">
        <w:t>,</w:t>
      </w:r>
      <w:r w:rsidR="00987FFB">
        <w:t xml:space="preserve"> the square root of its elements </w:t>
      </w:r>
      <w:r w:rsidR="00E16842">
        <w:t xml:space="preserve">is </w:t>
      </w:r>
      <w:r w:rsidRPr="00B74256" w:rsidR="00601CFB">
        <w:t>taken</w:t>
      </w:r>
      <w:r w:rsidRPr="00B74256" w:rsidR="00E16842">
        <w:t xml:space="preserve"> </w:t>
      </w:r>
      <w:r w:rsidRPr="00B74256" w:rsidR="00987FFB">
        <w:t xml:space="preserve">as elements of </w:t>
      </w:r>
      <w:r w:rsidRPr="00B74256" w:rsidR="00C01BB8">
        <w:t xml:space="preserve">a </w:t>
      </w:r>
      <w:r w:rsidRPr="00B74256" w:rsidR="00987FFB">
        <w:t>diagonal matrix and</w:t>
      </w:r>
      <w:r w:rsidRPr="00B74256" w:rsidR="00937DD6">
        <w:t xml:space="preserve"> </w:t>
      </w:r>
      <w:r w:rsidRPr="00B74256" w:rsidR="00583317">
        <w:t>multiplied</w:t>
      </w:r>
      <w:r w:rsidRPr="00B74256" w:rsidR="00937DD6">
        <w:t xml:space="preserve"> with the </w:t>
      </w:r>
      <w:r w:rsidRPr="00B74256" w:rsidR="00583317">
        <w:t>coefficient</w:t>
      </w:r>
      <w:r w:rsidRPr="00B74256" w:rsidR="00937DD6">
        <w:t xml:space="preserve"> </w:t>
      </w:r>
      <w:r w:rsidRPr="00B74256" w:rsidR="00583317">
        <w:t>matrix</w:t>
      </w:r>
      <w:r w:rsidRPr="00B74256" w:rsidR="00937DD6">
        <w:t xml:space="preserve"> A and the target vector </w:t>
      </w:r>
      <m:oMath>
        <m:acc>
          <m:accPr>
            <m:chr m:val="⃗"/>
            <m:ctrlPr>
              <w:rPr>
                <w:rFonts w:ascii="Cambria Math" w:hAnsi="Cambria Math"/>
                <w:i/>
              </w:rPr>
            </m:ctrlPr>
          </m:accPr>
          <m:e>
            <m:r>
              <w:rPr>
                <w:rFonts w:ascii="Cambria Math" w:hAnsi="Cambria Math"/>
              </w:rPr>
              <m:t>b</m:t>
            </m:r>
          </m:e>
        </m:acc>
      </m:oMath>
      <w:r w:rsidRPr="00B74256" w:rsidR="00937DD6">
        <w:t xml:space="preserve"> before </w:t>
      </w:r>
      <w:r w:rsidRPr="00B74256" w:rsidR="00583317">
        <w:t>the</w:t>
      </w:r>
      <w:r w:rsidRPr="00B74256" w:rsidR="00AE234C">
        <w:t xml:space="preserve"> optimization</w:t>
      </w:r>
      <w:r w:rsidRPr="00B74256" w:rsidR="00583317">
        <w:t xml:space="preserve"> problem</w:t>
      </w:r>
      <w:r w:rsidRPr="00B74256" w:rsidR="00AE234C">
        <w:t xml:space="preserve"> is solved</w:t>
      </w:r>
      <w:r w:rsidR="00D1318D">
        <w:t xml:space="preserve"> (</w:t>
      </w:r>
      <w:r w:rsidR="00D1318D">
        <w:fldChar w:fldCharType="begin"/>
      </w:r>
      <w:r w:rsidR="00D1318D">
        <w:instrText xml:space="preserve"> REF _Ref68522130 \h </w:instrText>
      </w:r>
      <w:r w:rsidR="00D1318D">
        <w:fldChar w:fldCharType="separate"/>
      </w:r>
      <w:r w:rsidR="00927BA2">
        <w:t xml:space="preserve">Eq. </w:t>
      </w:r>
      <w:r w:rsidR="00927BA2">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927BA2">
        <w:t xml:space="preserve">Eq. </w:t>
      </w:r>
      <w:r w:rsidR="00927BA2">
        <w:rPr>
          <w:noProof/>
        </w:rPr>
        <w:t>13</w:t>
      </w:r>
      <w:r w:rsidR="00D1318D">
        <w:fldChar w:fldCharType="end"/>
      </w:r>
      <w:r w:rsidR="00D1318D">
        <w:t>)</w:t>
      </w:r>
      <w:r w:rsidRPr="00B74256" w:rsidR="00C01BB8">
        <w:t xml:space="preserve">. </w:t>
      </w:r>
    </w:p>
    <w:p w:rsidRPr="00B74256" w:rsidR="00B74256" w:rsidP="00AE234C" w:rsidRDefault="00B74256" w14:paraId="6C3A3B72" w14:textId="110785BE"/>
    <w:tbl>
      <w:tblPr>
        <w:tblStyle w:val="Tabellenraster"/>
        <w:tblW w:w="9396" w:type="dxa"/>
        <w:jc w:val="center"/>
        <w:tblLook w:val="04A0" w:firstRow="1" w:lastRow="0" w:firstColumn="1" w:lastColumn="0" w:noHBand="0" w:noVBand="1"/>
      </w:tblPr>
      <w:tblGrid>
        <w:gridCol w:w="703"/>
        <w:gridCol w:w="7802"/>
        <w:gridCol w:w="891"/>
      </w:tblGrid>
      <w:tr w:rsidR="00B74256" w:rsidTr="006E39AA" w14:paraId="49FB057C" w14:textId="77777777">
        <w:trPr>
          <w:jc w:val="center"/>
        </w:trPr>
        <w:tc>
          <w:tcPr>
            <w:tcW w:w="703" w:type="dxa"/>
            <w:tcBorders>
              <w:top w:val="nil"/>
              <w:left w:val="nil"/>
              <w:bottom w:val="nil"/>
              <w:right w:val="nil"/>
            </w:tcBorders>
            <w:shd w:val="clear" w:color="auto" w:fill="auto"/>
            <w:vAlign w:val="center"/>
          </w:tcPr>
          <w:p w:rsidR="00B74256" w:rsidP="0029494A" w:rsidRDefault="00B74256" w14:paraId="39658E42" w14:textId="77777777">
            <w:pPr>
              <w:spacing w:line="240" w:lineRule="auto"/>
              <w:ind w:firstLine="0"/>
            </w:pPr>
          </w:p>
        </w:tc>
        <w:tc>
          <w:tcPr>
            <w:tcW w:w="7802" w:type="dxa"/>
            <w:tcBorders>
              <w:top w:val="nil"/>
              <w:left w:val="nil"/>
              <w:bottom w:val="nil"/>
              <w:right w:val="nil"/>
            </w:tcBorders>
            <w:shd w:val="clear" w:color="auto" w:fill="auto"/>
            <w:vAlign w:val="center"/>
          </w:tcPr>
          <w:p w:rsidR="00B74256" w:rsidP="004D53EF" w:rsidRDefault="00653969" w14:paraId="4FE12128" w14:textId="40E66F86">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rsidR="00B74256" w:rsidP="006E39AA" w:rsidRDefault="00B74256" w14:paraId="0AC1DAFE" w14:textId="697C8496">
            <w:pPr>
              <w:spacing w:line="240" w:lineRule="auto"/>
              <w:ind w:firstLine="0"/>
              <w:jc w:val="right"/>
            </w:pPr>
            <w:bookmarkStart w:name="_Ref68522130" w:id="43"/>
            <w:r>
              <w:t xml:space="preserve">Eq. </w:t>
            </w:r>
            <w:r>
              <w:fldChar w:fldCharType="begin"/>
            </w:r>
            <w:r>
              <w:instrText>SEQ Equation \* ARABIC</w:instrText>
            </w:r>
            <w:r>
              <w:fldChar w:fldCharType="separate"/>
            </w:r>
            <w:r w:rsidR="00927BA2">
              <w:rPr>
                <w:noProof/>
              </w:rPr>
              <w:t>12</w:t>
            </w:r>
            <w:r>
              <w:fldChar w:fldCharType="end"/>
            </w:r>
            <w:bookmarkEnd w:id="43"/>
          </w:p>
        </w:tc>
      </w:tr>
      <w:tr w:rsidR="004D53EF" w:rsidTr="006E39AA" w14:paraId="0AF94ACA" w14:textId="77777777">
        <w:trPr>
          <w:jc w:val="center"/>
        </w:trPr>
        <w:tc>
          <w:tcPr>
            <w:tcW w:w="703" w:type="dxa"/>
            <w:tcBorders>
              <w:top w:val="nil"/>
              <w:left w:val="nil"/>
              <w:bottom w:val="nil"/>
              <w:right w:val="nil"/>
            </w:tcBorders>
            <w:shd w:val="clear" w:color="auto" w:fill="auto"/>
            <w:vAlign w:val="center"/>
          </w:tcPr>
          <w:p w:rsidR="004D53EF" w:rsidP="0029494A" w:rsidRDefault="004D53EF" w14:paraId="1EE0FBC7" w14:textId="77777777">
            <w:pPr>
              <w:spacing w:line="240" w:lineRule="auto"/>
              <w:ind w:firstLine="0"/>
            </w:pPr>
          </w:p>
        </w:tc>
        <w:tc>
          <w:tcPr>
            <w:tcW w:w="7802" w:type="dxa"/>
            <w:tcBorders>
              <w:top w:val="nil"/>
              <w:left w:val="nil"/>
              <w:bottom w:val="nil"/>
              <w:right w:val="nil"/>
            </w:tcBorders>
            <w:shd w:val="clear" w:color="auto" w:fill="auto"/>
            <w:vAlign w:val="center"/>
          </w:tcPr>
          <w:p w:rsidR="004D53EF" w:rsidP="004D53EF" w:rsidRDefault="004D53EF" w14:paraId="3827BA17" w14:textId="77777777">
            <w:pPr>
              <w:jc w:val="center"/>
            </w:pPr>
          </w:p>
        </w:tc>
        <w:tc>
          <w:tcPr>
            <w:tcW w:w="891" w:type="dxa"/>
            <w:tcBorders>
              <w:top w:val="nil"/>
              <w:left w:val="nil"/>
              <w:bottom w:val="nil"/>
              <w:right w:val="nil"/>
            </w:tcBorders>
            <w:shd w:val="clear" w:color="auto" w:fill="auto"/>
            <w:vAlign w:val="center"/>
          </w:tcPr>
          <w:p w:rsidR="004D53EF" w:rsidP="006E39AA" w:rsidRDefault="004D53EF" w14:paraId="671AD20E" w14:textId="77777777">
            <w:pPr>
              <w:spacing w:line="240" w:lineRule="auto"/>
              <w:ind w:firstLine="0"/>
              <w:jc w:val="right"/>
            </w:pPr>
          </w:p>
        </w:tc>
      </w:tr>
      <w:tr w:rsidR="0029494A" w:rsidTr="006E39AA" w14:paraId="7924AABD" w14:textId="77777777">
        <w:tblPrEx>
          <w:tblCellMar>
            <w:left w:w="113" w:type="dxa"/>
          </w:tblCellMar>
        </w:tblPrEx>
        <w:trPr>
          <w:jc w:val="center"/>
        </w:trPr>
        <w:tc>
          <w:tcPr>
            <w:tcW w:w="702" w:type="dxa"/>
            <w:tcBorders>
              <w:top w:val="nil"/>
              <w:left w:val="nil"/>
              <w:bottom w:val="nil"/>
              <w:right w:val="nil"/>
            </w:tcBorders>
            <w:shd w:val="clear" w:color="auto" w:fill="auto"/>
            <w:vAlign w:val="center"/>
          </w:tcPr>
          <w:p w:rsidR="0029494A" w:rsidP="0029494A" w:rsidRDefault="0029494A" w14:paraId="0DCCED1D" w14:textId="41568574">
            <w:pPr>
              <w:spacing w:line="240" w:lineRule="auto"/>
              <w:ind w:firstLine="0"/>
            </w:pPr>
          </w:p>
        </w:tc>
        <w:tc>
          <w:tcPr>
            <w:tcW w:w="7803" w:type="dxa"/>
            <w:tcBorders>
              <w:top w:val="nil"/>
              <w:left w:val="nil"/>
              <w:bottom w:val="nil"/>
              <w:right w:val="nil"/>
            </w:tcBorders>
            <w:shd w:val="clear" w:color="auto" w:fill="auto"/>
            <w:vAlign w:val="center"/>
          </w:tcPr>
          <w:p w:rsidR="0029494A" w:rsidP="006E39AA" w:rsidRDefault="00653969" w14:paraId="6D8F229E" w14:textId="57A0F00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rsidR="0029494A" w:rsidP="006E39AA" w:rsidRDefault="0029494A" w14:paraId="27300B0D" w14:textId="29AB90A1">
            <w:pPr>
              <w:spacing w:line="240" w:lineRule="auto"/>
              <w:ind w:firstLine="0"/>
              <w:jc w:val="right"/>
            </w:pPr>
            <w:bookmarkStart w:name="_Ref68522134" w:id="44"/>
            <w:r>
              <w:t xml:space="preserve">Eq. </w:t>
            </w:r>
            <w:r>
              <w:fldChar w:fldCharType="begin"/>
            </w:r>
            <w:r>
              <w:instrText>SEQ Equation \* ARABIC</w:instrText>
            </w:r>
            <w:r>
              <w:fldChar w:fldCharType="separate"/>
            </w:r>
            <w:r w:rsidR="00927BA2">
              <w:rPr>
                <w:noProof/>
              </w:rPr>
              <w:t>13</w:t>
            </w:r>
            <w:r>
              <w:fldChar w:fldCharType="end"/>
            </w:r>
            <w:bookmarkEnd w:id="44"/>
          </w:p>
        </w:tc>
      </w:tr>
    </w:tbl>
    <w:p w:rsidRPr="00B74256" w:rsidR="00B74256" w:rsidP="00AE234C" w:rsidRDefault="00B74256" w14:paraId="00737831" w14:textId="30099B61">
      <w:r w:rsidR="00B74256">
        <w:rPr/>
        <w:t>In the following</w:t>
      </w:r>
      <w:r w:rsidR="004D136C">
        <w:rPr/>
        <w:t>,</w:t>
      </w:r>
      <w:r w:rsidR="00B74256">
        <w:rPr/>
        <w:t xml:space="preserve"> we introduce </w:t>
      </w:r>
      <w:ins w:author="Wohland  Jan" w:date="2021-04-15T11:50:39.213Z" w:id="165717772">
        <w:r w:rsidR="2C784102">
          <w:t xml:space="preserve">the already mentioned </w:t>
        </w:r>
      </w:ins>
      <w:del w:author="Wohland  Jan" w:date="2021-04-15T11:50:42.89Z" w:id="50954674">
        <w:r w:rsidDel="00B74256">
          <w:delText>different</w:delText>
        </w:r>
      </w:del>
      <w:r w:rsidR="00B74256">
        <w:rPr/>
        <w:t xml:space="preserve"> scenarios for capacity allocation in the future</w:t>
      </w:r>
      <w:ins w:author="Wohland  Jan" w:date="2021-04-15T11:50:30.874Z" w:id="1587562745">
        <w:r w:rsidR="6C006FF4">
          <w:t xml:space="preserve"> in greater detail</w:t>
        </w:r>
      </w:ins>
      <w:r w:rsidR="00B74256">
        <w:rPr/>
        <w:t>.</w:t>
      </w:r>
    </w:p>
    <w:p w:rsidR="00C72B65" w:rsidP="00C72B65" w:rsidRDefault="00C72B65" w14:paraId="757B8DBD" w14:textId="07D98653">
      <w:pPr>
        <w:pStyle w:val="berschrift4"/>
      </w:pPr>
      <w:r w:rsidRPr="00C72B65">
        <w:t>S</w:t>
      </w:r>
      <w:r>
        <w:t xml:space="preserve">cenario </w:t>
      </w:r>
      <w:r w:rsidRPr="00C72B65" w:rsidR="000F007C">
        <w:t>1</w:t>
      </w:r>
      <w:r>
        <w:t xml:space="preserve"> (S1)</w:t>
      </w:r>
      <w:r w:rsidRPr="00C72B65">
        <w:t xml:space="preserve"> – </w:t>
      </w:r>
      <w:r w:rsidR="00D65C75">
        <w:t xml:space="preserve">Retain PV power production in 2030, but reduce </w:t>
      </w:r>
      <w:r w:rsidR="00814CE7">
        <w:t>variability</w:t>
      </w:r>
    </w:p>
    <w:p w:rsidR="004069B7" w:rsidP="00C72B65" w:rsidRDefault="00C72B65" w14:paraId="3334C2B4" w14:textId="6DAF92CF">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Pr="00914EF3" w:rsidR="00914EF3">
        <w:t>same</w:t>
      </w:r>
      <w:r w:rsidRPr="00914EF3" w:rsidR="009C355D">
        <w:t xml:space="preserve"> (+/- 1GW)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 clever IC distribution</w:t>
      </w:r>
      <w:r w:rsidR="00EC2814">
        <w:t>.</w:t>
      </w:r>
    </w:p>
    <w:p w:rsidR="009C355D" w:rsidP="00C72B65" w:rsidRDefault="00BD7734" w14:paraId="3D5B87F3" w14:textId="2E06CDD7">
      <w:r>
        <w:t>T</w:t>
      </w:r>
      <w:r>
        <w:t>o realize S1</w:t>
      </w:r>
      <w:r>
        <w:t>,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927BA2">
        <w:t xml:space="preserve">Eq. </w:t>
      </w:r>
      <w:r w:rsidR="00927BA2">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rsidR="00E03B25" w:rsidP="00C72B65" w:rsidRDefault="00E03B25" w14:paraId="7065F339" w14:textId="77777777"/>
    <w:tbl>
      <w:tblPr>
        <w:tblStyle w:val="Tabellenraster"/>
        <w:tblW w:w="9396" w:type="dxa"/>
        <w:jc w:val="center"/>
        <w:tblLook w:val="04A0" w:firstRow="1" w:lastRow="0" w:firstColumn="1" w:lastColumn="0" w:noHBand="0" w:noVBand="1"/>
      </w:tblPr>
      <w:tblGrid>
        <w:gridCol w:w="703"/>
        <w:gridCol w:w="7802"/>
        <w:gridCol w:w="891"/>
      </w:tblGrid>
      <w:tr w:rsidR="00E03B25" w:rsidTr="006028C2" w14:paraId="326D747D" w14:textId="77777777">
        <w:trPr>
          <w:jc w:val="center"/>
        </w:trPr>
        <w:tc>
          <w:tcPr>
            <w:tcW w:w="703" w:type="dxa"/>
            <w:tcBorders>
              <w:top w:val="nil"/>
              <w:left w:val="nil"/>
              <w:bottom w:val="nil"/>
              <w:right w:val="nil"/>
            </w:tcBorders>
            <w:shd w:val="clear" w:color="auto" w:fill="auto"/>
            <w:vAlign w:val="center"/>
          </w:tcPr>
          <w:p w:rsidR="00E03B25" w:rsidP="008A3805" w:rsidRDefault="00E03B25" w14:paraId="0E056915" w14:textId="77777777">
            <w:pPr>
              <w:spacing w:line="240" w:lineRule="auto"/>
              <w:ind w:firstLine="0"/>
            </w:pPr>
          </w:p>
        </w:tc>
        <w:tc>
          <w:tcPr>
            <w:tcW w:w="7802" w:type="dxa"/>
            <w:tcBorders>
              <w:top w:val="nil"/>
              <w:left w:val="nil"/>
              <w:bottom w:val="nil"/>
              <w:right w:val="nil"/>
            </w:tcBorders>
            <w:shd w:val="clear" w:color="auto" w:fill="auto"/>
            <w:vAlign w:val="center"/>
          </w:tcPr>
          <w:p w:rsidR="00E03B25" w:rsidP="00E03B25" w:rsidRDefault="00653969" w14:paraId="583396F8" w14:textId="121FD2B1">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hAnsi="Cambria Math" w:eastAsia="Cambria Math" w:cs="Cambria Math"/>
                              <w:i/>
                            </w:rPr>
                          </m:ctrlPr>
                        </m:e>
                      </m:mr>
                      <m:mr>
                        <m:e>
                          <m:r>
                            <w:rPr>
                              <w:rFonts w:ascii="Cambria Math" w:hAnsi="Cambria Math" w:eastAsia="Cambria Math" w:cs="Cambria Math"/>
                            </w:rPr>
                            <m:t>⋮</m:t>
                          </m:r>
                        </m:e>
                        <m:e>
                          <m:r>
                            <w:rPr>
                              <w:rFonts w:ascii="Cambria Math" w:hAnsi="Cambria Math"/>
                            </w:rPr>
                            <m:t>⋱</m:t>
                          </m:r>
                          <m:ctrlPr>
                            <w:rPr>
                              <w:rFonts w:ascii="Cambria Math" w:hAnsi="Cambria Math" w:eastAsia="Cambria Math" w:cs="Cambria Math"/>
                              <w:i/>
                            </w:rPr>
                          </m:ctrlPr>
                        </m:e>
                        <m:e>
                          <m:r>
                            <w:rPr>
                              <w:rFonts w:ascii="Cambria Math" w:hAnsi="Cambria Math" w:eastAsia="Cambria Math" w:cs="Cambria Math"/>
                            </w:rPr>
                            <m:t>⋮</m:t>
                          </m:r>
                          <m:ctrlPr>
                            <w:rPr>
                              <w:rFonts w:ascii="Cambria Math" w:hAnsi="Cambria Math" w:eastAsia="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hAnsi="Cambria Math" w:eastAsia="Cambria Math" w:cs="Cambria Math"/>
                              <w:i/>
                            </w:rPr>
                          </m:ctrlPr>
                        </m:e>
                        <m:e>
                          <m:r>
                            <w:rPr>
                              <w:rFonts w:ascii="Cambria Math" w:hAnsi="Cambria Math"/>
                            </w:rPr>
                            <m:t>…</m:t>
                          </m:r>
                          <m:ctrlPr>
                            <w:rPr>
                              <w:rFonts w:ascii="Cambria Math" w:hAnsi="Cambria Math" w:eastAsia="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rsidR="00E03B25" w:rsidP="008A3805" w:rsidRDefault="00E03B25" w14:paraId="25483B64" w14:textId="7C1225B5">
            <w:pPr>
              <w:spacing w:line="240" w:lineRule="auto"/>
              <w:ind w:firstLine="0"/>
            </w:pPr>
          </w:p>
        </w:tc>
        <w:tc>
          <w:tcPr>
            <w:tcW w:w="891" w:type="dxa"/>
            <w:tcBorders>
              <w:top w:val="nil"/>
              <w:left w:val="nil"/>
              <w:bottom w:val="nil"/>
              <w:right w:val="nil"/>
            </w:tcBorders>
            <w:shd w:val="clear" w:color="auto" w:fill="auto"/>
            <w:vAlign w:val="center"/>
          </w:tcPr>
          <w:p w:rsidR="00E03B25" w:rsidP="008A3805" w:rsidRDefault="00E03B25" w14:paraId="5F1B392E" w14:textId="56A2F74C">
            <w:pPr>
              <w:spacing w:line="240" w:lineRule="auto"/>
              <w:ind w:firstLine="0"/>
              <w:jc w:val="right"/>
            </w:pPr>
            <w:r>
              <w:t xml:space="preserve">Eq. </w:t>
            </w:r>
            <w:r>
              <w:fldChar w:fldCharType="begin"/>
            </w:r>
            <w:r>
              <w:instrText>SEQ Equation \* ARABIC</w:instrText>
            </w:r>
            <w:r>
              <w:fldChar w:fldCharType="separate"/>
            </w:r>
            <w:r w:rsidR="00927BA2">
              <w:rPr>
                <w:noProof/>
              </w:rPr>
              <w:t>14</w:t>
            </w:r>
            <w:r>
              <w:fldChar w:fldCharType="end"/>
            </w:r>
          </w:p>
        </w:tc>
      </w:tr>
    </w:tbl>
    <w:p w:rsidR="00E03B25" w:rsidP="006028C2" w:rsidRDefault="001F00F0" w14:paraId="2C1AA83E" w14:textId="5CAAB0CA" w14:noSpellErr="1">
      <w:pPr>
        <w:ind w:firstLine="0"/>
      </w:pPr>
      <w:r>
        <w:br/>
      </w:r>
      <w:r w:rsidR="006028C2">
        <w:rPr/>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rPr/>
        <w:t>is the coefficient matrix for S1</w:t>
      </w:r>
      <w:r w:rsidR="00F804A8">
        <w:rPr/>
        <w:t xml:space="preserve"> (expansion of </w:t>
      </w:r>
      <w:r w:rsidR="00F804A8">
        <w:fldChar w:fldCharType="begin"/>
      </w:r>
      <w:r w:rsidR="00F804A8">
        <w:instrText xml:space="preserve"> REF _Ref61350223 \h </w:instrText>
      </w:r>
      <w:r w:rsidR="00F804A8">
        <w:fldChar w:fldCharType="separate"/>
      </w:r>
      <w:r w:rsidR="00927BA2">
        <w:rPr/>
        <w:t xml:space="preserve">Eq. </w:t>
      </w:r>
      <w:r w:rsidR="00927BA2">
        <w:rPr>
          <w:noProof/>
        </w:rPr>
        <w:t>8</w:t>
      </w:r>
      <w:r w:rsidR="00F804A8">
        <w:fldChar w:fldCharType="end"/>
      </w:r>
      <w:r w:rsidR="00F804A8">
        <w:rPr/>
        <w:t>)</w:t>
      </w:r>
      <w:r w:rsidR="006028C2">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Pr="0F82884D" w:rsidR="00210BCC">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Pr="0F82884D" w:rsidR="00210BCC">
        <w:rPr/>
        <w:t>are</w:t>
      </w:r>
      <w:r w:rsidRPr="0F82884D" w:rsidR="006028C2">
        <w:rPr/>
        <w:t xml:space="preserve"> the mean capacity factor</w:t>
      </w:r>
      <w:r w:rsidRPr="0F82884D" w:rsidR="00210BCC">
        <w:rPr/>
        <w:t>s</w:t>
      </w:r>
      <w:r w:rsidRPr="0F82884D" w:rsidR="006028C2">
        <w:rPr/>
        <w:t xml:space="preserve"> for Albania</w:t>
      </w:r>
      <w:r w:rsidRPr="0F82884D" w:rsidR="00210BCC">
        <w:rPr/>
        <w:t xml:space="preserve"> and Slovakia</w:t>
      </w:r>
      <w:r w:rsidR="000914A3">
        <w:rPr>
          <w:iCs/>
        </w:rPr>
        <w:t>,</w:t>
      </w:r>
      <w:r w:rsidRPr="0F82884D" w:rsidR="00210BCC">
        <w:rPr/>
        <w:t xml:space="preserve"> </w:t>
      </w:r>
      <w:commentRangeStart w:id="1457784792"/>
      <w:r w:rsidRPr="0F82884D" w:rsidR="00210BCC">
        <w:rPr/>
        <w:t xml:space="preserve">which represent</w:t>
      </w:r>
      <w:r w:rsidRPr="0F82884D" w:rsidR="00F804A8">
        <w:rPr/>
        <w:t>s</w:t>
      </w:r>
      <w:r w:rsidRPr="0F82884D" w:rsidR="00210BCC">
        <w:rPr/>
        <w:t xml:space="preserve"> the mean </w:t>
      </w:r>
      <w:r w:rsidRPr="0F82884D" w:rsidR="00F804A8">
        <w:rPr/>
        <w:t>CF</w:t>
      </w:r>
      <w:r w:rsidRPr="0F82884D" w:rsidR="00210BCC">
        <w:rPr/>
        <w:t xml:space="preserve"> for all countries</w:t>
      </w:r>
      <w:commentRangeEnd w:id="1457784792"/>
      <w:r>
        <w:rPr>
          <w:rStyle w:val="CommentReference"/>
        </w:rPr>
        <w:commentReference w:id="1457784792"/>
      </w:r>
      <w:r w:rsidRPr="0F82884D" w:rsidR="00210BCC">
        <w:rPr/>
        <w:t xml:space="preserve">.</w:t>
      </w:r>
    </w:p>
    <w:p w:rsidR="006028C2" w:rsidP="00E03B25" w:rsidRDefault="006028C2" w14:paraId="453E538D" w14:textId="77777777"/>
    <w:tbl>
      <w:tblPr>
        <w:tblStyle w:val="Tabellenraster"/>
        <w:tblW w:w="9396" w:type="dxa"/>
        <w:jc w:val="center"/>
        <w:tblLook w:val="04A0" w:firstRow="1" w:lastRow="0" w:firstColumn="1" w:lastColumn="0" w:noHBand="0" w:noVBand="1"/>
      </w:tblPr>
      <w:tblGrid>
        <w:gridCol w:w="703"/>
        <w:gridCol w:w="7802"/>
        <w:gridCol w:w="891"/>
      </w:tblGrid>
      <w:tr w:rsidR="00E03B25" w:rsidTr="006028C2" w14:paraId="48F7217E" w14:textId="77777777">
        <w:trPr>
          <w:jc w:val="center"/>
        </w:trPr>
        <w:tc>
          <w:tcPr>
            <w:tcW w:w="703" w:type="dxa"/>
            <w:tcBorders>
              <w:top w:val="nil"/>
              <w:left w:val="nil"/>
              <w:bottom w:val="nil"/>
              <w:right w:val="nil"/>
            </w:tcBorders>
            <w:shd w:val="clear" w:color="auto" w:fill="auto"/>
            <w:vAlign w:val="center"/>
          </w:tcPr>
          <w:p w:rsidR="00E03B25" w:rsidP="008A3805" w:rsidRDefault="00E03B25" w14:paraId="15B51B48" w14:textId="77777777">
            <w:pPr>
              <w:spacing w:line="240" w:lineRule="auto"/>
              <w:ind w:firstLine="0"/>
            </w:pPr>
          </w:p>
        </w:tc>
        <w:tc>
          <w:tcPr>
            <w:tcW w:w="7802" w:type="dxa"/>
            <w:tcBorders>
              <w:top w:val="nil"/>
              <w:left w:val="nil"/>
              <w:bottom w:val="nil"/>
              <w:right w:val="nil"/>
            </w:tcBorders>
            <w:shd w:val="clear" w:color="auto" w:fill="auto"/>
            <w:vAlign w:val="center"/>
          </w:tcPr>
          <w:p w:rsidR="00E03B25" w:rsidP="008A3805" w:rsidRDefault="00653969" w14:paraId="5FE45AF1" w14:textId="3410627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rsidR="00E03B25" w:rsidP="008A3805" w:rsidRDefault="00E03B25" w14:paraId="5681BBD2" w14:textId="77777777">
            <w:pPr>
              <w:spacing w:line="240" w:lineRule="auto"/>
              <w:ind w:firstLine="0"/>
            </w:pPr>
          </w:p>
        </w:tc>
        <w:tc>
          <w:tcPr>
            <w:tcW w:w="891" w:type="dxa"/>
            <w:tcBorders>
              <w:top w:val="nil"/>
              <w:left w:val="nil"/>
              <w:bottom w:val="nil"/>
              <w:right w:val="nil"/>
            </w:tcBorders>
            <w:shd w:val="clear" w:color="auto" w:fill="auto"/>
            <w:vAlign w:val="center"/>
          </w:tcPr>
          <w:p w:rsidR="00E03B25" w:rsidP="008A3805" w:rsidRDefault="00E03B25" w14:paraId="4A0F532F" w14:textId="30005581">
            <w:pPr>
              <w:spacing w:line="240" w:lineRule="auto"/>
              <w:ind w:firstLine="0"/>
              <w:jc w:val="right"/>
            </w:pPr>
            <w:r>
              <w:t xml:space="preserve">Eq. </w:t>
            </w:r>
            <w:r>
              <w:fldChar w:fldCharType="begin"/>
            </w:r>
            <w:r>
              <w:instrText>SEQ Equation \* ARABIC</w:instrText>
            </w:r>
            <w:r>
              <w:fldChar w:fldCharType="separate"/>
            </w:r>
            <w:r w:rsidR="00927BA2">
              <w:rPr>
                <w:noProof/>
              </w:rPr>
              <w:t>15</w:t>
            </w:r>
            <w:r>
              <w:fldChar w:fldCharType="end"/>
            </w:r>
          </w:p>
        </w:tc>
      </w:tr>
    </w:tbl>
    <w:p w:rsidR="009C355D" w:rsidP="009A6D70" w:rsidRDefault="009A6D70" w14:paraId="465A4F44" w14:textId="0FC2EC18">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927BA2">
        <w:t xml:space="preserve">Eq. </w:t>
      </w:r>
      <w:r w:rsidR="00927BA2">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r>
        <w:t>2030.</w:t>
      </w:r>
    </w:p>
    <w:p w:rsidRPr="001F00F0" w:rsidR="000F4D5E" w:rsidP="009A6D70" w:rsidRDefault="00FA6FC0" w14:paraId="24610406" w14:textId="4448144C" w14:noSpellErr="1">
      <w:pPr>
        <w:ind w:firstLine="0"/>
      </w:pPr>
      <w:commentRangeStart w:id="436150556"/>
      <w:r w:rsidR="00FA6FC0">
        <w:rPr/>
        <w:t>The weighting vector for S1 is chosen such that all equations consider</w:t>
      </w:r>
      <w:r w:rsidR="004D136C">
        <w:rPr/>
        <w:t>ing</w:t>
      </w:r>
      <w:r w:rsidR="00F804A8">
        <w:rPr/>
        <w:t xml:space="preserve"> </w:t>
      </w:r>
      <w:r w:rsidR="00FA6FC0">
        <w:rPr/>
        <w:t xml:space="preserve">the variability </w:t>
      </w:r>
      <w:r w:rsidR="004D136C">
        <w:rPr/>
        <w:t>are</w:t>
      </w:r>
      <w:r w:rsidR="00FA6FC0">
        <w:rPr/>
        <w:t xml:space="preserve"> set to one. The weighting of the equation </w:t>
      </w:r>
      <w:r w:rsidR="001F3B8D">
        <w:rPr/>
        <w:t>that considers</w:t>
      </w:r>
      <w:r w:rsidR="00FA6FC0">
        <w:rPr/>
        <w:t xml:space="preserve"> the total PV production is </w:t>
      </w:r>
      <w:r w:rsidR="00FA6FC0">
        <w:rPr/>
        <w:t xml:space="preserve">set to </w:t>
      </w:r>
      <w:r w:rsidR="001F00F0">
        <w:rPr/>
        <w:t>10</w:t>
      </w:r>
      <w:r w:rsidR="00BD7734">
        <w:rPr/>
        <w:t>.</w:t>
      </w:r>
      <w:commentRangeEnd w:id="436150556"/>
      <w:r>
        <w:rPr>
          <w:rStyle w:val="CommentReference"/>
        </w:rPr>
        <w:commentReference w:id="436150556"/>
      </w:r>
    </w:p>
    <w:p w:rsidR="0043090E" w:rsidP="008A3805" w:rsidRDefault="0043090E" w14:paraId="74A53049" w14:textId="4C891C0F">
      <w:pPr>
        <w:pStyle w:val="berschrift4"/>
      </w:pPr>
      <w:r w:rsidRPr="00C72B65">
        <w:lastRenderedPageBreak/>
        <w:t>S</w:t>
      </w:r>
      <w:r>
        <w:t>cenario 2 (S2)</w:t>
      </w:r>
      <w:r w:rsidRPr="00C72B65">
        <w:t xml:space="preserve"> –</w:t>
      </w:r>
      <w:r w:rsidR="00987B33">
        <w:t xml:space="preserve"> </w:t>
      </w:r>
      <w:r w:rsidR="00D65C75">
        <w:t>Retain PV power production in 2050, but reduce variability</w:t>
      </w:r>
    </w:p>
    <w:p w:rsidR="0044734E" w:rsidP="00234934" w:rsidRDefault="005D27BF" w14:paraId="5A3EABB0" w14:textId="4A647550">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rsidRPr="00B244E0" w:rsidR="007E53DE" w:rsidP="00234934" w:rsidRDefault="00B47FAF" w14:paraId="175993EC" w14:textId="57EA26C8">
      <w:r w:rsidR="00B47FAF">
        <w:rPr/>
        <w:t xml:space="preserve">S2 is calculated </w:t>
      </w:r>
      <w:r w:rsidR="005528A5">
        <w:rPr/>
        <w:t>three times</w:t>
      </w:r>
      <w:r w:rsidR="00B47FAF">
        <w:rPr/>
        <w:t>, first with</w:t>
      </w:r>
      <w:r w:rsidR="00B244E0">
        <w:rPr/>
        <w:t xml:space="preserve"> the</w:t>
      </w:r>
      <w:r w:rsidR="00B47FAF">
        <w:rPr/>
        <w:t xml:space="preserve"> lowest </w:t>
      </w:r>
      <w:r w:rsidR="00B244E0">
        <w:rPr/>
        <w:t>value</w:t>
      </w:r>
      <w:r w:rsidR="004439E0">
        <w:rPr/>
        <w:t xml:space="preserve"> </w:t>
      </w:r>
      <w:r w:rsidR="00B47FAF">
        <w:rPr/>
        <w:t>estimated by IRENA with 0.891 TW</w:t>
      </w:r>
      <w:r w:rsidR="005528A5">
        <w:rPr/>
        <w:t xml:space="preserve"> (S2-1),</w:t>
      </w:r>
      <w:r w:rsidR="00B47FAF">
        <w:rPr/>
        <w:t xml:space="preserve"> second with the </w:t>
      </w:r>
      <w:r w:rsidR="005528A5">
        <w:rPr/>
        <w:t>middle</w:t>
      </w:r>
      <w:r w:rsidR="00B47FAF">
        <w:rPr/>
        <w:t xml:space="preserve"> </w:t>
      </w:r>
      <w:r w:rsidR="000914A3">
        <w:rPr/>
        <w:t xml:space="preserve">estimation </w:t>
      </w:r>
      <w:r w:rsidR="005528A5">
        <w:rPr/>
        <w:t xml:space="preserve">by the </w:t>
      </w:r>
      <w:r w:rsidR="005528A5">
        <w:rPr/>
        <w:t>Energy Watch Group</w:t>
      </w:r>
      <w:r w:rsidR="005528A5">
        <w:rPr/>
        <w:t xml:space="preserve"> with 1.94</w:t>
      </w:r>
      <w:ins w:author="Wohland  Jan" w:date="2021-04-15T11:55:01.089Z" w:id="809703103">
        <w:r w:rsidR="72D12602">
          <w:t xml:space="preserve"> </w:t>
        </w:r>
      </w:ins>
      <w:r w:rsidR="005528A5">
        <w:rPr/>
        <w:t xml:space="preserve">TW (S2-2) and third with the highest </w:t>
      </w:r>
      <w:r w:rsidR="00B244E0">
        <w:rPr/>
        <w:t>estimat</w:t>
      </w:r>
      <w:r w:rsidR="000914A3">
        <w:rPr/>
        <w:t>ion</w:t>
      </w:r>
      <w:r w:rsidR="00B47FAF">
        <w:rPr/>
        <w:t xml:space="preserve"> by </w:t>
      </w:r>
      <w:proofErr w:type="spellStart"/>
      <w:r w:rsidR="00B47FAF">
        <w:rPr/>
        <w:t>SolarPower</w:t>
      </w:r>
      <w:proofErr w:type="spellEnd"/>
      <w:r w:rsidR="00B47FAF">
        <w:rPr/>
        <w:t xml:space="preserve"> Europe </w:t>
      </w:r>
      <w:r w:rsidR="004439E0">
        <w:rPr/>
        <w:t xml:space="preserve">in their Leadership scenario </w:t>
      </w:r>
      <w:r w:rsidR="00B47FAF">
        <w:rPr/>
        <w:t>with 8.8</w:t>
      </w:r>
      <w:r w:rsidR="00B52571">
        <w:rPr/>
        <w:t xml:space="preserve"> </w:t>
      </w:r>
      <w:r w:rsidR="00B47FAF">
        <w:rPr/>
        <w:t>TW</w:t>
      </w:r>
      <w:r w:rsidR="00543A26">
        <w:rPr/>
        <w:t xml:space="preserve"> (</w:t>
      </w:r>
      <w:r>
        <w:fldChar w:fldCharType="begin"/>
      </w:r>
      <w:r>
        <w:instrText xml:space="preserve"> REF _Ref68512625 \h </w:instrText>
      </w:r>
      <w:r>
        <w:fldChar w:fldCharType="separate"/>
      </w:r>
      <w:r w:rsidR="00927BA2">
        <w:rPr/>
        <w:t xml:space="preserve">Table </w:t>
      </w:r>
      <w:r w:rsidRPr="0F82884D" w:rsidR="00927BA2">
        <w:rPr>
          <w:noProof/>
        </w:rPr>
        <w:t>1</w:t>
      </w:r>
      <w:r>
        <w:fldChar w:fldCharType="end"/>
      </w:r>
      <w:r w:rsidR="00543A26">
        <w:rPr/>
        <w:t xml:space="preserve">, page </w:t>
      </w:r>
      <w:r>
        <w:fldChar w:fldCharType="begin"/>
      </w:r>
      <w:r>
        <w:instrText xml:space="preserve"> PAGEREF _Ref68512997 \h </w:instrText>
      </w:r>
      <w:r>
        <w:fldChar w:fldCharType="separate"/>
      </w:r>
      <w:r w:rsidRPr="0F82884D" w:rsidR="00927BA2">
        <w:rPr>
          <w:noProof/>
        </w:rPr>
        <w:t>14</w:t>
      </w:r>
      <w:r>
        <w:fldChar w:fldCharType="end"/>
      </w:r>
      <w:r w:rsidR="00543A26">
        <w:rPr/>
        <w:t>,)</w:t>
      </w:r>
      <w:r w:rsidR="00B47FAF">
        <w:rPr/>
        <w:t>.</w:t>
      </w:r>
      <w:r w:rsidR="007C1D55">
        <w:rPr/>
        <w:t xml:space="preserve"> </w:t>
      </w:r>
      <w:commentRangeStart w:id="1591077036"/>
      <w:r w:rsidR="005F370B">
        <w:rPr/>
        <w:t xml:space="preserve">The weighting vector for S1 is chosen such that all equations </w:t>
      </w:r>
      <w:r w:rsidR="004D136C">
        <w:rPr/>
        <w:t>considering</w:t>
      </w:r>
      <w:r w:rsidR="005F370B">
        <w:rPr/>
        <w:t xml:space="preserve"> variability are set to one</w:t>
      </w:r>
      <w:r w:rsidR="000914A3">
        <w:rPr/>
        <w:t>,</w:t>
      </w:r>
      <w:r w:rsidR="005F370B">
        <w:rPr/>
        <w:t xml:space="preserve"> and the equation for the total PV </w:t>
      </w:r>
      <w:r w:rsidR="00B244E0">
        <w:rPr/>
        <w:t xml:space="preserve">power </w:t>
      </w:r>
      <w:r w:rsidR="00B244E0">
        <w:rPr/>
        <w:t>production</w:t>
      </w:r>
      <w:r w:rsidR="005F370B">
        <w:rPr/>
        <w:t xml:space="preserve"> is set to </w:t>
      </w:r>
      <w:r w:rsidR="00B244E0">
        <w:rPr/>
        <w:t>10</w:t>
      </w:r>
      <w:r w:rsidR="005F370B">
        <w:rPr/>
        <w:t>.</w:t>
      </w:r>
      <w:commentRangeEnd w:id="1591077036"/>
      <w:r>
        <w:rPr>
          <w:rStyle w:val="CommentReference"/>
        </w:rPr>
        <w:commentReference w:id="1591077036"/>
      </w:r>
    </w:p>
    <w:p w:rsidRPr="007C1D55" w:rsidR="007C1D55" w:rsidP="00234934" w:rsidRDefault="007C1D55" w14:paraId="476444ED" w14:textId="1840273E">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rsidR="00C7142F" w:rsidP="00C7142F" w:rsidRDefault="00C7142F" w14:paraId="6BE18D79" w14:textId="36C45616">
      <w:pPr>
        <w:pStyle w:val="berschrift4"/>
      </w:pPr>
      <w:r w:rsidRPr="00C72B65">
        <w:t>S</w:t>
      </w:r>
      <w:r>
        <w:t>cenario 3 (S</w:t>
      </w:r>
      <w:r w:rsidR="00A16BDB">
        <w:t>3</w:t>
      </w:r>
      <w:r>
        <w:t>)</w:t>
      </w:r>
      <w:r w:rsidRPr="00C72B65">
        <w:t xml:space="preserve"> –</w:t>
      </w:r>
      <w:r w:rsidRPr="00A16BDB" w:rsidR="00A16BDB">
        <w:t xml:space="preserve"> </w:t>
      </w:r>
      <w:r w:rsidR="00A16BDB">
        <w:t>Cost</w:t>
      </w:r>
      <w:r w:rsidR="00D65C75">
        <w:t xml:space="preserve"> and variability </w:t>
      </w:r>
      <w:r w:rsidR="00A16BDB">
        <w:t>minimization</w:t>
      </w:r>
    </w:p>
    <w:p w:rsidR="002B57FB" w:rsidP="002B57FB" w:rsidRDefault="00CF47E9" w14:paraId="71A73340" w14:textId="6DFE6FB2">
      <w:r w:rsidR="00CF47E9">
        <w:rPr/>
        <w:t>Additionally</w:t>
      </w:r>
      <w:r w:rsidR="00A70254">
        <w:rPr/>
        <w:t xml:space="preserve"> to the </w:t>
      </w:r>
      <w:r w:rsidR="009B08D1">
        <w:rPr/>
        <w:t>PV power production</w:t>
      </w:r>
      <w:r w:rsidR="00A70254">
        <w:rPr/>
        <w:t xml:space="preserve"> variability reduction</w:t>
      </w:r>
      <w:r w:rsidR="00507878">
        <w:rPr/>
        <w:t>,</w:t>
      </w:r>
      <w:r w:rsidR="00A70254">
        <w:rPr/>
        <w:t xml:space="preserve"> </w:t>
      </w:r>
      <w:r w:rsidR="00A16BDB">
        <w:rPr/>
        <w:t>S3 focuses on minimizing the costs. This is done by minimizing the amount of</w:t>
      </w:r>
      <w:r w:rsidR="00F60A39">
        <w:rPr/>
        <w:t xml:space="preserve"> installed</w:t>
      </w:r>
      <w:r w:rsidR="00A16BDB">
        <w:rPr/>
        <w:t xml:space="preserve"> PV </w:t>
      </w:r>
      <w:r w:rsidR="00F60A39">
        <w:rPr/>
        <w:t>capacity</w:t>
      </w:r>
      <w:r w:rsidR="00A16BDB">
        <w:rPr/>
        <w:t xml:space="preserve"> with the constraint that they must produce the same amount of electricity as estimated with the</w:t>
      </w:r>
      <w:r w:rsidR="00F60A39">
        <w:rPr/>
        <w:t xml:space="preserve"> installed</w:t>
      </w:r>
      <w:r w:rsidR="00A16BDB">
        <w:rPr/>
        <w:t xml:space="preserve"> PV </w:t>
      </w:r>
      <w:r w:rsidR="00F60A39">
        <w:rPr/>
        <w:t>capacity</w:t>
      </w:r>
      <w:r w:rsidR="00A16BDB">
        <w:rPr/>
        <w:t xml:space="preserve"> plan</w:t>
      </w:r>
      <w:ins w:author="Wohland  Jan" w:date="2021-04-15T11:55:56.314Z" w:id="714794430">
        <w:r w:rsidR="52390213">
          <w:rPr/>
          <w:t xml:space="preserve">n</w:t>
        </w:r>
      </w:ins>
      <w:r w:rsidR="00A16BDB">
        <w:rPr/>
        <w:t xml:space="preserve">ed </w:t>
      </w:r>
      <w:r w:rsidR="00F9097C">
        <w:rPr/>
        <w:t>in the</w:t>
      </w:r>
      <w:r w:rsidR="00A16BDB">
        <w:rPr/>
        <w:t xml:space="preserve"> NECPs</w:t>
      </w:r>
      <w:r w:rsidRPr="00C72B65" w:rsidR="00A16BDB">
        <w:rPr/>
        <w:t xml:space="preserve"> for 2030</w:t>
      </w:r>
      <w:r w:rsidR="00470E5C">
        <w:rPr/>
        <w:t xml:space="preserve"> (S3-1)</w:t>
      </w:r>
      <w:r w:rsidR="00917628">
        <w:rPr/>
        <w:t xml:space="preserve">. </w:t>
      </w:r>
      <w:r w:rsidR="00F2524B">
        <w:rPr/>
        <w:t xml:space="preserve">We </w:t>
      </w:r>
      <w:del w:author="Wohland  Jan" w:date="2021-04-15T11:56:04.837Z" w:id="1392007367">
        <w:r w:rsidDel="00F2524B">
          <w:delText xml:space="preserve">do </w:delText>
        </w:r>
      </w:del>
      <w:ins w:author="Wohland  Jan" w:date="2021-04-15T11:56:05.677Z" w:id="1929194705">
        <w:r w:rsidR="1F4D30CE">
          <w:rPr/>
          <w:t xml:space="preserve">perform </w:t>
        </w:r>
      </w:ins>
      <w:r w:rsidR="00F2524B">
        <w:rPr/>
        <w:t>the same analysis in a second run,</w:t>
      </w:r>
      <w:r w:rsidR="00917628">
        <w:rPr/>
        <w:t xml:space="preserve"> but with</w:t>
      </w:r>
      <w:r w:rsidR="00470E5C">
        <w:rPr/>
        <w:t xml:space="preserve"> the</w:t>
      </w:r>
      <w:r w:rsidRPr="00470E5C" w:rsidR="00470E5C">
        <w:rPr/>
        <w:t xml:space="preserve"> </w:t>
      </w:r>
      <w:r w:rsidR="00470E5C">
        <w:rPr/>
        <w:t xml:space="preserve">estimate </w:t>
      </w:r>
      <w:r w:rsidR="00917628">
        <w:rPr/>
        <w:t xml:space="preserve">for the year 2050 </w:t>
      </w:r>
      <w:r w:rsidR="00470E5C">
        <w:rPr>
          <w:noProof/>
        </w:rPr>
        <w:t>of 1.94 TW installed PV capacity by the Energy Watch Group</w:t>
      </w:r>
      <w:r w:rsidR="00470E5C">
        <w:rPr/>
        <w:t xml:space="preserve"> (S3-2).</w:t>
      </w:r>
      <w:r w:rsidR="00A16BDB">
        <w:rPr/>
        <w:t xml:space="preserve"> </w:t>
      </w:r>
      <w:r w:rsidR="00F60A39">
        <w:rPr/>
        <w:t xml:space="preserve">The constraint for the PV power production is added similar as in S1. The consideration of minimal installed PV capacities is achieved by adding a row with ones to the coefficient matrix A and zero as </w:t>
      </w:r>
      <w:r w:rsidR="009539CC">
        <w:rPr/>
        <w:t xml:space="preserve">an </w:t>
      </w:r>
      <w:r w:rsidR="00F60A39">
        <w:rPr/>
        <w:t xml:space="preserve">element to the target vector </w:t>
      </w:r>
      <m:oMath>
        <m:acc>
          <m:accPr>
            <m:chr m:val="⃗"/>
            <m:ctrlPr>
              <w:rPr>
                <w:rFonts w:ascii="Cambria Math" w:hAnsi="Cambria Math"/>
                <w:i/>
              </w:rPr>
            </m:ctrlPr>
          </m:accPr>
          <m:e>
            <m:r>
              <w:rPr>
                <w:rFonts w:ascii="Cambria Math" w:hAnsi="Cambria Math"/>
              </w:rPr>
              <m:t>b</m:t>
            </m:r>
          </m:e>
        </m:acc>
      </m:oMath>
      <w:r w:rsidR="00F60A39">
        <w:rPr/>
        <w:t>.</w:t>
      </w:r>
      <w:r w:rsidR="001A54F5">
        <w:rPr/>
        <w:t xml:space="preserve"> This equation sets the total installed PV capacity to zero and therefore</w:t>
      </w:r>
      <w:r w:rsidR="00F2524B">
        <w:rPr/>
        <w:t>,</w:t>
      </w:r>
      <w:r w:rsidR="001A54F5">
        <w:rPr/>
        <w:t xml:space="preserve"> every added installed PV capacity per country acts as residual of this equation</w:t>
      </w:r>
      <w:r w:rsidR="00CC579B">
        <w:rPr/>
        <w:t>.</w:t>
      </w:r>
      <w:r w:rsidR="001A54F5">
        <w:rPr/>
        <w:t xml:space="preserve"> </w:t>
      </w:r>
      <w:r w:rsidR="00CC579B">
        <w:rPr/>
        <w:t xml:space="preserve">This residual </w:t>
      </w:r>
      <w:r w:rsidR="001A54F5">
        <w:rPr/>
        <w:t>is minimized</w:t>
      </w:r>
      <w:r w:rsidR="004E6EA4">
        <w:rPr/>
        <w:t xml:space="preserve"> by</w:t>
      </w:r>
      <w:r w:rsidR="001A54F5">
        <w:rPr/>
        <w:t xml:space="preserve"> </w:t>
      </w:r>
      <w:r w:rsidR="00917628">
        <w:rPr/>
        <w:t>the linear least-square optimization</w:t>
      </w:r>
      <w:r w:rsidR="001A54F5">
        <w:rPr/>
        <w:t xml:space="preserve"> together with the residuals for the variability and the PV power production. </w:t>
      </w:r>
    </w:p>
    <w:p w:rsidRPr="00FA6FC0" w:rsidR="002B57FB" w:rsidP="002B57FB" w:rsidRDefault="002B57FB" w14:paraId="6DE779F5" w14:textId="65058B2C">
      <w:r>
        <w:t xml:space="preserve">The </w:t>
      </w:r>
      <w:r w:rsidRPr="00CC579B">
        <w:t xml:space="preserve">weighting vector for S3 is chosen such that all the equations which consider the variability are set to one. The </w:t>
      </w:r>
      <w:r w:rsidR="00F2524B">
        <w:t>equation's weighting considers for the total IC are set to 0.1 and the equation that</w:t>
      </w:r>
      <w:r w:rsidRPr="00CC579B">
        <w:t xml:space="preserve"> considers the total PV</w:t>
      </w:r>
      <w:r w:rsidR="00917628">
        <w:t xml:space="preserve"> power</w:t>
      </w:r>
      <w:r w:rsidRPr="00CC579B">
        <w:t xml:space="preserve"> production is set to </w:t>
      </w:r>
      <w:r w:rsidRPr="00CC579B" w:rsidR="00CC579B">
        <w:t>10</w:t>
      </w:r>
      <w:r w:rsidRPr="00CC579B">
        <w:t>.</w:t>
      </w:r>
    </w:p>
    <w:p w:rsidR="007A2CC9" w:rsidP="007A2CC9" w:rsidRDefault="007A2CC9" w14:paraId="30BE6C18" w14:textId="4679E377">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rsidR="009909C0" w:rsidP="007A2CC9" w:rsidRDefault="007A2CC9" w14:paraId="32626B78" w14:textId="62A4C639">
      <w:ins w:author="Wohland  Jan" w:date="2021-04-15T11:57:19.507Z" w:id="249482982">
        <w:r w:rsidR="5D265A34">
          <w:t xml:space="preserve">Scenario 4 has two sub scenarios. </w:t>
        </w:r>
      </w:ins>
      <w:r w:rsidR="007A2CC9">
        <w:rPr/>
        <w:t xml:space="preserve">The </w:t>
      </w:r>
      <w:r w:rsidR="00CC24AB">
        <w:rPr/>
        <w:t>objective</w:t>
      </w:r>
      <w:r w:rsidR="007A2CC9">
        <w:rPr/>
        <w:t xml:space="preserve"> of</w:t>
      </w:r>
      <w:r w:rsidR="00100D46">
        <w:rPr/>
        <w:t xml:space="preserve"> scenario</w:t>
      </w:r>
      <w:r w:rsidR="007A2CC9">
        <w:rPr/>
        <w:t xml:space="preserve"> S4</w:t>
      </w:r>
      <w:r w:rsidR="00100D46">
        <w:rPr/>
        <w:t>-1</w:t>
      </w:r>
      <w:r w:rsidR="007A2CC9">
        <w:rPr/>
        <w:t xml:space="preserve"> is to m</w:t>
      </w:r>
      <w:r w:rsidR="007A2CC9">
        <w:rPr/>
        <w:t>inimize</w:t>
      </w:r>
      <w:r w:rsidR="007A2CC9">
        <w:rPr/>
        <w:t xml:space="preserve"> the</w:t>
      </w:r>
      <w:r w:rsidR="007A2CC9">
        <w:rPr/>
        <w:t xml:space="preserve"> PV power production </w:t>
      </w:r>
      <w:r w:rsidR="00804ED1">
        <w:rPr/>
        <w:t>variability,</w:t>
      </w:r>
      <w:r w:rsidR="007A2CC9">
        <w:rPr/>
        <w:t xml:space="preserve"> </w:t>
      </w:r>
      <w:r w:rsidR="00804ED1">
        <w:rPr/>
        <w:t>while</w:t>
      </w:r>
      <w:r w:rsidR="007A2CC9">
        <w:rPr/>
        <w:t xml:space="preserve"> each country must </w:t>
      </w:r>
      <w:r w:rsidR="007A2CC9">
        <w:rPr/>
        <w:t xml:space="preserve">generate </w:t>
      </w:r>
      <w:r w:rsidR="00CC579B">
        <w:rPr/>
        <w:t>10%</w:t>
      </w:r>
      <w:r w:rsidR="007A2CC9">
        <w:rPr/>
        <w:t xml:space="preserve"> of its electricity </w:t>
      </w:r>
      <w:r w:rsidR="007A2CC9">
        <w:rPr/>
        <w:t>consumption with PV systems</w:t>
      </w:r>
      <w:r w:rsidR="00CC579B">
        <w:rPr/>
        <w:t xml:space="preserve"> </w:t>
      </w:r>
      <w:r w:rsidR="00804ED1">
        <w:rPr/>
        <w:t>itself</w:t>
      </w:r>
      <w:r w:rsidR="004A13BE">
        <w:rPr/>
        <w:t xml:space="preserve"> in the year 2030</w:t>
      </w:r>
      <w:r w:rsidR="00425033">
        <w:rPr/>
        <w:t xml:space="preserve">. </w:t>
      </w:r>
      <w:r w:rsidR="009909C0">
        <w:rPr/>
        <w:t>The latest</w:t>
      </w:r>
      <w:r w:rsidR="00B73255">
        <w:rPr/>
        <w:t xml:space="preserve"> (between 2016 and 2019) available</w:t>
      </w:r>
      <w:r w:rsidR="009909C0">
        <w:rPr/>
        <w:t xml:space="preserve"> </w:t>
      </w:r>
      <w:r w:rsidR="00B73255">
        <w:rPr/>
        <w:t xml:space="preserve">yearly </w:t>
      </w:r>
      <w:r w:rsidR="009909C0">
        <w:rPr/>
        <w:t>electricity consumption data (</w:t>
      </w:r>
      <w:r w:rsidR="000F33F6">
        <w:rPr/>
        <w:t xml:space="preserve">section </w:t>
      </w:r>
      <w:r>
        <w:fldChar w:fldCharType="begin"/>
      </w:r>
      <w:r>
        <w:instrText xml:space="preserve"> REF _Ref62381130 \r \h </w:instrText>
      </w:r>
      <w:r>
        <w:fldChar w:fldCharType="separate"/>
      </w:r>
      <w:r w:rsidR="00927BA2">
        <w:rPr/>
        <w:t>2.1.4</w:t>
      </w:r>
      <w:r>
        <w:fldChar w:fldCharType="end"/>
      </w:r>
      <w:r w:rsidR="009909C0">
        <w:rPr/>
        <w:t xml:space="preserve">) is taken as </w:t>
      </w:r>
      <w:r w:rsidR="009539CC">
        <w:rPr/>
        <w:t xml:space="preserve">a </w:t>
      </w:r>
      <w:r w:rsidR="009909C0">
        <w:rPr/>
        <w:t xml:space="preserve">source </w:t>
      </w:r>
      <w:r w:rsidR="00B73255">
        <w:rPr/>
        <w:t>for this purpose</w:t>
      </w:r>
      <w:r w:rsidR="009909C0">
        <w:rPr/>
        <w:t>. Projections of electricity consumption for the year 2030 are neglected</w:t>
      </w:r>
      <w:r w:rsidR="00100D46">
        <w:rPr/>
        <w:t xml:space="preserve"> because </w:t>
      </w:r>
      <w:r w:rsidR="00804ED1">
        <w:rPr/>
        <w:t xml:space="preserve">the focus is on </w:t>
      </w:r>
      <w:r w:rsidR="00100D46">
        <w:rPr/>
        <w:t>what happens with the variability if we enforce a flatter distribution o</w:t>
      </w:r>
      <w:r w:rsidR="00804ED1">
        <w:rPr/>
        <w:t>f</w:t>
      </w:r>
      <w:r w:rsidR="00100D46">
        <w:rPr/>
        <w:t xml:space="preserve"> the </w:t>
      </w:r>
      <w:r w:rsidR="001234DC">
        <w:rPr/>
        <w:t>installed</w:t>
      </w:r>
      <w:r w:rsidR="00100D46">
        <w:rPr/>
        <w:t xml:space="preserve"> PV </w:t>
      </w:r>
      <w:r w:rsidR="001234DC">
        <w:rPr/>
        <w:t>capacities</w:t>
      </w:r>
      <w:r w:rsidR="00100D46">
        <w:rPr/>
        <w:t xml:space="preserve"> rather than on actual percentual coverages of the consumption per country.</w:t>
      </w:r>
      <w:r w:rsidR="009909C0">
        <w:rPr/>
        <w:t xml:space="preserve"> </w:t>
      </w:r>
      <w:r w:rsidR="00743010">
        <w:rPr/>
        <w:t>S4</w:t>
      </w:r>
      <w:r w:rsidR="004A13BE">
        <w:rPr/>
        <w:t>-1</w:t>
      </w:r>
      <w:r w:rsidR="00743010">
        <w:rPr/>
        <w:t xml:space="preserve"> is constructed </w:t>
      </w:r>
      <w:r w:rsidR="002079D9">
        <w:rPr/>
        <w:t>like</w:t>
      </w:r>
      <w:r w:rsidR="00B73255">
        <w:rPr/>
        <w:t xml:space="preserve"> S1</w:t>
      </w:r>
      <w:r w:rsidR="00F2524B">
        <w:rPr/>
        <w:t>,</w:t>
      </w:r>
      <w:r w:rsidR="00B73255">
        <w:rPr/>
        <w:t xml:space="preserve"> but </w:t>
      </w:r>
      <w:r w:rsidR="00C46A37">
        <w:rPr/>
        <w:t xml:space="preserve">instead </w:t>
      </w:r>
      <w:r w:rsidR="00C46A37">
        <w:rPr/>
        <w:t xml:space="preserve">of the current </w:t>
      </w:r>
      <w:r w:rsidR="004A13BE">
        <w:rPr/>
        <w:t xml:space="preserve">installed </w:t>
      </w:r>
      <w:r w:rsidR="00C46A37">
        <w:rPr/>
        <w:t xml:space="preserve">PV </w:t>
      </w:r>
      <w:r w:rsidR="004A13BE">
        <w:rPr/>
        <w:t>capacities</w:t>
      </w:r>
      <w:r w:rsidR="00C46A37">
        <w:rPr/>
        <w:t xml:space="preserve"> for each country as lower bound, S4 </w:t>
      </w:r>
      <w:r w:rsidR="00C46A37">
        <w:rPr/>
        <w:t xml:space="preserve">uses </w:t>
      </w:r>
      <w:r w:rsidR="00CC579B">
        <w:rPr/>
        <w:t>10%</w:t>
      </w:r>
      <w:r w:rsidR="00C46A37">
        <w:rPr/>
        <w:t xml:space="preserve"> of the</w:t>
      </w:r>
      <w:r w:rsidR="00AF5D15">
        <w:rPr/>
        <w:t xml:space="preserve"> yearly</w:t>
      </w:r>
      <w:r w:rsidR="00C46A37">
        <w:rPr/>
        <w:t xml:space="preserve"> </w:t>
      </w:r>
      <w:r w:rsidR="00743010">
        <w:rPr/>
        <w:t>consumption</w:t>
      </w:r>
      <w:r w:rsidR="00C46A37">
        <w:rPr/>
        <w:t xml:space="preserve"> per country divided by the CF per country as lower bound. </w:t>
      </w:r>
    </w:p>
    <w:p w:rsidR="00214D71" w:rsidP="007A2CC9" w:rsidRDefault="00214D71" w14:paraId="1914D07B" w14:textId="77777777"/>
    <w:tbl>
      <w:tblPr>
        <w:tblStyle w:val="Tabellenraster"/>
        <w:tblW w:w="9396" w:type="dxa"/>
        <w:jc w:val="center"/>
        <w:tblLook w:val="04A0" w:firstRow="1" w:lastRow="0" w:firstColumn="1" w:lastColumn="0" w:noHBand="0" w:noVBand="1"/>
      </w:tblPr>
      <w:tblGrid>
        <w:gridCol w:w="703"/>
        <w:gridCol w:w="7802"/>
        <w:gridCol w:w="891"/>
      </w:tblGrid>
      <w:tr w:rsidR="00743010" w:rsidTr="00743010" w14:paraId="30E99354" w14:textId="77777777">
        <w:trPr>
          <w:jc w:val="center"/>
        </w:trPr>
        <w:tc>
          <w:tcPr>
            <w:tcW w:w="703" w:type="dxa"/>
            <w:tcBorders>
              <w:top w:val="nil"/>
              <w:left w:val="nil"/>
              <w:bottom w:val="nil"/>
              <w:right w:val="nil"/>
            </w:tcBorders>
            <w:shd w:val="clear" w:color="auto" w:fill="auto"/>
            <w:vAlign w:val="center"/>
          </w:tcPr>
          <w:p w:rsidR="00743010" w:rsidP="00FA7ABF" w:rsidRDefault="00743010" w14:paraId="67E9D912" w14:textId="77777777">
            <w:pPr>
              <w:spacing w:line="240" w:lineRule="auto"/>
              <w:ind w:firstLine="0"/>
            </w:pPr>
          </w:p>
        </w:tc>
        <w:tc>
          <w:tcPr>
            <w:tcW w:w="7802" w:type="dxa"/>
            <w:tcBorders>
              <w:top w:val="nil"/>
              <w:left w:val="nil"/>
              <w:bottom w:val="nil"/>
              <w:right w:val="nil"/>
            </w:tcBorders>
            <w:shd w:val="clear" w:color="auto" w:fill="auto"/>
            <w:vAlign w:val="center"/>
          </w:tcPr>
          <w:p w:rsidR="00743010" w:rsidP="00FA7ABF" w:rsidRDefault="00653969" w14:paraId="1139771C" w14:textId="353CDE45">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rsidR="00743010" w:rsidP="00FA7ABF" w:rsidRDefault="00743010" w14:paraId="649B3267" w14:textId="21DEC905">
            <w:pPr>
              <w:spacing w:line="240" w:lineRule="auto"/>
              <w:ind w:firstLine="0"/>
              <w:jc w:val="right"/>
            </w:pPr>
            <w:r>
              <w:t xml:space="preserve">Eq. </w:t>
            </w:r>
            <w:r>
              <w:fldChar w:fldCharType="begin"/>
            </w:r>
            <w:r>
              <w:instrText>SEQ Equation \* ARABIC</w:instrText>
            </w:r>
            <w:r>
              <w:fldChar w:fldCharType="separate"/>
            </w:r>
            <w:r w:rsidR="00927BA2">
              <w:rPr>
                <w:noProof/>
              </w:rPr>
              <w:t>16</w:t>
            </w:r>
            <w:r>
              <w:fldChar w:fldCharType="end"/>
            </w:r>
          </w:p>
        </w:tc>
      </w:tr>
    </w:tbl>
    <w:p w:rsidR="009749A7" w:rsidP="00743010" w:rsidRDefault="00214D71" w14:paraId="216C7972" w14:textId="4E8EB348">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rsidR="00100D46" w:rsidP="00743010" w:rsidRDefault="00CC579B" w14:paraId="4CE38511" w14:textId="3B12F489">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rsidR="00133CB5" w:rsidP="00476E1A" w:rsidRDefault="00476E1A" w14:paraId="365BCA0F" w14:textId="3CD8CF92">
      <w:pPr>
        <w:pStyle w:val="berschrift1"/>
      </w:pPr>
      <w:bookmarkStart w:name="_Toc68517852" w:id="45"/>
      <w:r>
        <w:t>Results</w:t>
      </w:r>
      <w:bookmarkEnd w:id="45"/>
    </w:p>
    <w:p w:rsidRPr="00547FFB" w:rsidR="00547FFB" w:rsidP="00547FFB" w:rsidRDefault="001E3F52" w14:paraId="259EBD6C" w14:textId="76FD8E10">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Pr="00900852" w:rsidR="00900852">
        <w:t>Overall, we find that both</w:t>
      </w:r>
      <w:r w:rsidR="00392A39">
        <w:t xml:space="preserve"> existing and</w:t>
      </w:r>
      <w:r w:rsidRPr="00900852" w:rsidR="00900852">
        <w:t xml:space="preserve"> planned, </w:t>
      </w:r>
      <w:r w:rsidR="00900852">
        <w:t>installed PV capacity distributions</w:t>
      </w:r>
      <w:r w:rsidRPr="00900852" w:rsidR="00900852">
        <w:t xml:space="preserve"> lead to </w:t>
      </w:r>
      <w:r w:rsidR="00392A39">
        <w:t>significant</w:t>
      </w:r>
      <w:r w:rsidRPr="00900852" w:rsidR="00900852">
        <w:t xml:space="preserve"> variability in PV power production depending on </w:t>
      </w:r>
      <w:r w:rsidR="004C61A4">
        <w:t xml:space="preserve">the </w:t>
      </w:r>
      <w:r w:rsidRPr="00900852" w:rsidR="00900852">
        <w:t xml:space="preserve">weather regime. We present alternative spatial distributions of </w:t>
      </w:r>
      <w:r w:rsidR="00900852">
        <w:t xml:space="preserve">installed PV </w:t>
      </w:r>
      <w:r w:rsidR="00726CCD">
        <w:t>capacity</w:t>
      </w:r>
      <w:r w:rsidRPr="00900852" w:rsidR="00900852">
        <w:t xml:space="preserve"> that substantially reduce this variability while respecting selected additional constraints. The latter include total PV power </w:t>
      </w:r>
      <w:r w:rsidR="00900852">
        <w:t>production</w:t>
      </w:r>
      <w:r w:rsidRPr="00900852" w:rsidR="00900852">
        <w:t xml:space="preserve"> </w:t>
      </w:r>
      <w:r w:rsidR="00392A39">
        <w:t>and</w:t>
      </w:r>
      <w:r w:rsidRPr="00900852" w:rsidR="00900852">
        <w:t xml:space="preserve"> constraints like cost minimization (least possible </w:t>
      </w:r>
      <w:r w:rsidR="00900852">
        <w:t>installed PV capacity</w:t>
      </w:r>
      <w:r w:rsidRPr="00900852" w:rsidR="00900852">
        <w:t xml:space="preserve">) or local PV </w:t>
      </w:r>
      <w:r w:rsidR="00900852">
        <w:t>power production.</w:t>
      </w:r>
    </w:p>
    <w:p w:rsidR="00476E1A" w:rsidP="00476E1A" w:rsidRDefault="00476E1A" w14:paraId="485742B4" w14:textId="57EECD29">
      <w:pPr>
        <w:pStyle w:val="berschrift2"/>
      </w:pPr>
      <w:bookmarkStart w:name="_Ref67403424" w:id="46"/>
      <w:bookmarkStart w:name="_Toc68517853" w:id="47"/>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6"/>
      <w:bookmarkEnd w:id="47"/>
    </w:p>
    <w:p w:rsidR="00453B52" w:rsidP="002866F4" w:rsidRDefault="00453B52" w14:paraId="61520C03" w14:textId="6C507882">
      <w:r>
        <w:fldChar w:fldCharType="begin"/>
      </w:r>
      <w:r>
        <w:instrText xml:space="preserve"> REF _Ref60749590 \h </w:instrText>
      </w:r>
      <w:r>
        <w:fldChar w:fldCharType="separate"/>
      </w:r>
      <w:r w:rsidR="00927BA2">
        <w:t xml:space="preserve">Figure </w:t>
      </w:r>
      <w:r w:rsidR="00927BA2">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927BA2">
        <w:t xml:space="preserve">Figure </w:t>
      </w:r>
      <w:r w:rsidR="00927BA2">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927BA2">
        <w:t xml:space="preserve">Eq. </w:t>
      </w:r>
      <w:r w:rsidR="00927BA2">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c)</w:t>
      </w:r>
      <w:r w:rsidR="00F86E3D">
        <w:t>,</w:t>
      </w:r>
      <w:r w:rsidR="00F91E58">
        <w:t xml:space="preserve"> respectively. </w:t>
      </w:r>
      <w:r w:rsidR="00726CCD">
        <w:t>A</w:t>
      </w:r>
      <w:r w:rsidRPr="00726CCD" w:rsidR="00726CCD">
        <w:t xml:space="preserve"> standardized anomaly of 0.5 means that </w:t>
      </w:r>
      <w:r w:rsidRPr="00726CCD" w:rsidR="00B91395">
        <w:t>the difference</w:t>
      </w:r>
      <w:r w:rsidR="007B385E">
        <w:t xml:space="preserve"> of the</w:t>
      </w:r>
      <w:r w:rsidR="00612FCB">
        <w:t xml:space="preserve"> weather</w:t>
      </w:r>
      <w:r w:rsidR="007B385E">
        <w:t xml:space="preserve"> regime average and the climatological 30-day running mean</w:t>
      </w:r>
      <w:r w:rsidRPr="00726CCD" w:rsidR="00726CCD">
        <w:t xml:space="preserve"> amounting to 50% of the 30-day climatological standard deviation</w:t>
      </w:r>
      <w:r w:rsidR="007B385E">
        <w:t xml:space="preserve">. </w:t>
      </w:r>
      <w:r w:rsidRPr="00F91E58" w:rsidR="00F91E58">
        <w:t>From</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86E3D">
        <w:t>,</w:t>
      </w:r>
      <w:r w:rsidR="00F91E58">
        <w:t xml:space="preserve"> </w:t>
      </w:r>
      <w:r w:rsidRPr="00F91E58" w:rsidR="00F91E58">
        <w:t>it can already be taken that both</w:t>
      </w:r>
      <w:r w:rsidR="00F91E58">
        <w:t xml:space="preserve"> weather</w:t>
      </w:r>
      <w:r w:rsidRPr="00F91E58" w:rsidR="00F91E58">
        <w:t xml:space="preserve"> variables show distinct, WR</w:t>
      </w:r>
      <w:r w:rsidR="004C61A4">
        <w:t>-</w:t>
      </w:r>
      <w:r w:rsidRPr="00F91E58" w:rsid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927BA2">
        <w:t xml:space="preserve">Figure </w:t>
      </w:r>
      <w:r w:rsidR="00927BA2">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927BA2">
        <w:t xml:space="preserve">Table </w:t>
      </w:r>
      <w:r w:rsidR="00927BA2">
        <w:rPr>
          <w:noProof/>
        </w:rPr>
        <w:t>8</w:t>
      </w:r>
      <w:r w:rsidR="00F91E58">
        <w:fldChar w:fldCharType="end"/>
      </w:r>
      <w:r w:rsidR="007B385E">
        <w:t xml:space="preserve">, </w:t>
      </w:r>
      <w:r w:rsidRPr="007B385E" w:rsid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927BA2">
        <w:t xml:space="preserve">Table </w:t>
      </w:r>
      <w:r w:rsidR="00927BA2">
        <w:rPr>
          <w:noProof/>
        </w:rPr>
        <w:t>4</w:t>
      </w:r>
      <w:r w:rsidR="000A2E17">
        <w:fldChar w:fldCharType="end"/>
      </w:r>
      <w:r w:rsidR="002866F4">
        <w:t>.</w:t>
      </w:r>
      <w:r w:rsidR="0023467D">
        <w:t xml:space="preserve"> </w:t>
      </w:r>
    </w:p>
    <w:p w:rsidR="0023467D" w:rsidP="0023467D" w:rsidRDefault="00250A47" w14:paraId="42450543" w14:textId="7E98EF4E">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927BA2">
        <w:t xml:space="preserve">Figure </w:t>
      </w:r>
      <w:r w:rsidR="00927BA2">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927BA2">
        <w:t xml:space="preserve">Figure </w:t>
      </w:r>
      <w:r w:rsidR="00927BA2">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Pr="00780BB4" w:rsidR="00780BB4">
        <w:t xml:space="preserve">Again, it is obvious from just looking at the figure that WRs play a decisive role </w:t>
      </w:r>
      <w:r w:rsidR="009539CC">
        <w:t>in</w:t>
      </w:r>
      <w:r w:rsidRPr="00780BB4" w:rsidR="00780BB4">
        <w:t xml:space="preserve"> country</w:t>
      </w:r>
      <w:r w:rsidR="004C61A4">
        <w:t>-</w:t>
      </w:r>
      <w:r w:rsidRPr="00780BB4" w:rsidR="00780BB4">
        <w:t>specific capacity factors. A detailed discussion is given below.</w:t>
      </w:r>
    </w:p>
    <w:p w:rsidR="00AF702C" w:rsidP="00AF702C" w:rsidRDefault="00AF702C" w14:paraId="1460F30C" w14:textId="6658CA34"/>
    <w:p w:rsidR="00972324" w:rsidP="00972324" w:rsidRDefault="00972324" w14:paraId="59E4A980" w14:textId="3376D190">
      <w:pPr>
        <w:spacing w:after="160" w:line="259" w:lineRule="auto"/>
        <w:ind w:firstLine="0"/>
        <w:jc w:val="left"/>
        <w:sectPr w:rsidR="00972324" w:rsidSect="00182F6A">
          <w:headerReference w:type="default" r:id="rId20"/>
          <w:headerReference w:type="first" r:id="rId21"/>
          <w:pgSz w:w="12240" w:h="15840" w:orient="portrait"/>
          <w:pgMar w:top="1417" w:right="1417" w:bottom="1134" w:left="1417" w:header="708" w:footer="708" w:gutter="0"/>
          <w:cols w:space="708"/>
          <w:titlePg/>
          <w:docGrid w:linePitch="360"/>
        </w:sectPr>
      </w:pPr>
    </w:p>
    <w:p w:rsidR="0038373C" w:rsidRDefault="003C71AB" w14:paraId="3FC0C8F4" w14:textId="12EBB261">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rsidRPr="00E72F5A" w:rsidR="00653969" w:rsidP="000503E0" w:rsidRDefault="00653969" w14:paraId="4F3166CD" w14:textId="565595C9">
                            <w:pPr>
                              <w:pStyle w:val="Beschriftung"/>
                              <w:rPr>
                                <w:noProof/>
                              </w:rPr>
                            </w:pPr>
                            <w:bookmarkStart w:name="_Ref60749590" w:id="48"/>
                            <w:bookmarkStart w:name="_Hlk65592754" w:id="49"/>
                            <w:bookmarkStart w:name="_Hlk65592755" w:id="50"/>
                            <w:bookmarkStart w:name="_Hlk65592756" w:id="51"/>
                            <w:bookmarkStart w:name="_Hlk65592757" w:id="52"/>
                            <w:r>
                              <w:t xml:space="preserve">Figure </w:t>
                            </w:r>
                            <w:r>
                              <w:fldChar w:fldCharType="begin"/>
                            </w:r>
                            <w:r>
                              <w:instrText> SEQ Figure \* ARABIC </w:instrText>
                            </w:r>
                            <w:r>
                              <w:fldChar w:fldCharType="separate"/>
                            </w:r>
                            <w:r>
                              <w:rPr>
                                <w:noProof/>
                              </w:rPr>
                              <w:t>4</w:t>
                            </w:r>
                            <w:r>
                              <w:fldChar w:fldCharType="end"/>
                            </w:r>
                            <w:bookmarkEnd w:id="48"/>
                            <w:r>
                              <w:t xml:space="preserve">: </w:t>
                            </w:r>
                            <w:bookmarkStart w:name="_Ref64965708" w:id="53"/>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3"/>
                            <w:r>
                              <w: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4AA47B">
              <v:shape id="Textfeld 14"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w14:anchorId="4C3F877A">
                <v:textbox inset="0,0,0,0">
                  <w:txbxContent>
                    <w:p w:rsidRPr="00E72F5A" w:rsidR="00653969" w:rsidP="000503E0" w:rsidRDefault="00653969" w14:paraId="735264AF" w14:textId="565595C9">
                      <w:pPr>
                        <w:pStyle w:val="Beschriftung"/>
                        <w:rPr>
                          <w:noProof/>
                        </w:rPr>
                      </w:pPr>
                      <w:r>
                        <w:t xml:space="preserve">Figure </w:t>
                      </w:r>
                      <w:r>
                        <w:fldChar w:fldCharType="begin"/>
                      </w:r>
                      <w:r>
                        <w:instrText> SEQ Figure \* ARABIC </w:instrText>
                      </w:r>
                      <w:r>
                        <w:fldChar w:fldCharType="separate"/>
                      </w:r>
                      <w:r>
                        <w:rPr>
                          <w:noProof/>
                        </w:rPr>
                        <w:t>4</w:t>
                      </w:r>
                      <w:r>
                        <w:fldChar w:fldCharType="end"/>
                      </w:r>
                      <w:r>
                        <w:t xml:space="preserve">: </w:t>
                      </w:r>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r>
                        <w:t>.</w:t>
                      </w:r>
                    </w:p>
                  </w:txbxContent>
                </v:textbox>
                <w10:wrap type="topAndBottom" anchorx="margin"/>
              </v:shape>
            </w:pict>
          </mc:Fallback>
        </mc:AlternateContent>
      </w:r>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rsidR="0038373C" w:rsidRDefault="006C2472" w14:paraId="6D355A72" w14:textId="5FB16906">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rsidRPr="0079353D" w:rsidR="00653969" w:rsidP="006C2472" w:rsidRDefault="00653969" w14:paraId="4DCBFDA9" w14:textId="6BA425D0">
                            <w:pPr>
                              <w:pStyle w:val="Beschriftung"/>
                              <w:rPr>
                                <w:noProof/>
                              </w:rPr>
                            </w:pPr>
                            <w:bookmarkStart w:name="_Ref64967422" w:id="60"/>
                            <w:r>
                              <w:t xml:space="preserve">Figure </w:t>
                            </w:r>
                            <w:r>
                              <w:fldChar w:fldCharType="begin"/>
                            </w:r>
                            <w:r>
                              <w:instrText> SEQ Figure \* ARABIC </w:instrText>
                            </w:r>
                            <w:r>
                              <w:fldChar w:fldCharType="separate"/>
                            </w:r>
                            <w:r>
                              <w:rPr>
                                <w:noProof/>
                              </w:rPr>
                              <w:t>5</w:t>
                            </w:r>
                            <w:r>
                              <w:fldChar w:fldCharType="end"/>
                            </w:r>
                            <w:bookmarkEnd w:id="60"/>
                            <w:r>
                              <w:rPr>
                                <w:noProof/>
                              </w:rPr>
                              <w:t>:</w:t>
                            </w:r>
                            <w:r>
                              <w:t xml:space="preserve"> </w:t>
                            </w:r>
                            <w:bookmarkStart w:name="_Hlk65592744" w:id="61"/>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w:t>
                            </w:r>
                            <w:r w:rsidR="00BD7734">
                              <w:t xml:space="preserve"> w</w:t>
                            </w:r>
                            <w:r>
                              <w:t xml:space="preserve">inter </w:t>
                            </w:r>
                            <w:r w:rsidRPr="000362D0">
                              <w:t>(DJF),</w:t>
                            </w:r>
                            <w:r>
                              <w:t xml:space="preserve"> </w:t>
                            </w:r>
                            <w:r w:rsidRPr="000362D0">
                              <w:t>spring (MAM), summer (JJA)</w:t>
                            </w:r>
                            <w:r>
                              <w:t xml:space="preserve"> and</w:t>
                            </w:r>
                            <w:r w:rsidRPr="000362D0">
                              <w:t xml:space="preserve"> autumn (SON)</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9887C1A">
              <v:shape id="Textfeld 10"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w14:anchorId="16103C67">
                <v:textbox style="mso-fit-shape-to-text:t" inset="0,0,0,0">
                  <w:txbxContent>
                    <w:p w:rsidRPr="0079353D" w:rsidR="00653969" w:rsidP="006C2472" w:rsidRDefault="00653969" w14:paraId="46682BA8" w14:textId="6BA425D0">
                      <w:pPr>
                        <w:pStyle w:val="Beschriftung"/>
                        <w:rPr>
                          <w:noProof/>
                        </w:rPr>
                      </w:pPr>
                      <w:r>
                        <w:t xml:space="preserve">Figure </w:t>
                      </w:r>
                      <w:r>
                        <w:fldChar w:fldCharType="begin"/>
                      </w:r>
                      <w:r>
                        <w:instrText> SEQ Figure \* ARABIC </w:instrText>
                      </w:r>
                      <w:r>
                        <w:fldChar w:fldCharType="separate"/>
                      </w:r>
                      <w:r>
                        <w:rPr>
                          <w:noProof/>
                        </w:rPr>
                        <w:t>5</w:t>
                      </w:r>
                      <w:r>
                        <w:fldChar w:fldCharType="end"/>
                      </w:r>
                      <w:r>
                        <w:rPr>
                          <w:noProof/>
                        </w:rPr>
                        <w:t>:</w:t>
                      </w:r>
                      <w:r>
                        <w:t xml:space="preserve"> </w:t>
                      </w:r>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w:t>
                      </w:r>
                      <w:r w:rsidR="00BD7734">
                        <w:t xml:space="preserve"> w</w:t>
                      </w:r>
                      <w:r>
                        <w:t xml:space="preserve">inter </w:t>
                      </w:r>
                      <w:r w:rsidRPr="000362D0">
                        <w:t>(DJF),</w:t>
                      </w:r>
                      <w:r>
                        <w:t xml:space="preserve"> </w:t>
                      </w:r>
                      <w:r w:rsidRPr="000362D0">
                        <w:t>spring (MAM), summer (JJA)</w:t>
                      </w:r>
                      <w:r>
                        <w:t xml:space="preserve"> and</w:t>
                      </w:r>
                      <w:r w:rsidRPr="000362D0">
                        <w:t xml:space="preserve"> autumn (SON)</w:t>
                      </w:r>
                      <w:r>
                        <w:t>.</w:t>
                      </w:r>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2324" w:rsidP="00972324" w:rsidRDefault="00972324" w14:paraId="410E56FA" w14:textId="548D6390">
      <w:pPr>
        <w:spacing w:after="160" w:line="259" w:lineRule="auto"/>
        <w:ind w:firstLine="0"/>
        <w:jc w:val="left"/>
        <w:sectPr w:rsidR="00972324" w:rsidSect="00A00022">
          <w:headerReference w:type="first" r:id="rId24"/>
          <w:pgSz w:w="15840" w:h="12240" w:orient="landscape"/>
          <w:pgMar w:top="1417" w:right="1417" w:bottom="1417" w:left="1134" w:header="708" w:footer="708" w:gutter="0"/>
          <w:cols w:space="708"/>
          <w:titlePg/>
          <w:docGrid w:linePitch="360"/>
        </w:sectPr>
      </w:pPr>
    </w:p>
    <w:p w:rsidR="00972324" w:rsidP="00972324" w:rsidRDefault="00972324" w14:paraId="2DABD298" w14:textId="0F34CDFE">
      <w:pPr>
        <w:spacing w:after="160" w:line="259" w:lineRule="auto"/>
        <w:ind w:firstLine="0"/>
        <w:jc w:val="left"/>
      </w:pPr>
    </w:p>
    <w:p w:rsidR="00972324" w:rsidP="00972324" w:rsidRDefault="00972324" w14:paraId="596EF9CD" w14:textId="15EB798F"/>
    <w:p w:rsidR="00B21C06" w:rsidP="00B21C06" w:rsidRDefault="00B21C06" w14:paraId="484BFC5C" w14:textId="29784926">
      <w:pPr>
        <w:pStyle w:val="Beschriftung"/>
        <w:keepNext/>
      </w:pPr>
      <w:bookmarkStart w:name="_Ref65159708" w:id="64"/>
      <w:r>
        <w:t xml:space="preserve">Table </w:t>
      </w:r>
      <w:r>
        <w:fldChar w:fldCharType="begin"/>
      </w:r>
      <w:r>
        <w:instrText> SEQ Table \* ARABIC </w:instrText>
      </w:r>
      <w:r>
        <w:fldChar w:fldCharType="separate"/>
      </w:r>
      <w:r w:rsidR="00927BA2">
        <w:rPr>
          <w:noProof/>
        </w:rPr>
        <w:t>4</w:t>
      </w:r>
      <w:r>
        <w:fldChar w:fldCharType="end"/>
      </w:r>
      <w:bookmarkEnd w:id="64"/>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rsidTr="00B21C06" w14:paraId="381ABB5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6B235CF5" w14:textId="77777777">
            <w:pPr>
              <w:ind w:firstLine="0"/>
            </w:pPr>
            <w:r>
              <w:t>WR0</w:t>
            </w:r>
          </w:p>
        </w:tc>
        <w:tc>
          <w:tcPr>
            <w:tcW w:w="7978" w:type="dxa"/>
          </w:tcPr>
          <w:p w:rsidRPr="00B21C06" w:rsidR="002866F4" w:rsidP="00D62B55" w:rsidRDefault="009539CC" w14:paraId="46B20FF3" w14:textId="4C1D0227">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Pr="00B21C06" w:rsidR="00B21C06">
              <w:rPr>
                <w:b w:val="0"/>
                <w:bCs w:val="0"/>
              </w:rPr>
              <w:t>ositive phase of the North Atlantic Oscillation (</w:t>
            </w:r>
            <w:r w:rsidR="00762FEA">
              <w:rPr>
                <w:b w:val="0"/>
                <w:bCs w:val="0"/>
              </w:rPr>
              <w:t>NAO</w:t>
            </w:r>
            <w:r w:rsidRPr="00B21C06" w:rsidR="00B21C06">
              <w:rPr>
                <w:b w:val="0"/>
                <w:bCs w:val="0"/>
              </w:rPr>
              <w:t>+)</w:t>
            </w:r>
          </w:p>
        </w:tc>
      </w:tr>
      <w:tr w:rsidR="002866F4" w:rsidTr="00B21C06" w14:paraId="5C2DCA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7490C453" w14:textId="77777777">
            <w:pPr>
              <w:ind w:firstLine="0"/>
            </w:pPr>
            <w:r>
              <w:t>WR1</w:t>
            </w:r>
          </w:p>
        </w:tc>
        <w:tc>
          <w:tcPr>
            <w:tcW w:w="7978" w:type="dxa"/>
          </w:tcPr>
          <w:p w:rsidR="002866F4" w:rsidP="00D62B55" w:rsidRDefault="002866F4" w14:paraId="70C8A34E" w14:textId="77777777">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rsidTr="00B21C06" w14:paraId="43EA0CEB" w14:textId="77777777">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63C2DCCC" w14:textId="77777777">
            <w:pPr>
              <w:ind w:firstLine="0"/>
            </w:pPr>
            <w:r>
              <w:t>WR2</w:t>
            </w:r>
          </w:p>
        </w:tc>
        <w:tc>
          <w:tcPr>
            <w:tcW w:w="7978" w:type="dxa"/>
          </w:tcPr>
          <w:p w:rsidRPr="00B21C06" w:rsidR="002866F4" w:rsidP="00D62B55" w:rsidRDefault="009539CC" w14:paraId="459D704D" w14:textId="62FFF4D6">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Pr="00B21C06" w:rsidR="00B21C06">
              <w:t xml:space="preserve"> phase of the North Atlantic Oscillation (</w:t>
            </w:r>
            <w:r w:rsidR="00762FEA">
              <w:t>NAO</w:t>
            </w:r>
            <w:r w:rsidR="00B21C06">
              <w:t>-</w:t>
            </w:r>
            <w:r w:rsidRPr="00B21C06" w:rsidR="00B21C06">
              <w:t>)</w:t>
            </w:r>
          </w:p>
        </w:tc>
      </w:tr>
      <w:tr w:rsidR="002866F4" w:rsidTr="00B21C06" w14:paraId="6E3D4C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04FE7023" w14:textId="77777777">
            <w:pPr>
              <w:ind w:firstLine="0"/>
            </w:pPr>
            <w:r>
              <w:t>WR3</w:t>
            </w:r>
          </w:p>
        </w:tc>
        <w:tc>
          <w:tcPr>
            <w:tcW w:w="7978" w:type="dxa"/>
          </w:tcPr>
          <w:p w:rsidR="002866F4" w:rsidP="00D62B55" w:rsidRDefault="002866F4" w14:paraId="30209D3F" w14:textId="06161392">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rsidTr="00B21C06" w14:paraId="4D65C938" w14:textId="77777777">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4099C590" w14:textId="77777777">
            <w:pPr>
              <w:ind w:firstLine="0"/>
            </w:pPr>
            <w:r>
              <w:t>WR4</w:t>
            </w:r>
          </w:p>
        </w:tc>
        <w:tc>
          <w:tcPr>
            <w:tcW w:w="7978" w:type="dxa"/>
          </w:tcPr>
          <w:p w:rsidR="002866F4" w:rsidP="00D62B55" w:rsidRDefault="002866F4" w14:paraId="663D013F" w14:textId="77777777">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rsidTr="00B21C06" w14:paraId="7CC0DC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54E5426F" w14:textId="77777777">
            <w:pPr>
              <w:ind w:firstLine="0"/>
            </w:pPr>
            <w:r>
              <w:t>WR5</w:t>
            </w:r>
          </w:p>
        </w:tc>
        <w:tc>
          <w:tcPr>
            <w:tcW w:w="7978" w:type="dxa"/>
          </w:tcPr>
          <w:p w:rsidR="002866F4" w:rsidP="00D62B55" w:rsidRDefault="002866F4" w14:paraId="7A327509" w14:textId="77777777">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rsidTr="00B21C06" w14:paraId="062E5838" w14:textId="77777777">
        <w:tc>
          <w:tcPr>
            <w:cnfStyle w:val="001000000000" w:firstRow="0" w:lastRow="0" w:firstColumn="1" w:lastColumn="0" w:oddVBand="0" w:evenVBand="0" w:oddHBand="0" w:evenHBand="0" w:firstRowFirstColumn="0" w:firstRowLastColumn="0" w:lastRowFirstColumn="0" w:lastRowLastColumn="0"/>
            <w:tcW w:w="1418" w:type="dxa"/>
          </w:tcPr>
          <w:p w:rsidR="002866F4" w:rsidP="00D62B55" w:rsidRDefault="002866F4" w14:paraId="0DE62192" w14:textId="77777777">
            <w:pPr>
              <w:ind w:firstLine="0"/>
            </w:pPr>
            <w:r>
              <w:t>WR6</w:t>
            </w:r>
          </w:p>
        </w:tc>
        <w:tc>
          <w:tcPr>
            <w:tcW w:w="7978" w:type="dxa"/>
          </w:tcPr>
          <w:p w:rsidR="002866F4" w:rsidP="00D62B55" w:rsidRDefault="002866F4" w14:paraId="50A28753" w14:textId="77777777">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rsidR="00972324" w:rsidP="00972324" w:rsidRDefault="00972324" w14:paraId="77AFF886" w14:textId="638825FD"/>
    <w:p w:rsidR="00972324" w:rsidP="00972324" w:rsidRDefault="00972324" w14:paraId="46E61475" w14:textId="7290CCC7"/>
    <w:p w:rsidR="00BB4A0E" w:rsidP="00476E1A" w:rsidRDefault="003436A7" w14:paraId="1B55426A" w14:textId="6856D8A8">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rsidRPr="009D4781" w:rsidR="00653969" w:rsidP="00B63647" w:rsidRDefault="00653969" w14:paraId="1739570F" w14:textId="20BD61F3">
                              <w:pPr>
                                <w:pStyle w:val="Beschriftung"/>
                                <w:rPr>
                                  <w:noProof/>
                                </w:rPr>
                              </w:pPr>
                              <w:bookmarkStart w:name="_Ref65573728" w:id="65"/>
                              <w:r>
                                <w:t xml:space="preserve">Figure </w:t>
                              </w:r>
                              <w:r>
                                <w:fldChar w:fldCharType="begin"/>
                              </w:r>
                              <w:r>
                                <w:instrText> SEQ Figure \* ARABIC </w:instrText>
                              </w:r>
                              <w:r>
                                <w:fldChar w:fldCharType="separate"/>
                              </w:r>
                              <w:r>
                                <w:rPr>
                                  <w:noProof/>
                                </w:rPr>
                                <w:t>6</w:t>
                              </w:r>
                              <w:r>
                                <w:fldChar w:fldCharType="end"/>
                              </w:r>
                              <w:bookmarkEnd w:id="65"/>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F6E3BD9">
              <v:group id="Gruppieren 28" style="position:absolute;left:0;text-align:left;margin-left:-.1pt;margin-top:35.7pt;width:470.15pt;height:343.9pt;z-index:251719680;mso-position-horizontal-relative:margin" coordsize="59709,43675" o:spid="_x0000_s1029" w14:anchorId="555590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8" style="position:absolute;width:59709;height:4037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o:title="" r:id="rId26"/>
                </v:shape>
                <v:shape id="Textfeld 9" style="position:absolute;top:40944;width:59620;height:2731;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v:textbox style="mso-fit-shape-to-text:t" inset="0,0,0,0">
                    <w:txbxContent>
                      <w:p w:rsidRPr="009D4781" w:rsidR="00653969" w:rsidP="00B63647" w:rsidRDefault="00653969" w14:paraId="35B9111D" w14:textId="20BD61F3">
                        <w:pPr>
                          <w:pStyle w:val="Beschriftung"/>
                          <w:rPr>
                            <w:noProof/>
                          </w:rPr>
                        </w:pPr>
                        <w:r>
                          <w:t xml:space="preserve">Figure </w:t>
                        </w:r>
                        <w:r>
                          <w:fldChar w:fldCharType="begin"/>
                        </w:r>
                        <w:r>
                          <w:instrText> SEQ Figure \* ARABIC </w:instrText>
                        </w:r>
                        <w:r>
                          <w:fldChar w:fldCharType="separate"/>
                        </w:r>
                        <w:r>
                          <w:rPr>
                            <w:noProof/>
                          </w:rPr>
                          <w:t>6</w:t>
                        </w:r>
                        <w:r>
                          <w:fldChar w:fldCharType="end"/>
                        </w:r>
                        <w:r>
                          <w:rPr>
                            <w:noProof/>
                          </w:rPr>
                          <w:t>:</w:t>
                        </w:r>
                        <w:r>
                          <w:t xml:space="preserve"> Cumulative frequency of the seven weather regimes (WR) and no regime.</w:t>
                        </w:r>
                      </w:p>
                    </w:txbxContent>
                  </v:textbox>
                </v:shape>
                <w10:wrap type="topAndBottom" anchorx="margin"/>
              </v:group>
            </w:pict>
          </mc:Fallback>
        </mc:AlternateContent>
      </w:r>
    </w:p>
    <w:p w:rsidR="003436A7" w:rsidRDefault="003436A7" w14:paraId="4EE31EAD" w14:textId="77777777">
      <w:pPr>
        <w:spacing w:after="160" w:line="259" w:lineRule="auto"/>
        <w:ind w:firstLine="0"/>
        <w:jc w:val="left"/>
        <w:rPr>
          <w:rFonts w:eastAsiaTheme="majorEastAsia" w:cstheme="majorBidi"/>
          <w:sz w:val="24"/>
          <w:szCs w:val="24"/>
        </w:rPr>
      </w:pPr>
      <w:r>
        <w:br w:type="page"/>
      </w:r>
    </w:p>
    <w:p w:rsidR="00D0035A" w:rsidP="00D0035A" w:rsidRDefault="00D0035A" w14:paraId="5BA127A6" w14:textId="48607270">
      <w:pPr>
        <w:pStyle w:val="berschrift3"/>
      </w:pPr>
      <w:bookmarkStart w:name="_Toc68517854" w:id="67"/>
      <w:r>
        <w:lastRenderedPageBreak/>
        <w:t>W</w:t>
      </w:r>
      <w:r w:rsidR="00CE46C0">
        <w:t xml:space="preserve">eather regime </w:t>
      </w:r>
      <w:r>
        <w:t xml:space="preserve">0 </w:t>
      </w:r>
      <w:r w:rsidR="00EB06DF">
        <w:t>-</w:t>
      </w:r>
      <w:r>
        <w:t xml:space="preserve"> </w:t>
      </w:r>
      <w:r w:rsidR="00762FEA">
        <w:t>NAO</w:t>
      </w:r>
      <w:r>
        <w:t>+</w:t>
      </w:r>
      <w:bookmarkEnd w:id="67"/>
    </w:p>
    <w:p w:rsidRPr="00601076" w:rsidR="00182055" w:rsidP="00476E1A" w:rsidRDefault="00FF4860" w14:paraId="4A6366AA" w14:textId="4AE79EFB">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Pr="006D5234" w:rsidR="00601076">
        <w:t>.</w:t>
      </w:r>
      <w:r w:rsidRPr="006D5234" w:rsidR="00B95181">
        <w:t xml:space="preserve"> </w:t>
      </w:r>
      <w:r w:rsidRPr="006D5234" w:rsidR="00504497">
        <w:t>During th</w:t>
      </w:r>
      <w:r w:rsidR="004C61A4">
        <w:t>ese</w:t>
      </w:r>
      <w:r w:rsidRPr="006D5234" w:rsidR="00504497">
        <w:t xml:space="preserve"> conditions</w:t>
      </w:r>
      <w:r w:rsidRPr="006D5234" w:rsidR="00BD1EDD">
        <w:t>,</w:t>
      </w:r>
      <w:r w:rsidRPr="006D5234" w:rsidR="00B95181">
        <w:t xml:space="preserve"> </w:t>
      </w:r>
      <w:r w:rsidRPr="006D5234" w:rsidR="00504497">
        <w:t xml:space="preserve">the </w:t>
      </w:r>
      <w:r w:rsidRPr="006D5234" w:rsidR="00D47993">
        <w:t xml:space="preserve">Atlantic </w:t>
      </w:r>
      <w:r w:rsidRPr="006D5234" w:rsidR="00504497">
        <w:t>storm tracks</w:t>
      </w:r>
      <w:r w:rsidRPr="006D5234" w:rsidR="00D47993">
        <w:t xml:space="preserve"> </w:t>
      </w:r>
      <w:r w:rsidRPr="006D5234" w:rsidR="00504497">
        <w:t xml:space="preserve">are displaced </w:t>
      </w:r>
      <w:r w:rsidRPr="006D5234" w:rsidR="00557F59">
        <w:t>N</w:t>
      </w:r>
      <w:r w:rsidRPr="006D5234" w:rsidR="00C94EB1">
        <w:t>orth-</w:t>
      </w:r>
      <w:r w:rsidRPr="006D5234" w:rsidR="00557F59">
        <w:t>e</w:t>
      </w:r>
      <w:r w:rsidRPr="006D5234" w:rsidR="00C94EB1">
        <w:t>astward,</w:t>
      </w:r>
      <w:r w:rsidRPr="006D5234" w:rsidR="00504497">
        <w:t xml:space="preserve"> and </w:t>
      </w:r>
      <w:r w:rsidRPr="006D5234" w:rsidR="00B95181">
        <w:t xml:space="preserve">the zonal flow </w:t>
      </w:r>
      <w:r w:rsidRPr="006D5234" w:rsidR="00366226">
        <w:t>is enhanced</w:t>
      </w:r>
      <w:r w:rsidRPr="006D5234" w:rsidR="00C94EB1">
        <w:t>.</w:t>
      </w:r>
      <w:r w:rsidRPr="006D5234" w:rsidR="00366226">
        <w:t xml:space="preserve"> </w:t>
      </w:r>
      <w:r w:rsidRPr="006D5234" w:rsidR="00C94EB1">
        <w:t xml:space="preserve">This </w:t>
      </w:r>
      <w:r w:rsidRPr="006D5234" w:rsidR="002F60EB">
        <w:t>increase</w:t>
      </w:r>
      <w:r w:rsidRPr="006D5234" w:rsidR="009F1099">
        <w:t>s</w:t>
      </w:r>
      <w:r w:rsidRPr="006D5234" w:rsidR="002F60EB">
        <w:t xml:space="preserve"> the strength of the</w:t>
      </w:r>
      <w:r w:rsidRPr="006D5234" w:rsidR="00366226">
        <w:t xml:space="preserve"> westerlies and </w:t>
      </w:r>
      <w:r w:rsidRPr="006D5234" w:rsidR="002F60EB">
        <w:t>brings</w:t>
      </w:r>
      <w:r w:rsidRPr="006D5234" w:rsidR="00366226">
        <w:t xml:space="preserve"> </w:t>
      </w:r>
      <w:r w:rsidRPr="006D5234" w:rsidR="009B4B15">
        <w:t xml:space="preserve">maritime air (warm and moist) </w:t>
      </w:r>
      <w:r w:rsidRPr="006D5234" w:rsidR="002F60EB">
        <w:t>to</w:t>
      </w:r>
      <w:r w:rsidRPr="006D5234" w:rsidR="00366226">
        <w:t xml:space="preserve"> </w:t>
      </w:r>
      <w:r w:rsidRPr="006D5234" w:rsidR="00557F59">
        <w:t>C</w:t>
      </w:r>
      <w:r w:rsidRPr="006D5234" w:rsidR="00366226">
        <w:t xml:space="preserve">entral and </w:t>
      </w:r>
      <w:r w:rsidRPr="006D5234" w:rsidR="00557F59">
        <w:t>N</w:t>
      </w:r>
      <w:r w:rsidRPr="006D5234" w:rsidR="00366226">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Pr="001F5649" w:rsidR="001F5649">
        <w:rPr>
          <w:noProof/>
        </w:rPr>
        <w:t>(Hurrell et al., 2003; Rogers, 1997; Wallace &amp; Hobbs, 2006)</w:t>
      </w:r>
      <w:r w:rsidR="00726CA1">
        <w:fldChar w:fldCharType="end"/>
      </w:r>
      <w:r w:rsidRPr="006D5234" w:rsidR="00366226">
        <w:t xml:space="preserve">. </w:t>
      </w:r>
      <w:r w:rsidRPr="006D5234" w:rsidR="00CE46C0">
        <w:t>Consequently,</w:t>
      </w:r>
      <w:r w:rsidRPr="006D5234" w:rsidR="00C94EB1">
        <w:t xml:space="preserve"> </w:t>
      </w:r>
      <w:r w:rsidRPr="006D5234" w:rsidR="00CE46C0">
        <w:t xml:space="preserve">the </w:t>
      </w:r>
      <w:r w:rsidRPr="006D5234" w:rsidR="00C94EB1">
        <w:t>storm track activit</w:t>
      </w:r>
      <w:r w:rsidRPr="006D5234" w:rsidR="00CE46C0">
        <w:t>y</w:t>
      </w:r>
      <w:r w:rsidRPr="006D5234" w:rsidR="00C94EB1">
        <w:t xml:space="preserve"> over Northern Europe is enhanced</w:t>
      </w:r>
      <w:r w:rsidRPr="006D5234" w:rsidR="00EA6444">
        <w:t>,</w:t>
      </w:r>
      <w:r w:rsidRPr="006D5234" w:rsidR="00CE46C0">
        <w:t xml:space="preserve"> which implies a</w:t>
      </w:r>
      <w:r w:rsidRPr="006D5234" w:rsidR="00975F9D">
        <w:t xml:space="preserve"> </w:t>
      </w:r>
      <w:r w:rsidRPr="006D5234" w:rsidR="002F60EB">
        <w:t>larger cloud clover</w:t>
      </w:r>
      <w:r w:rsidRPr="006D5234" w:rsidR="00B6369A">
        <w:t xml:space="preserve"> fraction</w:t>
      </w:r>
      <w:r w:rsidRPr="006D5234" w:rsidR="002F60EB">
        <w:t xml:space="preserve"> and less </w:t>
      </w:r>
      <w:r w:rsidRPr="006D5234" w:rsidR="00B6369A">
        <w:t xml:space="preserve">available </w:t>
      </w:r>
      <w:r w:rsidRPr="006D5234" w:rsidR="002F60EB">
        <w:t>surface solar radiation.</w:t>
      </w:r>
      <w:r w:rsidRPr="006D5234" w:rsidR="00366226">
        <w:t xml:space="preserve"> </w:t>
      </w:r>
      <w:r w:rsidRPr="006D5234" w:rsidR="002F60EB">
        <w:t>S</w:t>
      </w:r>
      <w:r w:rsidRPr="006D5234" w:rsidR="00366226">
        <w:t xml:space="preserve">tudies by </w:t>
      </w:r>
      <w:r w:rsidRPr="006D5234" w:rsidR="00DD507E">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Pr="006D5234" w:rsidR="00DD507E">
        <w:fldChar w:fldCharType="separate"/>
      </w:r>
      <w:r w:rsidRPr="006D5234" w:rsidR="00DD507E">
        <w:rPr>
          <w:noProof/>
        </w:rPr>
        <w:t xml:space="preserve">Pozo-Vázquez </w:t>
      </w:r>
      <w:r w:rsidRPr="006D5234" w:rsidR="00DD507E">
        <w:rPr>
          <w:i/>
          <w:noProof/>
        </w:rPr>
        <w:t>et al.</w:t>
      </w:r>
      <w:r w:rsidRPr="006D5234" w:rsidR="00DD507E">
        <w:rPr>
          <w:noProof/>
        </w:rPr>
        <w:t xml:space="preserve"> </w:t>
      </w:r>
      <w:r w:rsidRPr="006D5234" w:rsidR="00FE54F4">
        <w:rPr>
          <w:noProof/>
        </w:rPr>
        <w:t>(</w:t>
      </w:r>
      <w:r w:rsidRPr="006D5234" w:rsidR="00DD507E">
        <w:rPr>
          <w:noProof/>
        </w:rPr>
        <w:t>2004</w:t>
      </w:r>
      <w:r w:rsidRPr="006D5234" w:rsidR="00FE54F4">
        <w:rPr>
          <w:noProof/>
        </w:rPr>
        <w:t>;</w:t>
      </w:r>
      <w:r w:rsidRPr="006D5234" w:rsidR="00DD507E">
        <w:rPr>
          <w:noProof/>
        </w:rPr>
        <w:t xml:space="preserve"> 2011)</w:t>
      </w:r>
      <w:r w:rsidRPr="006D5234" w:rsidR="00DD507E">
        <w:fldChar w:fldCharType="end"/>
      </w:r>
      <w:r w:rsidRPr="006D5234" w:rsidR="00FE54F4">
        <w:t xml:space="preserve"> </w:t>
      </w:r>
      <w:r w:rsidR="000003ED">
        <w:t>have shown</w:t>
      </w:r>
      <w:r w:rsidRPr="006D5234" w:rsidR="00366226">
        <w:t xml:space="preserve"> that the </w:t>
      </w:r>
      <w:r w:rsidR="00762FEA">
        <w:t>NAO</w:t>
      </w:r>
      <w:r w:rsidRPr="006D5234" w:rsidR="00366226">
        <w:t xml:space="preserve"> index is negatively correlated with the </w:t>
      </w:r>
      <w:r w:rsidR="00F75FE0">
        <w:t>surface solar radiation</w:t>
      </w:r>
      <w:r w:rsidRPr="006D5234" w:rsidR="00366226">
        <w:t xml:space="preserve"> in </w:t>
      </w:r>
      <w:r w:rsidRPr="006D5234" w:rsidR="0032219E">
        <w:t>N</w:t>
      </w:r>
      <w:r w:rsidRPr="006D5234" w:rsidR="00366226">
        <w:t>orthern Europe and positive</w:t>
      </w:r>
      <w:r w:rsidRPr="006D5234" w:rsidR="00E10960">
        <w:t>ly</w:t>
      </w:r>
      <w:r w:rsidRPr="006D5234" w:rsidR="00366226">
        <w:t xml:space="preserve"> correlated with </w:t>
      </w:r>
      <w:r w:rsidR="00D5379F">
        <w:t xml:space="preserve">surface </w:t>
      </w:r>
      <w:r w:rsidRPr="006D5234" w:rsidR="00366226">
        <w:t xml:space="preserve">solar </w:t>
      </w:r>
      <w:r w:rsidR="00D5379F">
        <w:t>radiation</w:t>
      </w:r>
      <w:r w:rsidRPr="006D5234" w:rsidR="00366226">
        <w:t xml:space="preserve"> in southern </w:t>
      </w:r>
      <w:r w:rsidRPr="006D5234" w:rsidR="00DD507E">
        <w:t>Europe</w:t>
      </w:r>
      <w:r w:rsidRPr="006D5234" w:rsidR="00EA6444">
        <w:t>.</w:t>
      </w:r>
      <w:r w:rsidRPr="006D5234" w:rsidR="00214855">
        <w:t xml:space="preserve"> </w:t>
      </w:r>
      <w:r w:rsidRPr="006D5234" w:rsidR="00182055">
        <w:t xml:space="preserve">Our results agree with </w:t>
      </w:r>
      <w:r w:rsidRPr="006D5234" w:rsidR="006D5234">
        <w:t>these studies</w:t>
      </w:r>
      <w:r w:rsidRPr="006D5234" w:rsidR="00E10960">
        <w:t xml:space="preserve"> </w:t>
      </w:r>
      <w:r w:rsidRPr="006D5234" w:rsidR="00182055">
        <w:t>with negative surface solar radiation anomalies in Northern Europe</w:t>
      </w:r>
      <w:r w:rsidRPr="006D5234" w:rsidR="00E10960">
        <w:t>,</w:t>
      </w:r>
      <w:r w:rsidRPr="006D5234" w:rsidR="00182055">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927BA2">
        <w:t xml:space="preserve">Figure </w:t>
      </w:r>
      <w:r w:rsidR="00927BA2">
        <w:rPr>
          <w:noProof/>
        </w:rPr>
        <w:t>4</w:t>
      </w:r>
      <w:r w:rsidR="00601076">
        <w:fldChar w:fldCharType="end"/>
      </w:r>
      <w:r w:rsidR="00481771">
        <w:t>b</w:t>
      </w:r>
      <w:r w:rsidRPr="00601076" w:rsidR="00A93337">
        <w:t>)</w:t>
      </w:r>
      <w:r w:rsidR="00601076">
        <w:t xml:space="preserve"> and </w:t>
      </w:r>
      <w:r w:rsidR="00481771">
        <w:t>c</w:t>
      </w:r>
      <w:r w:rsidR="00601076">
        <w:t>)</w:t>
      </w:r>
      <w:r w:rsidR="006D5234">
        <w:t>,</w:t>
      </w:r>
      <w:r w:rsidR="00601076">
        <w:t xml:space="preserve"> </w:t>
      </w:r>
      <w:r w:rsidR="009539CC">
        <w:t xml:space="preserve">the </w:t>
      </w:r>
      <w:r w:rsidR="00601076">
        <w:t>first column</w:t>
      </w:r>
      <w:r w:rsidRPr="00601076" w:rsidR="00A93337">
        <w:t>)</w:t>
      </w:r>
      <w:r w:rsidRPr="00601076" w:rsidR="00182055">
        <w:t xml:space="preserve">. </w:t>
      </w:r>
    </w:p>
    <w:p w:rsidR="00711425" w:rsidP="00E86105" w:rsidRDefault="001C6591" w14:paraId="68F7BE02" w14:textId="631F0F6C">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rsidR="005068C0" w:rsidP="005068C0" w:rsidRDefault="0011097C" w14:paraId="65A0656E" w14:textId="5E8966E6">
      <w:pPr>
        <w:pStyle w:val="berschrift3"/>
      </w:pPr>
      <w:bookmarkStart w:name="_Toc68517855" w:id="68"/>
      <w:r>
        <w:t xml:space="preserve">Weather regime </w:t>
      </w:r>
      <w:r w:rsidR="005068C0">
        <w:t>1 - European trough</w:t>
      </w:r>
      <w:bookmarkEnd w:id="68"/>
    </w:p>
    <w:p w:rsidR="00AC4668" w:rsidP="00AC4668" w:rsidRDefault="00E7624A" w14:paraId="0E8925BB" w14:textId="26532FC3">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927BA2">
        <w:t xml:space="preserve">Figure </w:t>
      </w:r>
      <w:r w:rsidR="00927BA2">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Pr="007E6E5C" w:rsid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rsidRPr="002C6E4C" w:rsidR="00E86105" w:rsidP="00E86105" w:rsidRDefault="00E86105" w14:paraId="323AB628" w14:textId="47391FE4">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 even turns to positive CF anomalies in summer</w:t>
      </w:r>
      <w:r w:rsidR="00DD5B76">
        <w:t>,</w:t>
      </w:r>
      <w:r w:rsidR="005715DA">
        <w:t xml:space="preserve"> which is more in line with our surface solar radiation anomalies </w:t>
      </w:r>
      <w:r w:rsidR="009F057B">
        <w:t>presented year around</w:t>
      </w:r>
      <w:r>
        <w:t>.</w:t>
      </w:r>
      <w:r w:rsidR="00D579A5">
        <w:t xml:space="preserve"> </w:t>
      </w:r>
      <w:r w:rsidR="007E6E5C">
        <w:t>This</w:t>
      </w:r>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 xml:space="preserve">). </w:t>
      </w:r>
      <w:r>
        <w:t xml:space="preserve"> </w:t>
      </w:r>
    </w:p>
    <w:p w:rsidR="0090113B" w:rsidP="005F14E3" w:rsidRDefault="0011097C" w14:paraId="545B6ED7" w14:textId="39075EAF">
      <w:pPr>
        <w:pStyle w:val="berschrift3"/>
      </w:pPr>
      <w:bookmarkStart w:name="_Toc68517856" w:id="69"/>
      <w:r>
        <w:lastRenderedPageBreak/>
        <w:t xml:space="preserve">Weather regime </w:t>
      </w:r>
      <w:r w:rsidR="00D0035A">
        <w:t xml:space="preserve">2 – </w:t>
      </w:r>
      <w:r w:rsidR="00762FEA">
        <w:t>NAO</w:t>
      </w:r>
      <w:r w:rsidR="00D0035A">
        <w:t>-</w:t>
      </w:r>
      <w:bookmarkEnd w:id="69"/>
    </w:p>
    <w:p w:rsidR="00F1583D" w:rsidP="00F1583D" w:rsidRDefault="00FF4860" w14:paraId="091B2910" w14:textId="6F3FC59B">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rsidR="00B20F0F" w:rsidP="00F1583D" w:rsidRDefault="00B20F0F" w14:paraId="7561A8F8" w14:textId="17C47AC3">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w:t>
      </w:r>
    </w:p>
    <w:p w:rsidR="005068C0" w:rsidP="005068C0" w:rsidRDefault="0011097C" w14:paraId="45787FF7" w14:textId="60A4AAD8">
      <w:pPr>
        <w:pStyle w:val="berschrift3"/>
      </w:pPr>
      <w:bookmarkStart w:name="_Toc68517857" w:id="70"/>
      <w:r>
        <w:t xml:space="preserve">Weather regime </w:t>
      </w:r>
      <w:r w:rsidR="005068C0">
        <w:t>3 - Atlantic ridge</w:t>
      </w:r>
      <w:bookmarkEnd w:id="70"/>
    </w:p>
    <w:p w:rsidR="00A67149" w:rsidP="00A67149" w:rsidRDefault="00557B2E" w14:paraId="46DE099C" w14:textId="591AEA6B">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rsidR="00A861AA" w:rsidP="00A67149" w:rsidRDefault="000E08F4" w14:paraId="54C2484C" w14:textId="561A8FB3">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rsidR="005068C0" w:rsidP="005068C0" w:rsidRDefault="0011097C" w14:paraId="77BB8004" w14:textId="7A4DF29C">
      <w:pPr>
        <w:pStyle w:val="berschrift3"/>
      </w:pPr>
      <w:bookmarkStart w:name="_Toc68517858" w:id="71"/>
      <w:r>
        <w:t xml:space="preserve">Weather regime </w:t>
      </w:r>
      <w:r w:rsidR="005068C0">
        <w:t>4 - Atlantic trough</w:t>
      </w:r>
      <w:bookmarkEnd w:id="71"/>
    </w:p>
    <w:p w:rsidR="00E02FEF" w:rsidP="00E02FEF" w:rsidRDefault="00E02FEF" w14:paraId="6CB66984" w14:textId="30DF11D1">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Pr="006C62F8" w:rsidR="006C62F8">
        <w:t xml:space="preserve">more elongated in </w:t>
      </w:r>
      <w:r w:rsidR="004C61A4">
        <w:t xml:space="preserve">the </w:t>
      </w:r>
      <w:r w:rsidRPr="006C62F8" w:rsid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Pr="006C62F8" w:rsidR="003E059C">
        <w:t xml:space="preserve">. It can be best </w:t>
      </w:r>
      <w:r w:rsidRPr="006C62F8" w:rsidR="00EB2DA1">
        <w:t>compared</w:t>
      </w:r>
      <w:r w:rsidRPr="006C62F8" w:rsidR="003E059C">
        <w:t xml:space="preserve"> with the </w:t>
      </w:r>
      <w:r w:rsidRPr="006C62F8" w:rsidR="00EB2DA1">
        <w:t>Atlantic</w:t>
      </w:r>
      <w:r w:rsidRPr="006C62F8" w:rsidR="003E059C">
        <w:t xml:space="preserve"> trough </w:t>
      </w:r>
      <w:r w:rsidRPr="006C62F8" w:rsidR="00EB2DA1">
        <w:t xml:space="preserve">weather regime </w:t>
      </w:r>
      <w:r w:rsidR="00F15422">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sidR="00F15422">
        <w:fldChar w:fldCharType="separate"/>
      </w:r>
      <w:r w:rsidRPr="00F15422" w:rsidR="00F15422">
        <w:rPr>
          <w:noProof/>
        </w:rPr>
        <w:t>(Grams et al., 2017)</w:t>
      </w:r>
      <w:r w:rsidR="00F15422">
        <w:fldChar w:fldCharType="end"/>
      </w:r>
      <w:r w:rsidR="00F15422">
        <w:t xml:space="preserve"> </w:t>
      </w:r>
      <w:r w:rsidRPr="006C62F8" w:rsidR="003E059C">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rsidRPr="00E02FEF" w:rsidR="00E86105" w:rsidP="00E02FEF" w:rsidRDefault="006E40AF" w14:paraId="4E794CE9" w14:textId="45F00CE2">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rsidR="005068C0" w:rsidP="005068C0" w:rsidRDefault="0011097C" w14:paraId="2607EBBB" w14:textId="7BE1A361">
      <w:pPr>
        <w:pStyle w:val="berschrift3"/>
      </w:pPr>
      <w:bookmarkStart w:name="_Toc68517859" w:id="72"/>
      <w:r>
        <w:t xml:space="preserve">Weather regime </w:t>
      </w:r>
      <w:r w:rsidR="005068C0">
        <w:t>5 - European blocking</w:t>
      </w:r>
      <w:bookmarkEnd w:id="72"/>
    </w:p>
    <w:p w:rsidR="00031CEB" w:rsidP="00EB2DA1" w:rsidRDefault="00557B2E" w14:paraId="666509FD" w14:textId="4780ABCC">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Pr="00C97F57" w:rsidR="0033316F">
        <w:t>This is associated with descending air which brings clear skies over central Europe</w:t>
      </w:r>
      <w:r w:rsidR="00581B5B">
        <w:t>,</w:t>
      </w:r>
      <w:r w:rsidRPr="00C97F57" w:rsidR="0033316F">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927BA2">
        <w:t xml:space="preserve">Figure </w:t>
      </w:r>
      <w:r w:rsidR="00927BA2">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rsidR="00031CEB" w:rsidP="00EB2DA1" w:rsidRDefault="004F7775" w14:paraId="3DF7CC36" w14:textId="0B3E407F">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rsidR="0090113B" w:rsidP="00D0035A" w:rsidRDefault="0011097C" w14:paraId="1ADB87D9" w14:textId="02B7CC6C">
      <w:pPr>
        <w:pStyle w:val="berschrift3"/>
      </w:pPr>
      <w:bookmarkStart w:name="_Toc68517860" w:id="73"/>
      <w:r>
        <w:t xml:space="preserve">Weather regime </w:t>
      </w:r>
      <w:r w:rsidR="00D0035A">
        <w:t xml:space="preserve">6 - </w:t>
      </w:r>
      <w:r w:rsidR="0090113B">
        <w:t>Scandinavian blocking</w:t>
      </w:r>
      <w:bookmarkEnd w:id="73"/>
    </w:p>
    <w:p w:rsidR="005A787B" w:rsidP="00476E1A" w:rsidRDefault="006A3969" w14:paraId="4C46E6D1" w14:textId="2E4B91B1">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927BA2">
        <w:t xml:space="preserve">Figure </w:t>
      </w:r>
      <w:r w:rsidR="00927BA2">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927BA2">
        <w:t xml:space="preserve">Figure </w:t>
      </w:r>
      <w:r w:rsidR="00927BA2">
        <w:rPr>
          <w:noProof/>
        </w:rPr>
        <w:t>4</w:t>
      </w:r>
      <w:r w:rsidR="00204D3E">
        <w:fldChar w:fldCharType="end"/>
      </w:r>
      <w:r w:rsidR="00204D3E">
        <w:t>c), WR6)</w:t>
      </w:r>
      <w:r w:rsidR="00C83083">
        <w:t>.</w:t>
      </w:r>
    </w:p>
    <w:p w:rsidR="00DB78D3" w:rsidP="00476E1A" w:rsidRDefault="00DB78D3" w14:paraId="2DC5C1FE" w14:textId="658EDA7E">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rsidR="00C90D48" w:rsidP="00A34265" w:rsidRDefault="00C90D48" w14:paraId="14C664B8" w14:textId="19A71B1F">
      <w:pPr>
        <w:pStyle w:val="berschrift3"/>
      </w:pPr>
      <w:bookmarkStart w:name="_Toc68517861" w:id="74"/>
      <w:r>
        <w:t>No regime</w:t>
      </w:r>
      <w:bookmarkEnd w:id="74"/>
    </w:p>
    <w:p w:rsidR="00F87E29" w:rsidP="00A34265" w:rsidRDefault="00942AB8" w14:paraId="18C5B5DD" w14:textId="62054FB0">
      <w:r w:rsidRPr="00BE23DA">
        <w:t>The mean geopotential height field of all days assigned to n</w:t>
      </w:r>
      <w:r w:rsidRPr="00BE23DA" w:rsidR="00C22E57">
        <w:t>o regime (weather regimes tha</w:t>
      </w:r>
      <w:r w:rsidRPr="00BE23DA">
        <w:t xml:space="preserve">t last less than </w:t>
      </w:r>
      <w:r w:rsidRPr="00BE23DA" w:rsidR="00C22E57">
        <w:t xml:space="preserve">3 days) </w:t>
      </w:r>
      <w:r w:rsidRPr="00BE23DA">
        <w:t>tends to show slightly negative values over Central Europe and Northern Atlantic.</w:t>
      </w:r>
      <w:r w:rsidRPr="00BE23DA" w:rsidR="00831C22">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rsidR="007F123B" w:rsidP="00A34265" w:rsidRDefault="00F87E29" w14:paraId="7DF939AC" w14:textId="1DAA06D0">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rsidR="00F87E29" w:rsidP="00A34265" w:rsidRDefault="009C2065" w14:paraId="6D66AA57" w14:textId="3090730D">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927BA2">
        <w:t xml:space="preserve">Figure </w:t>
      </w:r>
      <w:r w:rsidR="00927BA2">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rsidR="00D92B2D" w:rsidP="00D92B2D" w:rsidRDefault="002B7F15" w14:paraId="2FAD8D06" w14:textId="3588C575">
      <w:pPr>
        <w:pStyle w:val="berschrift2"/>
      </w:pPr>
      <w:bookmarkStart w:name="_Toc68517862" w:id="75"/>
      <w:r>
        <w:t xml:space="preserve">Installed capacity distributions </w:t>
      </w:r>
      <w:r w:rsidR="00763027">
        <w:t>and their variability</w:t>
      </w:r>
      <w:bookmarkEnd w:id="75"/>
    </w:p>
    <w:p w:rsidR="00D37C4E" w:rsidP="00763027" w:rsidRDefault="004A7842" w14:paraId="635A035F" w14:textId="05337F2B">
      <w:r>
        <w:t xml:space="preserve">Having examined the different WR in detail in section </w:t>
      </w:r>
      <w:r>
        <w:fldChar w:fldCharType="begin"/>
      </w:r>
      <w:r>
        <w:instrText xml:space="preserve"> REF _Ref67403424 \r \h </w:instrText>
      </w:r>
      <w:r>
        <w:fldChar w:fldCharType="separate"/>
      </w:r>
      <w:r w:rsidR="00927BA2">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second </w:t>
      </w:r>
      <w:r w:rsidR="00BD7734">
        <w:t>panel</w:t>
      </w:r>
      <w:r w:rsidR="006D784C">
        <w:t>)</w:t>
      </w:r>
      <w:r w:rsidR="00BD7734">
        <w:t xml:space="preserve"> or </w:t>
      </w:r>
      <w:r w:rsidR="00BD7734">
        <w:t>the IC distribution and variability which we estimate for the year</w:t>
      </w:r>
      <w:r w:rsidR="00BD7734">
        <w:t xml:space="preserve"> 2050 (</w:t>
      </w:r>
      <w:r w:rsidR="00BD7734">
        <w:fldChar w:fldCharType="begin"/>
      </w:r>
      <w:r w:rsidR="00BD7734">
        <w:instrText xml:space="preserve"> REF _Ref64993375 \h </w:instrText>
      </w:r>
      <w:r w:rsidR="00BD7734">
        <w:fldChar w:fldCharType="separate"/>
      </w:r>
      <w:r w:rsidR="00BD7734">
        <w:t xml:space="preserve">Figure </w:t>
      </w:r>
      <w:r w:rsidR="00BD7734">
        <w:rPr>
          <w:noProof/>
        </w:rPr>
        <w:t>12</w:t>
      </w:r>
      <w:r w:rsidR="00BD7734">
        <w:fldChar w:fldCharType="end"/>
      </w:r>
      <w:r w:rsidR="00BD7734">
        <w:t>, first panel)</w:t>
      </w:r>
      <w:r w:rsidR="006D784C">
        <w:t xml:space="preserve">. </w:t>
      </w:r>
    </w:p>
    <w:p w:rsidR="00D37411" w:rsidP="00763027" w:rsidRDefault="00A353AC" w14:paraId="5894C75F" w14:textId="776B7588">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Pr="001C477D" w:rsid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927BA2">
        <w:t xml:space="preserve">Figure </w:t>
      </w:r>
      <w:r w:rsidR="00927BA2">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6D031B">
        <w:t xml:space="preserve">Table </w:t>
      </w:r>
      <w:r w:rsidR="006D031B">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rsidR="00D37C4E" w:rsidP="00763027" w:rsidRDefault="00D37C4E" w14:paraId="2ED8E7AF" w14:textId="4C142AD0">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927BA2">
        <w:t xml:space="preserve">Figure </w:t>
      </w:r>
      <w:r w:rsidR="00927BA2">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927BA2">
        <w:t xml:space="preserve">Figure </w:t>
      </w:r>
      <w:r w:rsidR="00927BA2">
        <w:rPr>
          <w:noProof/>
        </w:rPr>
        <w:t>11</w:t>
      </w:r>
      <w:r w:rsidR="00B83240">
        <w:fldChar w:fldCharType="end"/>
      </w:r>
      <w:r w:rsidR="00B83240">
        <w:t>.</w:t>
      </w:r>
      <w:r w:rsidRPr="00B83240" w:rsidR="00AC3E1E">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69535E">
        <w:t xml:space="preserve"> </w:t>
      </w:r>
      <w:r w:rsidR="00AC3E1E">
        <w:t>shows the deviation (from the season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927BA2">
        <w:t xml:space="preserve">Figure </w:t>
      </w:r>
      <w:r w:rsidR="00927BA2">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rsidR="00B5495F" w:rsidP="005B795B" w:rsidRDefault="00B5495F" w14:paraId="34D77C10" w14:textId="3562EAC9">
      <w:pPr>
        <w:pStyle w:val="berschrift3"/>
      </w:pPr>
      <w:bookmarkStart w:name="_Toc68517863" w:id="76"/>
      <w:bookmarkStart w:name="_Ref68530310" w:id="77"/>
      <w:r w:rsidRPr="00C72B65">
        <w:lastRenderedPageBreak/>
        <w:t>S</w:t>
      </w:r>
      <w:r>
        <w:t xml:space="preserve">cenario </w:t>
      </w:r>
      <w:r w:rsidRPr="00C72B65">
        <w:t xml:space="preserve">1 – </w:t>
      </w:r>
      <w:r>
        <w:t>Retain PV power production in 2030, but reduce variability</w:t>
      </w:r>
      <w:bookmarkEnd w:id="76"/>
      <w:bookmarkEnd w:id="77"/>
    </w:p>
    <w:p w:rsidRPr="00046C01" w:rsidR="00046C01" w:rsidP="00046C01" w:rsidRDefault="009B4E5B" w14:paraId="28897CA7" w14:textId="0979DAF0">
      <w:r>
        <w:rPr>
          <w:noProof/>
        </w:rPr>
        <mc:AlternateContent>
          <mc:Choice Requires="wps">
            <w:drawing>
              <wp:anchor distT="0" distB="0" distL="114300" distR="114300" simplePos="0" relativeHeight="251687936" behindDoc="0" locked="0" layoutInCell="1" allowOverlap="1" wp14:anchorId="3BE35205" wp14:editId="40F63FB5">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rsidRPr="009F3AC7" w:rsidR="00653969" w:rsidP="00A353AC" w:rsidRDefault="00653969" w14:paraId="19234EFA" w14:textId="785AF2B6">
                            <w:pPr>
                              <w:pStyle w:val="Beschriftung"/>
                              <w:rPr>
                                <w:noProof/>
                              </w:rPr>
                            </w:pPr>
                            <w:bookmarkStart w:name="_Ref64978084" w:id="78"/>
                            <w:r>
                              <w:t xml:space="preserve">Figure </w:t>
                            </w:r>
                            <w:r>
                              <w:fldChar w:fldCharType="begin"/>
                            </w:r>
                            <w:r>
                              <w:instrText> SEQ Figure \* ARABIC </w:instrText>
                            </w:r>
                            <w:r>
                              <w:fldChar w:fldCharType="separate"/>
                            </w:r>
                            <w:r>
                              <w:rPr>
                                <w:noProof/>
                              </w:rPr>
                              <w:t>7</w:t>
                            </w:r>
                            <w:r>
                              <w:fldChar w:fldCharType="end"/>
                            </w:r>
                            <w:bookmarkEnd w:id="78"/>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157EC9">
              <v:shape id="Textfeld 20"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w14:anchorId="3BE35205">
                <v:textbox style="mso-fit-shape-to-text:t" inset="0,0,0,0">
                  <w:txbxContent>
                    <w:p w:rsidRPr="009F3AC7" w:rsidR="00653969" w:rsidP="00A353AC" w:rsidRDefault="00653969" w14:paraId="57718C5A" w14:textId="785AF2B6">
                      <w:pPr>
                        <w:pStyle w:val="Beschriftung"/>
                        <w:rPr>
                          <w:noProof/>
                        </w:rPr>
                      </w:pPr>
                      <w:r>
                        <w:t xml:space="preserve">Figure </w:t>
                      </w:r>
                      <w:r>
                        <w:fldChar w:fldCharType="begin"/>
                      </w:r>
                      <w:r>
                        <w:instrText> SEQ Figure \* ARABIC </w:instrText>
                      </w:r>
                      <w:r>
                        <w:fldChar w:fldCharType="separate"/>
                      </w:r>
                      <w:r>
                        <w:rPr>
                          <w:noProof/>
                        </w:rPr>
                        <w:t>7</w:t>
                      </w:r>
                      <w:r>
                        <w:fldChar w:fldCharType="end"/>
                      </w:r>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7F6F" w:rsidP="00ED08F0" w:rsidRDefault="008346DA" w14:paraId="7FD1EACE" w14:textId="2FA7572C">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927BA2">
        <w:t xml:space="preserve">Figure </w:t>
      </w:r>
      <w:r w:rsidR="00927BA2">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927BA2">
        <w:t xml:space="preserve">Table </w:t>
      </w:r>
      <w:r w:rsidR="00927BA2">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927BA2">
        <w:rPr>
          <w:noProof/>
        </w:rPr>
        <w:t>44</w:t>
      </w:r>
      <w:r w:rsidR="00D536E2">
        <w:fldChar w:fldCharType="end"/>
      </w:r>
      <w:r w:rsidR="008E0947">
        <w:t xml:space="preserve">. </w:t>
      </w:r>
    </w:p>
    <w:p w:rsidR="00D37411" w:rsidP="00AC3E1E" w:rsidRDefault="00043E35" w14:paraId="28812700" w14:textId="1DB01892">
      <w:r>
        <w:fldChar w:fldCharType="begin"/>
      </w:r>
      <w:r>
        <w:instrText xml:space="preserve"> REF _Ref64985629 \h </w:instrText>
      </w:r>
      <w:r>
        <w:fldChar w:fldCharType="separate"/>
      </w:r>
      <w:r w:rsidR="00927BA2">
        <w:t xml:space="preserve">Figure </w:t>
      </w:r>
      <w:r w:rsidR="00927BA2">
        <w:rPr>
          <w:noProof/>
        </w:rPr>
        <w:t>8</w:t>
      </w:r>
      <w:r>
        <w:fldChar w:fldCharType="end"/>
      </w:r>
      <w:r>
        <w:t xml:space="preserve"> </w:t>
      </w:r>
      <w:r w:rsidR="006E5B3E">
        <w:t>shows in which countries the additional (difference between 2030 and 2019) installed PV capacities are distributed to with the plans from NECPs (left) and with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Pr="00944BB8" w:rsidR="00944BB8">
        <w:rPr>
          <w:noProof/>
        </w:rPr>
        <w:t>(Tröndle et al., 2019)</w:t>
      </w:r>
      <w:r w:rsidR="00944BB8">
        <w:fldChar w:fldCharType="end"/>
      </w:r>
      <w:r w:rsidR="00902B00">
        <w:t xml:space="preserve">. </w:t>
      </w:r>
    </w:p>
    <w:p w:rsidR="00104D5A" w:rsidP="00104D5A" w:rsidRDefault="00ED08F0" w14:paraId="5F40D6D1" w14:textId="1012A3C4">
      <w:r>
        <w:rPr>
          <w:noProof/>
        </w:rPr>
        <w:lastRenderedPageBreak/>
        <mc:AlternateContent>
          <mc:Choice Requires="wpg">
            <w:drawing>
              <wp:anchor distT="0" distB="0" distL="114300" distR="114300" simplePos="0" relativeHeight="251728896" behindDoc="0" locked="0" layoutInCell="1" allowOverlap="1" wp14:anchorId="56EB5124" wp14:editId="575A47E6">
                <wp:simplePos x="0" y="0"/>
                <wp:positionH relativeFrom="margin">
                  <wp:align>right</wp:align>
                </wp:positionH>
                <wp:positionV relativeFrom="paragraph">
                  <wp:posOffset>120584</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rsidRPr="0051481A" w:rsidR="00653969" w:rsidP="007C7F6F" w:rsidRDefault="00653969" w14:paraId="341C04FB" w14:textId="473F9DA0">
                              <w:pPr>
                                <w:pStyle w:val="Beschriftung"/>
                                <w:rPr>
                                  <w:noProof/>
                                </w:rPr>
                              </w:pPr>
                              <w:bookmarkStart w:name="_Ref64985629" w:id="80"/>
                              <w:r>
                                <w:t xml:space="preserve">Figure </w:t>
                              </w:r>
                              <w:r>
                                <w:fldChar w:fldCharType="begin"/>
                              </w:r>
                              <w:r>
                                <w:instrText> SEQ Figure \* ARABIC </w:instrText>
                              </w:r>
                              <w:r>
                                <w:fldChar w:fldCharType="separate"/>
                              </w:r>
                              <w:r>
                                <w:rPr>
                                  <w:noProof/>
                                </w:rPr>
                                <w:t>8</w:t>
                              </w:r>
                              <w:r>
                                <w:fldChar w:fldCharType="end"/>
                              </w:r>
                              <w:bookmarkEnd w:id="80"/>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28"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w14:anchorId="6076B3DE">
              <v:group id="Gruppieren 13" style="position:absolute;left:0;text-align:left;margin-left:419.55pt;margin-top:9.5pt;width:470.75pt;height:300pt;z-index:251728896;mso-position-horizontal:right;mso-position-horizontal-relative:margin" coordsize="59785,38100" o:spid="_x0000_s1033" w14:anchorId="56EB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z/In23QAAAAcBAAAPAAAA&#10;ZHJzL2Rvd25yZXYueG1sTI9Ba8JAEIXvhf6HZQq91U3aKjVmIyJtT1KoFoq3MRmTYHY2ZNck/vuO&#10;p3oa5r3hzffS5Wgb1VPna8cG4kkEijh3Rc2lgZ/dx9MbKB+QC2wck4ELeVhm93cpJoUb+Jv6bSiV&#10;hLBP0EAVQpto7fOKLPqJa4nFO7rOYpC1K3XR4SDhttHPUTTTFmuWDxW2tK4oP23P1sDngMPqJX7v&#10;N6fj+rLfTb9+NzEZ8/gwrhagAo3h/xiu+IIOmTAd3JkLrxoDUiSIOpcp7vw1noI6GJhdFZ2l+pY/&#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">
                <v:shape id="Textfeld 21" style="position:absolute;top:31146;width:59785;height:6954;visibility:visible;mso-wrap-style:square;v-text-anchor:top" o:spid="_x0000_s103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v:textbox inset="0,0,0,0">
                    <w:txbxContent>
                      <w:p w:rsidRPr="0051481A" w:rsidR="00653969" w:rsidP="007C7F6F" w:rsidRDefault="00653969" w14:paraId="442EEF91" w14:textId="473F9DA0">
                        <w:pPr>
                          <w:pStyle w:val="Beschriftung"/>
                          <w:rPr>
                            <w:noProof/>
                          </w:rPr>
                        </w:pPr>
                        <w:r>
                          <w:t xml:space="preserve">Figure </w:t>
                        </w:r>
                        <w:r>
                          <w:fldChar w:fldCharType="begin"/>
                        </w:r>
                        <w:r>
                          <w:instrText> SEQ Figure \* ARABIC </w:instrText>
                        </w:r>
                        <w:r>
                          <w:fldChar w:fldCharType="separate"/>
                        </w:r>
                        <w:r>
                          <w:rPr>
                            <w:noProof/>
                          </w:rPr>
                          <w:t>8</w:t>
                        </w:r>
                        <w:r>
                          <w:fldChar w:fldCharType="end"/>
                        </w:r>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style="position:absolute;width:59785;height:3056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cropleft="8979f" croptop="6547f" cropright="6334f" cropbottom="7619f" o:title="" r:id="rId29"/>
                </v:shape>
                <w10:wrap type="topAndBottom" anchorx="margin"/>
              </v:group>
            </w:pict>
          </mc:Fallback>
        </mc:AlternateContent>
      </w:r>
      <w:r w:rsidR="00ED05C0">
        <w:t>Since the method favours country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Ireland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927BA2">
        <w:t xml:space="preserve">Figure </w:t>
      </w:r>
      <w:r w:rsidR="00927BA2">
        <w:rPr>
          <w:noProof/>
        </w:rPr>
        <w:t>9</w:t>
      </w:r>
      <w:r w:rsidR="00104D5A">
        <w:fldChar w:fldCharType="end"/>
      </w:r>
      <w:r w:rsidR="001E226E">
        <w:t>. 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rsidR="00ED05C0" w:rsidRDefault="00ED05C0" w14:paraId="2E784557" w14:textId="77777777">
      <w:pPr>
        <w:spacing w:after="160" w:line="259" w:lineRule="auto"/>
        <w:ind w:firstLine="0"/>
        <w:jc w:val="left"/>
      </w:pPr>
      <w:r>
        <w:br w:type="page"/>
      </w:r>
    </w:p>
    <w:p w:rsidR="00ED05C0" w:rsidRDefault="00561077" w14:paraId="48DAAC27" w14:textId="5ED3DF22">
      <w:pPr>
        <w:spacing w:after="160" w:line="259" w:lineRule="auto"/>
        <w:ind w:firstLine="0"/>
        <w:jc w:val="left"/>
      </w:pPr>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rsidRPr="008B029D" w:rsidR="00653969" w:rsidP="009968D5" w:rsidRDefault="00653969" w14:paraId="78F67FF1" w14:textId="7EC60E74">
                            <w:pPr>
                              <w:pStyle w:val="Beschriftung"/>
                              <w:rPr>
                                <w:noProof/>
                              </w:rPr>
                            </w:pPr>
                            <w:bookmarkStart w:name="_Ref67817761" w:id="82"/>
                            <w:bookmarkStart w:name="_Ref67817782" w:id="83"/>
                            <w:r>
                              <w:t xml:space="preserve">Figure </w:t>
                            </w:r>
                            <w:r>
                              <w:fldChar w:fldCharType="begin"/>
                            </w:r>
                            <w:r>
                              <w:instrText> SEQ Figure \* ARABIC </w:instrText>
                            </w:r>
                            <w:r>
                              <w:fldChar w:fldCharType="separate"/>
                            </w:r>
                            <w:r>
                              <w:rPr>
                                <w:noProof/>
                              </w:rPr>
                              <w:t>9</w:t>
                            </w:r>
                            <w:r>
                              <w:fldChar w:fldCharType="end"/>
                            </w:r>
                            <w:bookmarkEnd w:id="82"/>
                            <w:r>
                              <w:t xml:space="preserve">: </w:t>
                            </w:r>
                            <w:bookmarkEnd w:id="83"/>
                            <w:r w:rsidRPr="0051481A">
                              <w:rPr>
                                <w:noProof/>
                              </w:rPr>
                              <w:t>Additional installed PV capacities of</w:t>
                            </w:r>
                            <w:r>
                              <w:rPr>
                                <w:noProof/>
                              </w:rPr>
                              <w:t xml:space="preserve"> modified</w:t>
                            </w:r>
                            <w:r w:rsidRPr="0051481A">
                              <w:rPr>
                                <w:noProof/>
                              </w:rPr>
                              <w:t xml:space="preserve"> scenario 1 (S1)</w:t>
                            </w:r>
                            <w:r>
                              <w:rPr>
                                <w:noProof/>
                              </w:rPr>
                              <w:t>.</w:t>
                            </w:r>
                            <w:r w:rsidR="006D031B">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w:t>
                            </w:r>
                            <w:r w:rsidR="006D031B">
                              <w:t>Finland</w:t>
                            </w:r>
                            <w:r>
                              <w:t xml:space="preserve">.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0D3EE4E">
              <v:shape id="Textfeld 2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w14:anchorId="7E200C79">
                <v:textbox style="mso-fit-shape-to-text:t" inset="0,0,0,0">
                  <w:txbxContent>
                    <w:p w:rsidRPr="008B029D" w:rsidR="00653969" w:rsidP="009968D5" w:rsidRDefault="00653969" w14:paraId="12796A1B" w14:textId="7EC60E74">
                      <w:pPr>
                        <w:pStyle w:val="Beschriftung"/>
                        <w:rPr>
                          <w:noProof/>
                        </w:rPr>
                      </w:pPr>
                      <w:r>
                        <w:t xml:space="preserve">Figure </w:t>
                      </w:r>
                      <w:r>
                        <w:fldChar w:fldCharType="begin"/>
                      </w:r>
                      <w:r>
                        <w:instrText> SEQ Figure \* ARABIC </w:instrText>
                      </w:r>
                      <w:r>
                        <w:fldChar w:fldCharType="separate"/>
                      </w:r>
                      <w:r>
                        <w:rPr>
                          <w:noProof/>
                        </w:rPr>
                        <w:t>9</w:t>
                      </w:r>
                      <w:r>
                        <w:fldChar w:fldCharType="end"/>
                      </w:r>
                      <w:r>
                        <w:t xml:space="preserve">: </w:t>
                      </w:r>
                      <w:r w:rsidRPr="0051481A">
                        <w:rPr>
                          <w:noProof/>
                        </w:rPr>
                        <w:t>Additional installed PV capacities of</w:t>
                      </w:r>
                      <w:r>
                        <w:rPr>
                          <w:noProof/>
                        </w:rPr>
                        <w:t xml:space="preserve"> modified</w:t>
                      </w:r>
                      <w:r w:rsidRPr="0051481A">
                        <w:rPr>
                          <w:noProof/>
                        </w:rPr>
                        <w:t xml:space="preserve"> scenario 1 (S1)</w:t>
                      </w:r>
                      <w:r>
                        <w:rPr>
                          <w:noProof/>
                        </w:rPr>
                        <w:t>.</w:t>
                      </w:r>
                      <w:r w:rsidR="006D031B">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w:t>
                      </w:r>
                      <w:r w:rsidR="006D031B">
                        <w:t>Finland</w:t>
                      </w:r>
                      <w:r>
                        <w:t xml:space="preserve">.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rsidR="00ED05C0" w:rsidP="00AC3E1E" w:rsidRDefault="00ED05C0" w14:paraId="0DEFA715" w14:textId="77777777"/>
    <w:p w:rsidR="00ED69DE" w:rsidP="00AC3E1E" w:rsidRDefault="00A01F4A" w14:paraId="06A33C47" w14:textId="4F9E28A5">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927BA2">
        <w:t xml:space="preserve">Figure </w:t>
      </w:r>
      <w:r w:rsidR="00927BA2">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rsidR="00ED05C0" w:rsidP="00B93E74" w:rsidRDefault="00B93E74" w14:paraId="02A0EC01" w14:textId="301F771D">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rsidR="00ED05C0" w:rsidP="00B93E74" w:rsidRDefault="00ED05C0" w14:paraId="7133F67E" w14:textId="75E855FC">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1"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rsidRPr="00AB3DDC" w:rsidR="00653969" w:rsidP="00ED05C0" w:rsidRDefault="00653969" w14:paraId="71842766" w14:textId="788EDA2C">
                            <w:pPr>
                              <w:pStyle w:val="Beschriftung"/>
                              <w:rPr>
                                <w:noProof/>
                              </w:rPr>
                            </w:pPr>
                            <w:bookmarkStart w:name="_Ref67583086" w:id="86"/>
                            <w:r>
                              <w:t xml:space="preserve">Figure </w:t>
                            </w:r>
                            <w:r>
                              <w:fldChar w:fldCharType="begin"/>
                            </w:r>
                            <w:r>
                              <w:instrText> SEQ Figure \* ARABIC </w:instrText>
                            </w:r>
                            <w:r>
                              <w:fldChar w:fldCharType="separate"/>
                            </w:r>
                            <w:r>
                              <w:rPr>
                                <w:noProof/>
                              </w:rPr>
                              <w:t>10</w:t>
                            </w:r>
                            <w:r>
                              <w:fldChar w:fldCharType="end"/>
                            </w:r>
                            <w:bookmarkEnd w:id="86"/>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2C46A4">
              <v:shape id="Textfeld 40"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w14:anchorId="62CBC8CE">
                <v:textbox style="mso-fit-shape-to-text:t" inset="0,0,0,0">
                  <w:txbxContent>
                    <w:p w:rsidRPr="00AB3DDC" w:rsidR="00653969" w:rsidP="00ED05C0" w:rsidRDefault="00653969" w14:paraId="62E74D1B" w14:textId="788EDA2C">
                      <w:pPr>
                        <w:pStyle w:val="Beschriftung"/>
                        <w:rPr>
                          <w:noProof/>
                        </w:rPr>
                      </w:pPr>
                      <w:r>
                        <w:t xml:space="preserve">Figure </w:t>
                      </w:r>
                      <w:r>
                        <w:fldChar w:fldCharType="begin"/>
                      </w:r>
                      <w:r>
                        <w:instrText> SEQ Figure \* ARABIC </w:instrText>
                      </w:r>
                      <w:r>
                        <w:fldChar w:fldCharType="separate"/>
                      </w:r>
                      <w:r>
                        <w:rPr>
                          <w:noProof/>
                        </w:rPr>
                        <w:t>10</w:t>
                      </w:r>
                      <w:r>
                        <w:fldChar w:fldCharType="end"/>
                      </w:r>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rsidR="00ED05C0" w:rsidRDefault="00ED05C0" w14:paraId="600814A4" w14:textId="77777777">
      <w:pPr>
        <w:spacing w:after="160" w:line="259" w:lineRule="auto"/>
        <w:ind w:firstLine="0"/>
        <w:jc w:val="left"/>
      </w:pPr>
      <w:r>
        <w:br w:type="page"/>
      </w:r>
    </w:p>
    <w:p w:rsidR="00B93E74" w:rsidP="00B93E74" w:rsidRDefault="00ED05C0" w14:paraId="4086C81D" w14:textId="7F10C499">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rsidRPr="007557FE" w:rsidR="00653969" w:rsidP="00BC66A2" w:rsidRDefault="00653969" w14:paraId="6FC9D91E" w14:textId="70A58325">
                            <w:pPr>
                              <w:pStyle w:val="Beschriftung"/>
                              <w:rPr>
                                <w:noProof/>
                              </w:rPr>
                            </w:pPr>
                            <w:bookmarkStart w:name="_Ref67583088" w:id="88"/>
                            <w:r>
                              <w:t xml:space="preserve">Figure </w:t>
                            </w:r>
                            <w:r>
                              <w:fldChar w:fldCharType="begin"/>
                            </w:r>
                            <w:r>
                              <w:instrText> SEQ Figure \* ARABIC </w:instrText>
                            </w:r>
                            <w:r>
                              <w:fldChar w:fldCharType="separate"/>
                            </w:r>
                            <w:r>
                              <w:rPr>
                                <w:noProof/>
                              </w:rPr>
                              <w:t>11</w:t>
                            </w:r>
                            <w:r>
                              <w:fldChar w:fldCharType="end"/>
                            </w:r>
                            <w:bookmarkEnd w:id="88"/>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560C62">
              <v:shape id="Textfeld 41"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w14:anchorId="363EF183">
                <v:textbox style="mso-fit-shape-to-text:t" inset="0,0,0,0">
                  <w:txbxContent>
                    <w:p w:rsidRPr="007557FE" w:rsidR="00653969" w:rsidP="00BC66A2" w:rsidRDefault="00653969" w14:paraId="2E84C553" w14:textId="70A58325">
                      <w:pPr>
                        <w:pStyle w:val="Beschriftung"/>
                        <w:rPr>
                          <w:noProof/>
                        </w:rPr>
                      </w:pPr>
                      <w:r>
                        <w:t xml:space="preserve">Figure </w:t>
                      </w:r>
                      <w:r>
                        <w:fldChar w:fldCharType="begin"/>
                      </w:r>
                      <w:r>
                        <w:instrText> SEQ Figure \* ARABIC </w:instrText>
                      </w:r>
                      <w:r>
                        <w:fldChar w:fldCharType="separate"/>
                      </w:r>
                      <w:r>
                        <w:rPr>
                          <w:noProof/>
                        </w:rPr>
                        <w:t>11</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rsidR="00B5495F" w:rsidP="005B795B" w:rsidRDefault="00B5495F" w14:paraId="46C6C561" w14:textId="17E90870">
      <w:pPr>
        <w:pStyle w:val="berschrift3"/>
      </w:pPr>
      <w:bookmarkStart w:name="_Toc68517864" w:id="90"/>
      <w:bookmarkStart w:name="_Ref68530341" w:id="91"/>
      <w:r w:rsidRPr="00C72B65">
        <w:t>S</w:t>
      </w:r>
      <w:r>
        <w:t>cenario 2</w:t>
      </w:r>
      <w:r w:rsidRPr="00C72B65">
        <w:t xml:space="preserve"> –</w:t>
      </w:r>
      <w:r>
        <w:t xml:space="preserve"> Retain PV power production in 2050, but reduce variability</w:t>
      </w:r>
      <w:bookmarkEnd w:id="90"/>
      <w:bookmarkEnd w:id="91"/>
    </w:p>
    <w:p w:rsidR="00B42277" w:rsidP="00C87101" w:rsidRDefault="009F78E0" w14:paraId="1FE712FE" w14:textId="0F25676A">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927BA2">
        <w:t xml:space="preserve">Figure </w:t>
      </w:r>
      <w:r w:rsidR="00927BA2">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Pr="00D672FB" w:rsid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927BA2">
        <w:t xml:space="preserve">Table </w:t>
      </w:r>
      <w:r w:rsidR="00927BA2">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927BA2">
        <w:rPr>
          <w:noProof/>
        </w:rPr>
        <w:t>45</w:t>
      </w:r>
      <w:r w:rsidR="00357397">
        <w:fldChar w:fldCharType="end"/>
      </w:r>
      <w:r w:rsidR="009A3A44">
        <w:t>.</w:t>
      </w:r>
      <w:r w:rsidR="008B480F">
        <w:t xml:space="preserve"> </w:t>
      </w:r>
    </w:p>
    <w:p w:rsidR="007E14CA" w:rsidP="00B42277" w:rsidRDefault="00B42277" w14:paraId="64D1C7F2" w14:textId="63A1F52E">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Pr="000A01F1" w:rsid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927BA2">
        <w:t xml:space="preserve">Table </w:t>
      </w:r>
      <w:r w:rsidR="00927BA2">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927BA2">
        <w:rPr>
          <w:noProof/>
        </w:rPr>
        <w:t>45</w:t>
      </w:r>
      <w:r w:rsidR="00AA7E2D">
        <w:fldChar w:fldCharType="end"/>
      </w:r>
      <w:r w:rsidR="00AF7349">
        <w:t>.</w:t>
      </w:r>
      <w:r>
        <w:t xml:space="preserve"> </w:t>
      </w:r>
    </w:p>
    <w:p w:rsidR="00D672FB" w:rsidP="00B42277" w:rsidRDefault="00CD5292" w14:paraId="6A466FD0" w14:textId="4D19493F">
      <w:r>
        <w:t xml:space="preserve">In the distributions of </w:t>
      </w:r>
      <w:r w:rsidR="00CC4F5E">
        <w:t>S2</w:t>
      </w:r>
      <w:r>
        <w:t xml:space="preserve">, South-eastern and North-western countries are still favoured (as in </w:t>
      </w:r>
      <w:r w:rsidR="00CC4F5E">
        <w:t>S1</w:t>
      </w:r>
      <w:r>
        <w:t xml:space="preserve">). </w:t>
      </w:r>
      <w:r w:rsidR="005A3F91">
        <w:t>B</w:t>
      </w:r>
      <w:r w:rsidRPr="005A3F91" w:rsidR="005A3F91">
        <w:t xml:space="preserve">ut </w:t>
      </w:r>
      <w:r w:rsidR="005A3F91">
        <w:t>S</w:t>
      </w:r>
      <w:r w:rsidRPr="005A3F91" w:rsidR="005A3F91">
        <w:t xml:space="preserve">pain and </w:t>
      </w:r>
      <w:r w:rsidR="005A3F91">
        <w:t>I</w:t>
      </w:r>
      <w:r w:rsidRPr="005A3F91" w:rsid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927BA2">
        <w:t xml:space="preserve">Figure </w:t>
      </w:r>
      <w:r w:rsidR="00927BA2">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927BA2">
        <w:rPr>
          <w:noProof/>
        </w:rPr>
        <w:t>35</w:t>
      </w:r>
      <w:r w:rsidR="00143A98">
        <w:fldChar w:fldCharType="end"/>
      </w:r>
      <w:r w:rsidR="00143A98">
        <w:t xml:space="preserve">. </w:t>
      </w:r>
    </w:p>
    <w:p w:rsidRPr="00A514E7" w:rsidR="00FF6210" w:rsidP="00FF6210" w:rsidRDefault="00FF6210" w14:paraId="74C7CCB6" w14:textId="77777777"/>
    <w:p w:rsidRPr="00A514E7" w:rsidR="009F78E0" w:rsidRDefault="009F78E0" w14:paraId="6138FEAA" w14:textId="4AE81176">
      <w:pPr>
        <w:spacing w:after="160" w:line="259" w:lineRule="auto"/>
        <w:ind w:firstLine="0"/>
        <w:jc w:val="left"/>
      </w:pPr>
      <w:r w:rsidRPr="00A514E7">
        <w:br w:type="page"/>
      </w:r>
    </w:p>
    <w:p w:rsidR="002B7F15" w:rsidRDefault="00015EBD" w14:paraId="14AFC85C" w14:textId="2D222ABE">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rsidRPr="00A22060" w:rsidR="00653969" w:rsidP="005A3A2F" w:rsidRDefault="00653969" w14:paraId="1DAA5828" w14:textId="46AE1DFB">
                            <w:pPr>
                              <w:pStyle w:val="Beschriftung"/>
                              <w:rPr>
                                <w:noProof/>
                              </w:rPr>
                            </w:pPr>
                            <w:bookmarkStart w:name="_Ref64993375" w:id="92"/>
                            <w:bookmarkStart w:name="_Hlk65592583" w:id="93"/>
                            <w:bookmarkStart w:name="_Hlk65592584" w:id="94"/>
                            <w:bookmarkStart w:name="_Hlk65592594" w:id="95"/>
                            <w:bookmarkStart w:name="_Hlk65592595" w:id="96"/>
                            <w:r>
                              <w:t xml:space="preserve">Figure </w:t>
                            </w:r>
                            <w:r>
                              <w:fldChar w:fldCharType="begin"/>
                            </w:r>
                            <w:r>
                              <w:instrText> SEQ Figure \* ARABIC </w:instrText>
                            </w:r>
                            <w:r>
                              <w:fldChar w:fldCharType="separate"/>
                            </w:r>
                            <w:r>
                              <w:rPr>
                                <w:noProof/>
                              </w:rPr>
                              <w:t>12</w:t>
                            </w:r>
                            <w:r>
                              <w:fldChar w:fldCharType="end"/>
                            </w:r>
                            <w:bookmarkEnd w:id="92"/>
                            <w:r>
                              <w:t xml:space="preserve">: </w:t>
                            </w:r>
                            <w:bookmarkEnd w:id="93"/>
                            <w:bookmarkEnd w:id="94"/>
                            <w:bookmarkEnd w:id="95"/>
                            <w:bookmarkEnd w:id="96"/>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rsidR="006D031B">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59DD945">
              <v:shape id="Textfeld 3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w14:anchorId="6CDDEFBD">
                <v:textbox style="mso-fit-shape-to-text:t" inset="0,0,0,0">
                  <w:txbxContent>
                    <w:p w:rsidRPr="00A22060" w:rsidR="00653969" w:rsidP="005A3A2F" w:rsidRDefault="00653969" w14:paraId="5F1DDA76" w14:textId="46AE1DFB">
                      <w:pPr>
                        <w:pStyle w:val="Beschriftung"/>
                        <w:rPr>
                          <w:noProof/>
                        </w:rPr>
                      </w:pPr>
                      <w:r>
                        <w:t xml:space="preserve">Figure </w:t>
                      </w:r>
                      <w:r>
                        <w:fldChar w:fldCharType="begin"/>
                      </w:r>
                      <w:r>
                        <w:instrText> SEQ Figure \* ARABIC </w:instrText>
                      </w:r>
                      <w:r>
                        <w:fldChar w:fldCharType="separate"/>
                      </w:r>
                      <w:r>
                        <w:rPr>
                          <w:noProof/>
                        </w:rPr>
                        <w:t>12</w:t>
                      </w:r>
                      <w:r>
                        <w:fldChar w:fldCharType="end"/>
                      </w:r>
                      <w:r>
                        <w:t xml:space="preserve">: </w:t>
                      </w:r>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rsidR="006D031B">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p w:rsidR="00B5495F" w:rsidP="005B795B" w:rsidRDefault="00FF6D1D" w14:paraId="6603A28A" w14:textId="2800EEC2">
      <w:pPr>
        <w:pStyle w:val="berschrift3"/>
      </w:pPr>
      <w:bookmarkStart w:name="_Ref67995338" w:id="102"/>
      <w:bookmarkStart w:name="_Toc68517865" w:id="103"/>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4"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rsidRPr="001E1400" w:rsidR="00653969" w:rsidP="00816D8E" w:rsidRDefault="00653969" w14:paraId="1F689BC6" w14:textId="5A2828EA">
                              <w:pPr>
                                <w:pStyle w:val="Beschriftung"/>
                                <w:rPr>
                                  <w:noProof/>
                                </w:rPr>
                              </w:pPr>
                              <w:bookmarkStart w:name="_Ref65319133" w:id="104"/>
                              <w:r>
                                <w:t xml:space="preserve">Figure </w:t>
                              </w:r>
                              <w:r>
                                <w:fldChar w:fldCharType="begin"/>
                              </w:r>
                              <w:r>
                                <w:instrText> SEQ Figure \* ARABIC </w:instrText>
                              </w:r>
                              <w:r>
                                <w:fldChar w:fldCharType="separate"/>
                              </w:r>
                              <w:r>
                                <w:rPr>
                                  <w:noProof/>
                                </w:rPr>
                                <w:t>13</w:t>
                              </w:r>
                              <w:r>
                                <w:fldChar w:fldCharType="end"/>
                              </w:r>
                              <w:bookmarkEnd w:id="104"/>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4C898357">
              <v:group id="Gruppieren 15" style="position:absolute;left:0;text-align:left;margin-left:-1.1pt;margin-top:25.8pt;width:471.15pt;height:296.2pt;z-index:251704320;mso-height-relative:margin" coordsize="59836,37623" o:spid="_x0000_s1040" w14:anchorId="4BAC97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style="position:absolute;width:59836;height:30575;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cropleft="8957f" croptop="6700f" cropright="6598f" cropbottom="7748f" o:title="" r:id="rId35"/>
                </v:shape>
                <v:shape id="Textfeld 35" style="position:absolute;left:95;top:30479;width:59741;height:7144;visibility:visible;mso-wrap-style:square;v-text-anchor:top" o:spid="_x0000_s10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v:textbox inset="0,0,0,0">
                    <w:txbxContent>
                      <w:p w:rsidRPr="001E1400" w:rsidR="00653969" w:rsidP="00816D8E" w:rsidRDefault="00653969" w14:paraId="731696DB" w14:textId="5A2828EA">
                        <w:pPr>
                          <w:pStyle w:val="Beschriftung"/>
                          <w:rPr>
                            <w:noProof/>
                          </w:rPr>
                        </w:pPr>
                        <w:r>
                          <w:t xml:space="preserve">Figure </w:t>
                        </w:r>
                        <w:r>
                          <w:fldChar w:fldCharType="begin"/>
                        </w:r>
                        <w:r>
                          <w:instrText> SEQ Figure \* ARABIC </w:instrText>
                        </w:r>
                        <w:r>
                          <w:fldChar w:fldCharType="separate"/>
                        </w:r>
                        <w:r>
                          <w:rPr>
                            <w:noProof/>
                          </w:rPr>
                          <w:t>13</w:t>
                        </w:r>
                        <w:r>
                          <w:fldChar w:fldCharType="end"/>
                        </w:r>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bookmarkEnd w:id="102"/>
      <w:r w:rsidRPr="00C72B65" w:rsidR="00B5495F">
        <w:t>S</w:t>
      </w:r>
      <w:r w:rsidR="00B5495F">
        <w:t>cenario 3</w:t>
      </w:r>
      <w:r w:rsidRPr="00C72B65" w:rsidR="00B5495F">
        <w:t xml:space="preserve"> –</w:t>
      </w:r>
      <w:r w:rsidRPr="00A16BDB" w:rsidR="00B5495F">
        <w:t xml:space="preserve"> </w:t>
      </w:r>
      <w:r w:rsidR="00B5495F">
        <w:t>Cost and variability minimization</w:t>
      </w:r>
      <w:bookmarkEnd w:id="103"/>
    </w:p>
    <w:p w:rsidR="0003097A" w:rsidP="007849E5" w:rsidRDefault="007849E5" w14:paraId="7B822F56" w14:textId="5BFA0628">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rsidR="002B7F15" w:rsidP="00AF1178" w:rsidRDefault="00990BA6" w14:paraId="1F7D963F" w14:textId="65A4E32B">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927BA2">
        <w:t xml:space="preserve">Figure </w:t>
      </w:r>
      <w:r w:rsidR="00927BA2">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927BA2">
        <w:t xml:space="preserve">Table </w:t>
      </w:r>
      <w:r w:rsidR="00927BA2">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rsidR="00B5495F" w:rsidP="005B795B" w:rsidRDefault="00A41624" w14:paraId="01B5F85D" w14:textId="4D1830C9">
      <w:pPr>
        <w:pStyle w:val="berschrift3"/>
        <w:rPr/>
      </w:pPr>
      <w:bookmarkStart w:name="_Ref67998346" w:id="106"/>
      <w:bookmarkStart w:name="_Ref68012071" w:id="107"/>
      <w:bookmarkStart w:name="_Toc68517866" w:id="108"/>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rsidRPr="00DD033D" w:rsidR="00653969" w:rsidP="00990BA6" w:rsidRDefault="00653969" w14:paraId="0F556800" w14:textId="5C6B2845">
                            <w:pPr>
                              <w:pStyle w:val="Beschriftung"/>
                              <w:rPr>
                                <w:noProof/>
                              </w:rPr>
                            </w:pPr>
                            <w:bookmarkStart w:name="_Ref65335783" w:id="109"/>
                            <w:r>
                              <w:t xml:space="preserve">Figure </w:t>
                            </w:r>
                            <w:r>
                              <w:fldChar w:fldCharType="begin"/>
                            </w:r>
                            <w:r>
                              <w:instrText> SEQ Figure \* ARABIC </w:instrText>
                            </w:r>
                            <w:r>
                              <w:fldChar w:fldCharType="separate"/>
                            </w:r>
                            <w:r>
                              <w:rPr>
                                <w:noProof/>
                              </w:rPr>
                              <w:t>14</w:t>
                            </w:r>
                            <w:r>
                              <w:fldChar w:fldCharType="end"/>
                            </w:r>
                            <w:bookmarkEnd w:id="109"/>
                            <w:r>
                              <w:t>:</w:t>
                            </w:r>
                            <w:r w:rsidRPr="00A514E7">
                              <w:rPr>
                                <w:noProof/>
                              </w:rPr>
                              <w:t xml:space="preserve"> </w:t>
                            </w:r>
                            <w:r>
                              <w:rPr>
                                <w:noProof/>
                              </w:rPr>
                              <w:t>Additional installed PV capacities of 2050 (left panel;</w:t>
                            </w:r>
                            <w:r w:rsidRPr="001525E7">
                              <w:t xml:space="preserve"> </w:t>
                            </w:r>
                            <w:r w:rsidR="006D031B">
                              <w:rPr>
                                <w:noProof/>
                              </w:rPr>
                              <w:t>upscaled</w:t>
                            </w:r>
                            <w:r>
                              <w:rPr>
                                <w:noProof/>
                              </w:rPr>
                              <w:t xml:space="preserve">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8FD122">
              <v:shape id="Textfeld 7"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w14:anchorId="34F5CAE3">
                <v:textbox inset="0,0,0,0">
                  <w:txbxContent>
                    <w:p w:rsidRPr="00DD033D" w:rsidR="00653969" w:rsidP="00990BA6" w:rsidRDefault="00653969" w14:paraId="517DD45B" w14:textId="5C6B2845">
                      <w:pPr>
                        <w:pStyle w:val="Beschriftung"/>
                        <w:rPr>
                          <w:noProof/>
                        </w:rPr>
                      </w:pPr>
                      <w:r>
                        <w:t xml:space="preserve">Figure </w:t>
                      </w:r>
                      <w:r>
                        <w:fldChar w:fldCharType="begin"/>
                      </w:r>
                      <w:r>
                        <w:instrText> SEQ Figure \* ARABIC </w:instrText>
                      </w:r>
                      <w:r>
                        <w:fldChar w:fldCharType="separate"/>
                      </w:r>
                      <w:r>
                        <w:rPr>
                          <w:noProof/>
                        </w:rPr>
                        <w:t>14</w:t>
                      </w:r>
                      <w:r>
                        <w:fldChar w:fldCharType="end"/>
                      </w:r>
                      <w:r>
                        <w:t>:</w:t>
                      </w:r>
                      <w:r w:rsidRPr="00A514E7">
                        <w:rPr>
                          <w:noProof/>
                        </w:rPr>
                        <w:t xml:space="preserve"> </w:t>
                      </w:r>
                      <w:r>
                        <w:rPr>
                          <w:noProof/>
                        </w:rPr>
                        <w:t>Additional installed PV capacities of 2050 (left panel;</w:t>
                      </w:r>
                      <w:r w:rsidRPr="001525E7">
                        <w:t xml:space="preserve"> </w:t>
                      </w:r>
                      <w:r w:rsidR="006D031B">
                        <w:rPr>
                          <w:noProof/>
                        </w:rPr>
                        <w:t>upscaled</w:t>
                      </w:r>
                      <w:r>
                        <w:rPr>
                          <w:noProof/>
                        </w:rPr>
                        <w:t xml:space="preserve">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6"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6"/>
      <w:bookmarkEnd w:id="107"/>
      <w:r w:rsidRPr="00B5495F" w:rsidR="00B5495F">
        <w:rPr/>
        <w:t xml:space="preserve"> </w:t>
      </w:r>
      <w:r w:rsidRPr="00C72B65" w:rsidR="00B5495F">
        <w:rPr/>
        <w:t>S</w:t>
      </w:r>
      <w:r w:rsidR="00B5495F">
        <w:rPr/>
        <w:t>cenario 4</w:t>
      </w:r>
      <w:r w:rsidRPr="00C72B65" w:rsidR="00B5495F">
        <w:rPr/>
        <w:t xml:space="preserve"> –</w:t>
      </w:r>
      <w:r w:rsidRPr="00A16BDB" w:rsidR="00B5495F">
        <w:rPr/>
        <w:t xml:space="preserve"> </w:t>
      </w:r>
      <w:r w:rsidR="00B5495F">
        <w:rPr/>
        <w:t>Coverage of country-specific electricity consumption</w:t>
      </w:r>
      <w:bookmarkEnd w:id="108"/>
    </w:p>
    <w:p w:rsidR="004B147F" w:rsidP="002B7F15" w:rsidRDefault="001525E7" w14:paraId="6474DC7C" w14:textId="3AC875F3">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rsidR="002B7F15" w:rsidP="002B7F15" w:rsidRDefault="00BF4582" w14:paraId="7AC0791C" w14:textId="5389A8FE">
      <w:r>
        <w:t xml:space="preserve">The results are shown in </w:t>
      </w:r>
      <w:r>
        <w:fldChar w:fldCharType="begin"/>
      </w:r>
      <w:r>
        <w:instrText xml:space="preserve"> REF _Ref65399700 \h </w:instrText>
      </w:r>
      <w:r>
        <w:fldChar w:fldCharType="separate"/>
      </w:r>
      <w:r w:rsidR="00927BA2">
        <w:t xml:space="preserve">Figure </w:t>
      </w:r>
      <w:r w:rsidR="00927BA2">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(5.2GW in S1).</w:t>
      </w:r>
    </w:p>
    <w:p w:rsidR="0056141D" w:rsidP="004940BE" w:rsidRDefault="00006FF0" w14:paraId="188C2C46" w14:textId="0949E340">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rsidRPr="005F229B" w:rsidR="00653969" w:rsidP="00BF4582" w:rsidRDefault="00653969" w14:paraId="40C9CB39" w14:textId="0CA4EF9A">
                            <w:pPr>
                              <w:pStyle w:val="Beschriftung"/>
                              <w:rPr>
                                <w:noProof/>
                              </w:rPr>
                            </w:pPr>
                            <w:bookmarkStart w:name="_Ref65399700" w:id="111"/>
                            <w:r>
                              <w:t xml:space="preserve">Figure </w:t>
                            </w:r>
                            <w:r>
                              <w:fldChar w:fldCharType="begin"/>
                            </w:r>
                            <w:r>
                              <w:instrText> SEQ Figure \* ARABIC </w:instrText>
                            </w:r>
                            <w:r>
                              <w:fldChar w:fldCharType="separate"/>
                            </w:r>
                            <w:r>
                              <w:rPr>
                                <w:noProof/>
                              </w:rPr>
                              <w:t>15</w:t>
                            </w:r>
                            <w:r>
                              <w:fldChar w:fldCharType="end"/>
                            </w:r>
                            <w:bookmarkEnd w:id="111"/>
                            <w:r>
                              <w:t xml:space="preserve"> </w:t>
                            </w:r>
                            <w:bookmarkStart w:name="_Hlk65586292" w:id="11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201978">
              <v:shape id="Textfeld 16"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w14:anchorId="47073701">
                <v:textbox inset="0,0,0,0">
                  <w:txbxContent>
                    <w:p w:rsidRPr="005F229B" w:rsidR="00653969" w:rsidP="00BF4582" w:rsidRDefault="00653969" w14:paraId="77BE0FE2" w14:textId="0CA4EF9A">
                      <w:pPr>
                        <w:pStyle w:val="Beschriftung"/>
                        <w:rPr>
                          <w:noProof/>
                        </w:rPr>
                      </w:pPr>
                      <w:r>
                        <w:t xml:space="preserve">Figure </w:t>
                      </w:r>
                      <w:r>
                        <w:fldChar w:fldCharType="begin"/>
                      </w:r>
                      <w:r>
                        <w:instrText> SEQ Figure \* ARABIC </w:instrText>
                      </w:r>
                      <w:r>
                        <w:fldChar w:fldCharType="separate"/>
                      </w:r>
                      <w:r>
                        <w:rPr>
                          <w:noProof/>
                        </w:rPr>
                        <w:t>15</w:t>
                      </w:r>
                      <w:r>
                        <w:fldChar w:fldCharType="end"/>
                      </w:r>
                      <w:r>
                        <w:t xml:space="preserve"> </w:t>
                      </w:r>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1178" w:rsidP="0023279E" w:rsidRDefault="004940BE" w14:paraId="4588ECC0" w14:textId="25EB0327">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 xml:space="preserve">must be covered with PV power production yields to the results presented in </w:t>
      </w:r>
      <w:r>
        <w:fldChar w:fldCharType="begin"/>
      </w:r>
      <w:r>
        <w:instrText xml:space="preserve"> REF _Ref65402092 \h </w:instrText>
      </w:r>
      <w:r>
        <w:fldChar w:fldCharType="separate"/>
      </w:r>
      <w:r w:rsidR="00927BA2">
        <w:t xml:space="preserve">Figure </w:t>
      </w:r>
      <w:r w:rsidR="00927BA2">
        <w:rPr>
          <w:noProof/>
        </w:rPr>
        <w:t>16</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rsidR="007763C3" w:rsidRDefault="007763C3" w14:paraId="52E1C516" w14:textId="66B4F7B0">
      <w:pPr>
        <w:spacing w:after="160" w:line="259" w:lineRule="auto"/>
        <w:ind w:firstLine="0"/>
        <w:jc w:val="left"/>
      </w:pPr>
      <w:r>
        <w:br w:type="page"/>
      </w:r>
    </w:p>
    <w:p w:rsidR="00AF1178" w:rsidP="00AF1178" w:rsidRDefault="007763C3" w14:paraId="792CDCDC" w14:textId="5E615354">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rsidRPr="00F4458C" w:rsidR="00653969" w:rsidP="00AF1178" w:rsidRDefault="00653969" w14:paraId="6FE24302" w14:textId="716B2931">
                            <w:pPr>
                              <w:pStyle w:val="Beschriftung"/>
                              <w:rPr>
                                <w:noProof/>
                              </w:rPr>
                            </w:pPr>
                            <w:bookmarkStart w:name="_Ref65402092" w:id="115"/>
                            <w:r>
                              <w:t xml:space="preserve">Figure </w:t>
                            </w:r>
                            <w:r>
                              <w:fldChar w:fldCharType="begin"/>
                            </w:r>
                            <w:r>
                              <w:instrText> SEQ Figure \* ARABIC </w:instrText>
                            </w:r>
                            <w:r>
                              <w:fldChar w:fldCharType="separate"/>
                            </w:r>
                            <w:r>
                              <w:rPr>
                                <w:noProof/>
                              </w:rPr>
                              <w:t>16</w:t>
                            </w:r>
                            <w:r>
                              <w:fldChar w:fldCharType="end"/>
                            </w:r>
                            <w:bookmarkEnd w:id="115"/>
                            <w:r>
                              <w:t xml:space="preserve">: </w:t>
                            </w:r>
                            <w:r>
                              <w:rPr>
                                <w:noProof/>
                              </w:rPr>
                              <w:t>Additional installed PV capacities of 2050 (</w:t>
                            </w:r>
                            <w:r w:rsidR="006D031B">
                              <w:rPr>
                                <w:noProof/>
                              </w:rPr>
                              <w:t>upscaled</w:t>
                            </w:r>
                            <w:r>
                              <w:rPr>
                                <w:noProof/>
                              </w:rPr>
                              <w:t xml:space="preserve"> from the distribution of 2019 with the estimate of 1.94 TW installed PV capacity by the Energy Watch Group) and of scenario 4-</w:t>
                            </w:r>
                            <w:r w:rsidR="003603EA">
                              <w:rPr>
                                <w:noProof/>
                              </w:rPr>
                              <w:t>2</w:t>
                            </w:r>
                            <w:r>
                              <w:rPr>
                                <w:noProof/>
                              </w:rPr>
                              <w:t xml:space="preserve"> (S4-</w:t>
                            </w:r>
                            <w:r w:rsidR="003603EA">
                              <w:rPr>
                                <w:noProof/>
                              </w:rPr>
                              <w:t>2</w:t>
                            </w:r>
                            <w:r>
                              <w:rPr>
                                <w:noProof/>
                              </w:rPr>
                              <w:t>). S4-</w:t>
                            </w:r>
                            <w:r w:rsidR="003603EA">
                              <w:rPr>
                                <w:noProof/>
                              </w:rPr>
                              <w:t>2</w:t>
                            </w:r>
                            <w:r>
                              <w:rPr>
                                <w:noProof/>
                              </w:rPr>
                              <w:t xml:space="preserve">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0243C3">
              <v:shape id="Textfeld 26"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w14:anchorId="42F47E85">
                <v:textbox inset="0,0,0,0">
                  <w:txbxContent>
                    <w:p w:rsidRPr="00F4458C" w:rsidR="00653969" w:rsidP="00AF1178" w:rsidRDefault="00653969" w14:paraId="3DCD92E6" w14:textId="716B2931">
                      <w:pPr>
                        <w:pStyle w:val="Beschriftung"/>
                        <w:rPr>
                          <w:noProof/>
                        </w:rPr>
                      </w:pPr>
                      <w:r>
                        <w:t xml:space="preserve">Figure </w:t>
                      </w:r>
                      <w:r>
                        <w:fldChar w:fldCharType="begin"/>
                      </w:r>
                      <w:r>
                        <w:instrText> SEQ Figure \* ARABIC </w:instrText>
                      </w:r>
                      <w:r>
                        <w:fldChar w:fldCharType="separate"/>
                      </w:r>
                      <w:r>
                        <w:rPr>
                          <w:noProof/>
                        </w:rPr>
                        <w:t>16</w:t>
                      </w:r>
                      <w:r>
                        <w:fldChar w:fldCharType="end"/>
                      </w:r>
                      <w:r>
                        <w:t xml:space="preserve">: </w:t>
                      </w:r>
                      <w:r>
                        <w:rPr>
                          <w:noProof/>
                        </w:rPr>
                        <w:t>Additional installed PV capacities of 2050 (</w:t>
                      </w:r>
                      <w:r w:rsidR="006D031B">
                        <w:rPr>
                          <w:noProof/>
                        </w:rPr>
                        <w:t>upscaled</w:t>
                      </w:r>
                      <w:r>
                        <w:rPr>
                          <w:noProof/>
                        </w:rPr>
                        <w:t xml:space="preserve"> from the distribution of 2019 with the estimate of 1.94 TW installed PV capacity by the Energy Watch Group) and of scenario 4-</w:t>
                      </w:r>
                      <w:r w:rsidR="003603EA">
                        <w:rPr>
                          <w:noProof/>
                        </w:rPr>
                        <w:t>2</w:t>
                      </w:r>
                      <w:r>
                        <w:rPr>
                          <w:noProof/>
                        </w:rPr>
                        <w:t xml:space="preserve"> (S4-</w:t>
                      </w:r>
                      <w:r w:rsidR="003603EA">
                        <w:rPr>
                          <w:noProof/>
                        </w:rPr>
                        <w:t>2</w:t>
                      </w:r>
                      <w:r>
                        <w:rPr>
                          <w:noProof/>
                        </w:rPr>
                        <w:t>). S4-</w:t>
                      </w:r>
                      <w:r w:rsidR="003603EA">
                        <w:rPr>
                          <w:noProof/>
                        </w:rPr>
                        <w:t>2</w:t>
                      </w:r>
                      <w:r>
                        <w:rPr>
                          <w:noProof/>
                        </w:rPr>
                        <w:t xml:space="preserve">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8"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rPr/>
        <w:t xml:space="preserve">An overview of all the </w:t>
      </w:r>
      <w:r w:rsidR="0034229E">
        <w:rPr/>
        <w:t>four scenarios' important result</w:t>
      </w:r>
      <w:r w:rsidR="00AF1178">
        <w:rPr/>
        <w:t>s can be found in</w:t>
      </w:r>
      <w:r w:rsidR="00FF70DD">
        <w:rPr/>
        <w:t xml:space="preserve"> </w:t>
      </w:r>
      <w:r w:rsidR="007F6CDA">
        <w:fldChar w:fldCharType="begin"/>
      </w:r>
      <w:r w:rsidR="007F6CDA">
        <w:instrText xml:space="preserve"> REF _Ref67660215 \h </w:instrText>
      </w:r>
      <w:r w:rsidR="007F6CDA">
        <w:fldChar w:fldCharType="separate"/>
      </w:r>
      <w:r w:rsidR="00927BA2">
        <w:rPr/>
        <w:t xml:space="preserve">Table </w:t>
      </w:r>
      <w:r w:rsidR="00927BA2">
        <w:rPr>
          <w:noProof/>
        </w:rPr>
        <w:t>5</w:t>
      </w:r>
      <w:r w:rsidR="007F6CDA">
        <w:fldChar w:fldCharType="end"/>
      </w:r>
      <w:r w:rsidR="007F6CDA">
        <w:rPr/>
        <w:t xml:space="preserve"> and </w:t>
      </w:r>
      <w:r w:rsidR="007F6CDA">
        <w:fldChar w:fldCharType="begin"/>
      </w:r>
      <w:r w:rsidR="007F6CDA">
        <w:instrText xml:space="preserve"> REF _Ref67660485 \h </w:instrText>
      </w:r>
      <w:r w:rsidR="007F6CDA">
        <w:fldChar w:fldCharType="separate"/>
      </w:r>
      <w:r w:rsidR="00927BA2">
        <w:rPr/>
        <w:t xml:space="preserve">Table </w:t>
      </w:r>
      <w:r w:rsidR="00927BA2">
        <w:rPr>
          <w:noProof/>
        </w:rPr>
        <w:t>6</w:t>
      </w:r>
      <w:r w:rsidR="007F6CDA">
        <w:fldChar w:fldCharType="end"/>
      </w:r>
      <w:r w:rsidR="007F6CDA">
        <w:rPr/>
        <w:t>.</w:t>
      </w:r>
      <w:r w:rsidR="00AF1178">
        <w:rPr/>
        <w:t xml:space="preserve"> </w:t>
      </w:r>
      <w:r w:rsidR="007F6CDA">
        <w:rPr/>
        <w:t>They have separated into all results for the year 2030 (</w:t>
      </w:r>
      <w:r w:rsidR="007F6CDA">
        <w:fldChar w:fldCharType="begin"/>
      </w:r>
      <w:r w:rsidR="007F6CDA">
        <w:instrText xml:space="preserve"> REF _Ref67660215 \h </w:instrText>
      </w:r>
      <w:r w:rsidR="007F6CDA">
        <w:fldChar w:fldCharType="separate"/>
      </w:r>
      <w:r w:rsidR="00927BA2">
        <w:rPr/>
        <w:t xml:space="preserve">Table </w:t>
      </w:r>
      <w:r w:rsidR="00927BA2">
        <w:rPr>
          <w:noProof/>
        </w:rPr>
        <w:t>5</w:t>
      </w:r>
      <w:r w:rsidR="007F6CDA">
        <w:fldChar w:fldCharType="end"/>
      </w:r>
      <w:r w:rsidR="007F6CDA">
        <w:rPr/>
        <w:t>) and all results for the year 2050 (</w:t>
      </w:r>
      <w:r w:rsidR="007F6CDA">
        <w:fldChar w:fldCharType="begin"/>
      </w:r>
      <w:r w:rsidR="007F6CDA">
        <w:instrText xml:space="preserve"> REF _Ref67660485 \h </w:instrText>
      </w:r>
      <w:r w:rsidR="007F6CDA">
        <w:fldChar w:fldCharType="separate"/>
      </w:r>
      <w:r w:rsidR="00927BA2">
        <w:rPr/>
        <w:t xml:space="preserve">Table </w:t>
      </w:r>
      <w:r w:rsidR="00927BA2">
        <w:rPr>
          <w:noProof/>
        </w:rPr>
        <w:t>6</w:t>
      </w:r>
      <w:r w:rsidR="007F6CDA">
        <w:fldChar w:fldCharType="end"/>
      </w:r>
      <w:r w:rsidR="007F6CDA">
        <w:rPr/>
        <w:t>)</w:t>
      </w:r>
      <w:r w:rsidR="0034229E">
        <w:rPr/>
        <w:t xml:space="preserve"> to compare</w:t>
      </w:r>
      <w:r w:rsidR="007F6CDA">
        <w:rPr/>
        <w:t xml:space="preserve"> the different scenarios for the same year easier. </w:t>
      </w:r>
      <w:r w:rsidR="00AF1178">
        <w:rPr/>
        <w:t xml:space="preserve">A detailed analysis of the over-and underproductions for every weather regime and season compared to their seasonal mean </w:t>
      </w:r>
      <w:r w:rsidR="00915DA9">
        <w:rPr/>
        <w:t>a</w:t>
      </w:r>
      <w:r w:rsidR="00AF1178">
        <w:rPr/>
        <w:t>nd th</w:t>
      </w:r>
      <w:r w:rsidRPr="00D5651D" w:rsidR="00AF1178">
        <w:rPr/>
        <w:t>e consolidate</w:t>
      </w:r>
      <w:r w:rsidR="004C61A4">
        <w:rPr/>
        <w:t>d</w:t>
      </w:r>
      <w:r w:rsidRPr="00D5651D" w:rsidR="00AF1178">
        <w:rPr/>
        <w:t xml:space="preserve"> view of the variabilit</w:t>
      </w:r>
      <w:r w:rsidR="00AF1178">
        <w:rPr/>
        <w:t xml:space="preserve">ies for every scenario can be found in the appendix </w:t>
      </w:r>
      <w:r w:rsidR="00915DA9">
        <w:fldChar w:fldCharType="begin"/>
      </w:r>
      <w:r w:rsidR="00915DA9">
        <w:instrText xml:space="preserve"> REF _Ref67583372 \h </w:instrText>
      </w:r>
      <w:r w:rsidR="00915DA9">
        <w:fldChar w:fldCharType="separate"/>
      </w:r>
      <w:r w:rsidR="00927BA2">
        <w:rPr/>
        <w:t xml:space="preserve">Figure </w:t>
      </w:r>
      <w:r w:rsidR="00927BA2">
        <w:rPr>
          <w:noProof/>
        </w:rPr>
        <w:t>17</w:t>
      </w:r>
      <w:r w:rsidR="00915DA9">
        <w:fldChar w:fldCharType="end"/>
      </w:r>
      <w:r w:rsidR="00915DA9">
        <w:rPr/>
        <w:t xml:space="preserve"> - </w:t>
      </w:r>
      <w:r w:rsidR="00915DA9">
        <w:fldChar w:fldCharType="begin"/>
      </w:r>
      <w:r w:rsidR="00915DA9">
        <w:instrText xml:space="preserve"> REF _Ref67583379 \h </w:instrText>
      </w:r>
      <w:r w:rsidR="00915DA9">
        <w:fldChar w:fldCharType="separate"/>
      </w:r>
      <w:r w:rsidR="00927BA2">
        <w:rPr/>
        <w:t xml:space="preserve">Figure </w:t>
      </w:r>
      <w:r w:rsidR="00927BA2">
        <w:rPr>
          <w:noProof/>
        </w:rPr>
        <w:t>29</w:t>
      </w:r>
      <w:r w:rsidR="00915DA9">
        <w:fldChar w:fldCharType="end"/>
      </w:r>
      <w:r w:rsidR="00AF1178">
        <w:rPr/>
        <w:t xml:space="preserve">. </w:t>
      </w:r>
      <w:r w:rsidRPr="00D5651D" w:rsidR="00AF1178">
        <w:rPr/>
        <w:t xml:space="preserve"> </w:t>
      </w:r>
    </w:p>
    <w:p w:rsidR="00AF1178" w:rsidRDefault="00AF1178" w14:paraId="68A52C85" w14:textId="511B6458">
      <w:pPr>
        <w:spacing w:after="160" w:line="259" w:lineRule="auto"/>
        <w:ind w:firstLine="0"/>
        <w:jc w:val="left"/>
      </w:pPr>
    </w:p>
    <w:p w:rsidR="00AF1178" w:rsidRDefault="00AF1178" w14:paraId="43865C50" w14:textId="28107732">
      <w:pPr>
        <w:spacing w:after="160" w:line="259" w:lineRule="auto"/>
        <w:ind w:firstLine="0"/>
        <w:jc w:val="left"/>
      </w:pPr>
    </w:p>
    <w:p w:rsidR="00AF1178" w:rsidRDefault="00AF1178" w14:paraId="7FE46CBF" w14:textId="77777777">
      <w:pPr>
        <w:spacing w:after="160" w:line="259" w:lineRule="auto"/>
        <w:ind w:firstLine="0"/>
        <w:jc w:val="left"/>
      </w:pPr>
    </w:p>
    <w:p w:rsidR="00947E2F" w:rsidP="00947E2F" w:rsidRDefault="00947E2F" w14:paraId="4AC08713" w14:textId="11682AB6">
      <w:pPr>
        <w:ind w:firstLine="0"/>
        <w:sectPr w:rsidR="00947E2F" w:rsidSect="00A00022">
          <w:headerReference w:type="first" r:id="rId39"/>
          <w:pgSz w:w="12240" w:h="15840" w:orient="portrait"/>
          <w:pgMar w:top="1134" w:right="1417" w:bottom="1417" w:left="1417" w:header="708" w:footer="708" w:gutter="0"/>
          <w:cols w:space="708"/>
          <w:titlePg/>
          <w:docGrid w:linePitch="360"/>
        </w:sectPr>
      </w:pPr>
    </w:p>
    <w:p w:rsidR="00AC1C8F" w:rsidP="00AC1C8F" w:rsidRDefault="00AC1C8F" w14:paraId="312AD270" w14:textId="6AAA9428">
      <w:pPr>
        <w:pStyle w:val="Beschriftung"/>
        <w:keepNext/>
      </w:pPr>
      <w:bookmarkStart w:name="_Ref67660215" w:id="117"/>
      <w:bookmarkStart w:name="_Ref67660329" w:id="118"/>
      <w:r>
        <w:lastRenderedPageBreak/>
        <w:t xml:space="preserve">Table </w:t>
      </w:r>
      <w:r>
        <w:fldChar w:fldCharType="begin"/>
      </w:r>
      <w:r>
        <w:instrText> SEQ Table \* ARABIC </w:instrText>
      </w:r>
      <w:r>
        <w:fldChar w:fldCharType="separate"/>
      </w:r>
      <w:r w:rsidR="00927BA2">
        <w:rPr>
          <w:noProof/>
        </w:rPr>
        <w:t>5</w:t>
      </w:r>
      <w:r>
        <w:fldChar w:fldCharType="end"/>
      </w:r>
      <w:bookmarkEnd w:id="117"/>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Pr="00A12676" w:rsidR="00A12676">
        <w:t xml:space="preserve"> </w:t>
      </w:r>
      <w:r w:rsidR="00A12676">
        <w:t>constrained by equal PV power production and that 10% of the country-specific consumption must be produced with PV systems.</w:t>
      </w:r>
      <w:bookmarkEnd w:id="118"/>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Pr="00D82936" w:rsidR="00507499" w:rsidTr="0034229E" w14:paraId="04F4370F" w14:textId="77777777">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color="FFFFFF" w:themeColor="background1" w:sz="4" w:space="0"/>
            </w:tcBorders>
            <w:noWrap/>
            <w:hideMark/>
          </w:tcPr>
          <w:p w:rsidRPr="00D82936" w:rsidR="00AC1C8F" w:rsidP="0034229E" w:rsidRDefault="00AC1C8F" w14:paraId="1E59F7CE" w14:textId="77777777">
            <w:pPr>
              <w:spacing w:line="240" w:lineRule="auto"/>
              <w:ind w:firstLine="0"/>
              <w:jc w:val="left"/>
              <w:rPr>
                <w:sz w:val="24"/>
                <w:szCs w:val="24"/>
                <w:lang w:eastAsia="de-CH"/>
              </w:rPr>
            </w:pPr>
          </w:p>
        </w:tc>
        <w:tc>
          <w:tcPr>
            <w:tcW w:w="1736" w:type="dxa"/>
            <w:tcBorders>
              <w:left w:val="single" w:color="FFFFFF" w:themeColor="background1" w:sz="4" w:space="0"/>
              <w:right w:val="single" w:color="FFFFFF" w:themeColor="background1" w:sz="4" w:space="0"/>
            </w:tcBorders>
            <w:noWrap/>
            <w:hideMark/>
          </w:tcPr>
          <w:p w:rsidRPr="00D82936" w:rsidR="00AC1C8F" w:rsidP="0034229E" w:rsidRDefault="00AC1C8F" w14:paraId="7C846403"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color="FFFFFF" w:themeColor="background1" w:sz="4" w:space="0"/>
              <w:right w:val="single" w:color="FFFFFF" w:themeColor="background1" w:sz="4" w:space="0"/>
            </w:tcBorders>
            <w:noWrap/>
            <w:hideMark/>
          </w:tcPr>
          <w:p w:rsidR="003603EA" w:rsidP="0034229E" w:rsidRDefault="003603EA" w14:paraId="23DFD5A9" w14:textId="5D148B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rsidRPr="00D82936" w:rsidR="00AC1C8F" w:rsidP="003603EA" w:rsidRDefault="00AC1C8F" w14:paraId="0AD0A5A3" w14:textId="7845699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color="FFFFFF" w:themeColor="background1" w:sz="4" w:space="0"/>
              <w:right w:val="single" w:color="FFFFFF" w:themeColor="background1" w:sz="4" w:space="0"/>
            </w:tcBorders>
            <w:noWrap/>
            <w:hideMark/>
          </w:tcPr>
          <w:p w:rsidR="00AC1C8F" w:rsidP="0034229E" w:rsidRDefault="00AC1C8F" w14:paraId="016F0B8D"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rsidRPr="00D82936" w:rsidR="00AC1C8F" w:rsidP="0034229E" w:rsidRDefault="00AC1C8F" w14:paraId="1C1ACF94"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color="FFFFFF" w:themeColor="background1" w:sz="4" w:space="0"/>
              <w:right w:val="single" w:color="FFFFFF" w:themeColor="background1" w:sz="4" w:space="0"/>
            </w:tcBorders>
            <w:hideMark/>
          </w:tcPr>
          <w:p w:rsidRPr="00D82936" w:rsidR="00AC1C8F" w:rsidP="0034229E" w:rsidRDefault="00AC1C8F" w14:paraId="4B9A32D0"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r>
            <w:r w:rsidRPr="00D82936">
              <w:rPr>
                <w:color w:val="000000"/>
                <w:lang w:eastAsia="de-CH"/>
              </w:rPr>
              <w:t>2030</w:t>
            </w:r>
          </w:p>
        </w:tc>
        <w:tc>
          <w:tcPr>
            <w:tcW w:w="1737" w:type="dxa"/>
            <w:tcBorders>
              <w:left w:val="single" w:color="FFFFFF" w:themeColor="background1" w:sz="4" w:space="0"/>
            </w:tcBorders>
            <w:hideMark/>
          </w:tcPr>
          <w:p w:rsidRPr="00D82936" w:rsidR="00AC1C8F" w:rsidP="0034229E" w:rsidRDefault="00AC1C8F" w14:paraId="759C36EE"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r>
            <w:r w:rsidRPr="00D82936">
              <w:rPr>
                <w:color w:val="000000"/>
                <w:lang w:eastAsia="de-CH"/>
              </w:rPr>
              <w:t>2030</w:t>
            </w:r>
          </w:p>
        </w:tc>
      </w:tr>
      <w:tr w:rsidRPr="00D82936" w:rsidR="00AC1C8F" w:rsidTr="0034229E" w14:paraId="24D4B498"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27F0F1D3" w14:textId="6473FCBB">
            <w:pPr>
              <w:spacing w:line="240" w:lineRule="auto"/>
              <w:ind w:firstLine="0"/>
              <w:jc w:val="left"/>
              <w:rPr>
                <w:i/>
                <w:iCs/>
                <w:color w:val="000000"/>
                <w:lang w:eastAsia="de-CH"/>
              </w:rPr>
            </w:pPr>
            <w:r w:rsidRPr="00D82936">
              <w:rPr>
                <w:color w:val="000000"/>
                <w:lang w:eastAsia="de-CH"/>
              </w:rPr>
              <w:t xml:space="preserve">Installed PV capacity </w:t>
            </w:r>
          </w:p>
          <w:p w:rsidRPr="00D82936" w:rsidR="00AC1C8F" w:rsidP="0034229E" w:rsidRDefault="00AC1C8F" w14:paraId="6179E80B" w14:textId="77777777">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rsidRPr="00D82936" w:rsidR="00AC1C8F" w:rsidP="0034229E" w:rsidRDefault="00AC1C8F" w14:paraId="1CC7D74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rsidRPr="00D82936" w:rsidR="00AC1C8F" w:rsidP="0034229E" w:rsidRDefault="00AC1C8F" w14:paraId="399A53C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rsidRPr="00D82936" w:rsidR="00AC1C8F" w:rsidP="0034229E" w:rsidRDefault="00AC1C8F" w14:paraId="708CA75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rsidRPr="00D82936" w:rsidR="00AC1C8F" w:rsidP="0034229E" w:rsidRDefault="00AC1C8F" w14:paraId="5EFDDC8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rsidRPr="00D82936" w:rsidR="00AC1C8F" w:rsidP="0034229E" w:rsidRDefault="00AC1C8F" w14:paraId="4C02DC92"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Pr="00D82936" w:rsidR="00AC1C8F" w:rsidTr="0034229E" w14:paraId="23E23A12"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0B463D" w14:paraId="0F20DFBF" w14:textId="1AEEF8B4">
            <w:pPr>
              <w:spacing w:line="240" w:lineRule="auto"/>
              <w:ind w:firstLine="0"/>
              <w:jc w:val="left"/>
              <w:rPr>
                <w:color w:val="000000"/>
                <w:lang w:eastAsia="de-CH"/>
              </w:rPr>
            </w:pPr>
            <w:r>
              <w:rPr>
                <w:color w:val="000000"/>
                <w:lang w:eastAsia="de-CH"/>
              </w:rPr>
              <w:t>M</w:t>
            </w:r>
            <w:r w:rsidRPr="00D82936" w:rsidR="00AC1C8F">
              <w:rPr>
                <w:color w:val="000000"/>
                <w:lang w:eastAsia="de-CH"/>
              </w:rPr>
              <w:t xml:space="preserve">ean PV production </w:t>
            </w:r>
            <w:r w:rsidRPr="00D82936" w:rsidR="00AC1C8F">
              <w:rPr>
                <w:color w:val="000000"/>
                <w:lang w:eastAsia="de-CH"/>
              </w:rPr>
              <w:br/>
            </w:r>
            <w:r w:rsidRPr="00D82936" w:rsidR="00AC1C8F">
              <w:rPr>
                <w:color w:val="000000"/>
                <w:lang w:eastAsia="de-CH"/>
              </w:rPr>
              <w:t>[GW]</w:t>
            </w:r>
          </w:p>
        </w:tc>
        <w:tc>
          <w:tcPr>
            <w:tcW w:w="1736" w:type="dxa"/>
            <w:noWrap/>
            <w:vAlign w:val="center"/>
            <w:hideMark/>
          </w:tcPr>
          <w:p w:rsidRPr="00D82936" w:rsidR="00AC1C8F" w:rsidP="0034229E" w:rsidRDefault="00AC1C8F" w14:paraId="7B34628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rsidRPr="00D82936" w:rsidR="00AC1C8F" w:rsidP="0034229E" w:rsidRDefault="00AC1C8F" w14:paraId="23B49B1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rsidRPr="00D82936" w:rsidR="00AC1C8F" w:rsidP="0034229E" w:rsidRDefault="00AC1C8F" w14:paraId="62AF07F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rsidRPr="00D82936" w:rsidR="00AC1C8F" w:rsidP="0034229E" w:rsidRDefault="00AC1C8F" w14:paraId="6FD2630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rsidRPr="00D82936" w:rsidR="00AC1C8F" w:rsidP="0034229E" w:rsidRDefault="00AC1C8F" w14:paraId="752EEA5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Pr="00D82936" w:rsidR="00AC1C8F" w:rsidTr="0034229E" w14:paraId="3F6DA2F9"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0B463D" w14:paraId="38DA8C3F" w14:textId="67E03CF1">
            <w:pPr>
              <w:spacing w:line="240" w:lineRule="auto"/>
              <w:ind w:firstLine="0"/>
              <w:jc w:val="left"/>
              <w:rPr>
                <w:i/>
                <w:iCs/>
                <w:color w:val="000000"/>
                <w:lang w:eastAsia="de-CH"/>
              </w:rPr>
            </w:pPr>
            <w:r>
              <w:rPr>
                <w:color w:val="000000"/>
                <w:lang w:eastAsia="de-CH"/>
              </w:rPr>
              <w:t>M</w:t>
            </w:r>
            <w:r w:rsidRPr="00D82936" w:rsidR="00AC1C8F">
              <w:rPr>
                <w:color w:val="000000"/>
                <w:lang w:eastAsia="de-CH"/>
              </w:rPr>
              <w:t>ean variability</w:t>
            </w:r>
          </w:p>
          <w:p w:rsidRPr="00D82936" w:rsidR="00AC1C8F" w:rsidP="0034229E" w:rsidRDefault="00AC1C8F" w14:paraId="33432035" w14:textId="77777777">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rsidRPr="00D82936" w:rsidR="00AC1C8F" w:rsidP="0034229E" w:rsidRDefault="00AC1C8F" w14:paraId="31376A7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rsidRPr="00D82936" w:rsidR="00AC1C8F" w:rsidP="0034229E" w:rsidRDefault="00AC1C8F" w14:paraId="35FD4A6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rsidRPr="00D82936" w:rsidR="00AC1C8F" w:rsidP="0034229E" w:rsidRDefault="00AC1C8F" w14:paraId="511D0B97"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rsidRPr="00D82936" w:rsidR="00AC1C8F" w:rsidP="0034229E" w:rsidRDefault="00AC1C8F" w14:paraId="62529172"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rsidRPr="00D82936" w:rsidR="00AC1C8F" w:rsidP="0034229E" w:rsidRDefault="00AC1C8F" w14:paraId="14A2AA58"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Pr="00D82936" w:rsidR="00AC1C8F" w:rsidTr="0034229E" w14:paraId="044061CC"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0B463D" w14:paraId="6C11FC5A" w14:textId="29A1F42E">
            <w:pPr>
              <w:spacing w:line="240" w:lineRule="auto"/>
              <w:ind w:firstLine="0"/>
              <w:jc w:val="left"/>
              <w:rPr>
                <w:i/>
                <w:iCs/>
                <w:color w:val="000000"/>
                <w:lang w:eastAsia="de-CH"/>
              </w:rPr>
            </w:pPr>
            <w:r>
              <w:rPr>
                <w:color w:val="000000"/>
                <w:lang w:eastAsia="de-CH"/>
              </w:rPr>
              <w:t>M</w:t>
            </w:r>
            <w:r w:rsidRPr="00D82936" w:rsidR="00AC1C8F">
              <w:rPr>
                <w:color w:val="000000"/>
                <w:lang w:eastAsia="de-CH"/>
              </w:rPr>
              <w:t>ax</w:t>
            </w:r>
            <w:r>
              <w:rPr>
                <w:color w:val="000000"/>
                <w:lang w:eastAsia="de-CH"/>
              </w:rPr>
              <w:t>imum</w:t>
            </w:r>
            <w:r w:rsidRPr="00D82936" w:rsidR="00AC1C8F">
              <w:rPr>
                <w:color w:val="000000"/>
                <w:lang w:eastAsia="de-CH"/>
              </w:rPr>
              <w:t xml:space="preserve"> variability</w:t>
            </w:r>
          </w:p>
          <w:p w:rsidRPr="00D82936" w:rsidR="00AC1C8F" w:rsidP="0034229E" w:rsidRDefault="00AC1C8F" w14:paraId="090AF6FE" w14:textId="77777777">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rsidRPr="00D82936" w:rsidR="00AC1C8F" w:rsidP="0034229E" w:rsidRDefault="00AC1C8F" w14:paraId="04B23024"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rsidRPr="00D82936" w:rsidR="00AC1C8F" w:rsidP="0034229E" w:rsidRDefault="00AC1C8F" w14:paraId="42ED7B9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rsidRPr="00D82936" w:rsidR="00AC1C8F" w:rsidP="0034229E" w:rsidRDefault="00AC1C8F" w14:paraId="2BAB37A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rsidRPr="00D82936" w:rsidR="00AC1C8F" w:rsidP="0034229E" w:rsidRDefault="00AC1C8F" w14:paraId="62820B4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rsidRPr="00D82936" w:rsidR="00AC1C8F" w:rsidP="0034229E" w:rsidRDefault="00AC1C8F" w14:paraId="31F7A34C"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Pr="00D82936" w:rsidR="00AC1C8F" w:rsidTr="0034229E" w14:paraId="3A0D257F"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34F471A7" w14:textId="4E53A8C1">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rsidRPr="00D82936" w:rsidR="00AC1C8F" w:rsidP="0034229E" w:rsidRDefault="00AC1C8F" w14:paraId="20B8E365" w14:textId="77777777">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rsidRPr="00D82936" w:rsidR="00AC1C8F" w:rsidP="0034229E" w:rsidRDefault="00AC1C8F" w14:paraId="6FF8575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rsidRPr="00D82936" w:rsidR="00AC1C8F" w:rsidP="0034229E" w:rsidRDefault="00AC1C8F" w14:paraId="253C2AB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rsidRPr="00D82936" w:rsidR="00AC1C8F" w:rsidP="0034229E" w:rsidRDefault="00AC1C8F" w14:paraId="103F23E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rsidRPr="00D82936" w:rsidR="00AC1C8F" w:rsidP="0034229E" w:rsidRDefault="00AC1C8F" w14:paraId="6151B0C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rsidRPr="00D82936" w:rsidR="00AC1C8F" w:rsidP="0034229E" w:rsidRDefault="00AC1C8F" w14:paraId="15F6D9C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Pr="00D82936" w:rsidR="00AC1C8F" w:rsidTr="0034229E" w14:paraId="7481D822"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25644531" w14:textId="356BD1FA">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rsidRPr="00D82936" w:rsidR="00AC1C8F" w:rsidP="0034229E" w:rsidRDefault="00AC1C8F" w14:paraId="12BF2A4B" w14:textId="77777777">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rsidRPr="00D82936" w:rsidR="00AC1C8F" w:rsidP="0034229E" w:rsidRDefault="00AC1C8F" w14:paraId="4AC6294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rsidRPr="00D82936" w:rsidR="00AC1C8F" w:rsidP="0034229E" w:rsidRDefault="00AC1C8F" w14:paraId="2F2A852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rsidRPr="00D82936" w:rsidR="00AC1C8F" w:rsidP="0034229E" w:rsidRDefault="00AC1C8F" w14:paraId="0D43D6E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rsidRPr="00D82936" w:rsidR="00AC1C8F" w:rsidP="0034229E" w:rsidRDefault="00AC1C8F" w14:paraId="7E9847A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rsidRPr="00D82936" w:rsidR="00AC1C8F" w:rsidP="0034229E" w:rsidRDefault="00AC1C8F" w14:paraId="3302263E"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Pr="00D82936" w:rsidR="00AC1C8F" w:rsidTr="0034229E" w14:paraId="0E957BAD"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344D98B9" w14:textId="77777777">
            <w:pPr>
              <w:spacing w:line="240" w:lineRule="auto"/>
              <w:ind w:firstLine="0"/>
              <w:jc w:val="left"/>
              <w:rPr>
                <w:i/>
                <w:iCs/>
                <w:color w:val="000000"/>
                <w:lang w:eastAsia="de-CH"/>
              </w:rPr>
            </w:pPr>
            <w:r w:rsidRPr="00D82936">
              <w:rPr>
                <w:color w:val="000000"/>
                <w:lang w:eastAsia="de-CH"/>
              </w:rPr>
              <w:t>Mean variability reduction</w:t>
            </w:r>
          </w:p>
          <w:p w:rsidRPr="00D82936" w:rsidR="00AC1C8F" w:rsidP="0034229E" w:rsidRDefault="00AC1C8F" w14:paraId="1FE8BB2A" w14:textId="77777777">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rsidRPr="00D82936" w:rsidR="00AC1C8F" w:rsidP="0034229E" w:rsidRDefault="00AC1C8F" w14:paraId="3E60F87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rsidRPr="00D82936" w:rsidR="00AC1C8F" w:rsidP="0034229E" w:rsidRDefault="00AC1C8F" w14:paraId="2928247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rsidRPr="00D82936" w:rsidR="00AC1C8F" w:rsidP="0034229E" w:rsidRDefault="00AC1C8F" w14:paraId="040C27D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rsidRPr="00D82936" w:rsidR="00AC1C8F" w:rsidP="0034229E" w:rsidRDefault="00AC1C8F" w14:paraId="61618D4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rsidRPr="00D82936" w:rsidR="00AC1C8F" w:rsidP="0034229E" w:rsidRDefault="00AC1C8F" w14:paraId="767556F2"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Pr="00D82936" w:rsidR="00AC1C8F" w:rsidTr="0034229E" w14:paraId="3A23639B"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17B655C5" w14:textId="07142D70">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rsidRPr="00D82936" w:rsidR="00AC1C8F" w:rsidP="0034229E" w:rsidRDefault="00AC1C8F" w14:paraId="490529B4" w14:textId="77777777">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rsidRPr="00D82936" w:rsidR="00AC1C8F" w:rsidP="0034229E" w:rsidRDefault="00AC1C8F" w14:paraId="661DAEA3"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rsidRPr="00D82936" w:rsidR="00AC1C8F" w:rsidP="0034229E" w:rsidRDefault="00AC1C8F" w14:paraId="1BC191A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rsidRPr="00D82936" w:rsidR="00AC1C8F" w:rsidP="0034229E" w:rsidRDefault="00AC1C8F" w14:paraId="6BFDD03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rsidRPr="00D82936" w:rsidR="00AC1C8F" w:rsidP="0034229E" w:rsidRDefault="00AC1C8F" w14:paraId="0328D2C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rsidRPr="00D82936" w:rsidR="00AC1C8F" w:rsidP="0034229E" w:rsidRDefault="00AC1C8F" w14:paraId="502BC4A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Pr="00D82936" w:rsidR="00AC1C8F" w:rsidTr="0034229E" w14:paraId="62DE3545"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7AB0F93D" w14:textId="77777777">
            <w:pPr>
              <w:spacing w:line="240" w:lineRule="auto"/>
              <w:ind w:firstLine="0"/>
              <w:jc w:val="left"/>
              <w:rPr>
                <w:i/>
                <w:iCs/>
                <w:color w:val="000000"/>
                <w:lang w:eastAsia="de-CH"/>
              </w:rPr>
            </w:pPr>
            <w:r w:rsidRPr="00D82936">
              <w:rPr>
                <w:color w:val="000000"/>
                <w:lang w:eastAsia="de-CH"/>
              </w:rPr>
              <w:t>Mean variability reduction</w:t>
            </w:r>
          </w:p>
          <w:p w:rsidRPr="00D82936" w:rsidR="00AC1C8F" w:rsidP="0034229E" w:rsidRDefault="00AC1C8F" w14:paraId="72568162" w14:textId="77777777">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rsidRPr="00D82936" w:rsidR="00AC1C8F" w:rsidP="0034229E" w:rsidRDefault="00AC1C8F" w14:paraId="7BAE7FE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rsidRPr="00D82936" w:rsidR="00AC1C8F" w:rsidP="0034229E" w:rsidRDefault="00AC1C8F" w14:paraId="706E22D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rsidRPr="00D82936" w:rsidR="00AC1C8F" w:rsidP="0034229E" w:rsidRDefault="00AC1C8F" w14:paraId="4C3AEB5E"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rsidRPr="00D82936" w:rsidR="00AC1C8F" w:rsidP="0034229E" w:rsidRDefault="00AC1C8F" w14:paraId="0B64529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rsidRPr="00D82936" w:rsidR="00AC1C8F" w:rsidP="0034229E" w:rsidRDefault="00AC1C8F" w14:paraId="22C10B6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Pr="00D82936" w:rsidR="00AC1C8F" w:rsidTr="0034229E" w14:paraId="50EF467B"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rsidRPr="00D82936" w:rsidR="00AC1C8F" w:rsidP="0034229E" w:rsidRDefault="00AC1C8F" w14:paraId="01AE7847" w14:textId="06596AD8">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rsidRPr="00D82936" w:rsidR="00AC1C8F" w:rsidP="0034229E" w:rsidRDefault="00AC1C8F" w14:paraId="1D48F7F6" w14:textId="77777777">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rsidRPr="00D82936" w:rsidR="00AC1C8F" w:rsidP="0034229E" w:rsidRDefault="00AC1C8F" w14:paraId="135D6CBE"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rsidRPr="00D82936" w:rsidR="00AC1C8F" w:rsidP="0034229E" w:rsidRDefault="00AC1C8F" w14:paraId="02216D60"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rsidRPr="00D82936" w:rsidR="00AC1C8F" w:rsidP="0034229E" w:rsidRDefault="00AC1C8F" w14:paraId="576D9FC4"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rsidRPr="00D82936" w:rsidR="00AC1C8F" w:rsidP="0034229E" w:rsidRDefault="00AC1C8F" w14:paraId="2396FC4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rsidRPr="00D82936" w:rsidR="00AC1C8F" w:rsidP="0034229E" w:rsidRDefault="00AC1C8F" w14:paraId="7258BA4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rsidR="009539CC" w:rsidRDefault="009539CC" w14:paraId="1F2BF9B1" w14:textId="7DACA26B">
      <w:pPr>
        <w:spacing w:after="160" w:line="259" w:lineRule="auto"/>
        <w:ind w:firstLine="0"/>
        <w:jc w:val="left"/>
        <w:rPr>
          <w:i/>
          <w:iCs/>
          <w:sz w:val="20"/>
          <w:szCs w:val="18"/>
        </w:rPr>
      </w:pPr>
    </w:p>
    <w:p w:rsidRPr="00D82936" w:rsidR="00D82936" w:rsidP="00D82936" w:rsidRDefault="00D82936" w14:paraId="724E5EEA" w14:textId="77777777"/>
    <w:p w:rsidR="00AC1C8F" w:rsidP="00AC1C8F" w:rsidRDefault="00AC1C8F" w14:paraId="3650E9EE" w14:textId="6AE5BCF6">
      <w:pPr>
        <w:pStyle w:val="Beschriftung"/>
        <w:keepNext/>
      </w:pPr>
      <w:bookmarkStart w:name="_Ref67660485" w:id="119"/>
      <w:bookmarkStart w:name="_Ref67660502" w:id="120"/>
      <w:r>
        <w:lastRenderedPageBreak/>
        <w:t xml:space="preserve">Table </w:t>
      </w:r>
      <w:r>
        <w:fldChar w:fldCharType="begin"/>
      </w:r>
      <w:r>
        <w:instrText> SEQ Table \* ARABIC </w:instrText>
      </w:r>
      <w:r>
        <w:fldChar w:fldCharType="separate"/>
      </w:r>
      <w:r w:rsidR="00927BA2">
        <w:rPr>
          <w:noProof/>
        </w:rPr>
        <w:t>6</w:t>
      </w:r>
      <w:r>
        <w:fldChar w:fldCharType="end"/>
      </w:r>
      <w:bookmarkEnd w:id="119"/>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Pr="00A12676" w:rsidR="00A12676">
        <w:t xml:space="preserve"> </w:t>
      </w:r>
      <w:r w:rsidR="00A12676">
        <w:t>constrained by equal PV power production and that 30% of the country-specific consumption must be produced with PV systems.</w:t>
      </w:r>
      <w:bookmarkEnd w:id="120"/>
    </w:p>
    <w:tbl>
      <w:tblPr>
        <w:tblStyle w:val="Gitternetztabelle5dunkelAkz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Pr="00D82936" w:rsidR="00507845" w:rsidTr="00F00A22" w14:paraId="3AC92291" w14:textId="77777777">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rsidRPr="00D82936" w:rsidR="00507845" w:rsidP="00A12676" w:rsidRDefault="00507845" w14:paraId="3A66C6F1" w14:textId="77777777">
            <w:pPr>
              <w:spacing w:line="240" w:lineRule="auto"/>
              <w:ind w:firstLine="0"/>
              <w:jc w:val="left"/>
              <w:rPr>
                <w:sz w:val="24"/>
                <w:szCs w:val="24"/>
                <w:lang w:eastAsia="de-CH"/>
              </w:rPr>
            </w:pPr>
          </w:p>
        </w:tc>
        <w:tc>
          <w:tcPr>
            <w:tcW w:w="1160" w:type="dxa"/>
            <w:tcBorders>
              <w:left w:val="single" w:color="FFFFFF" w:themeColor="background1" w:sz="4" w:space="0"/>
              <w:right w:val="single" w:color="FFFFFF" w:themeColor="background1" w:sz="4" w:space="0"/>
            </w:tcBorders>
          </w:tcPr>
          <w:p w:rsidRPr="00D82936" w:rsidR="00507845" w:rsidP="00A12676" w:rsidRDefault="00507845" w14:paraId="459C4941"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r>
            <w:r w:rsidRPr="003603EA">
              <w:rPr>
                <w:color w:val="000000"/>
                <w:lang w:eastAsia="de-CH"/>
              </w:rPr>
              <w:t>0.891 TW</w:t>
            </w:r>
          </w:p>
        </w:tc>
        <w:tc>
          <w:tcPr>
            <w:tcW w:w="1196" w:type="dxa"/>
            <w:tcBorders>
              <w:left w:val="single" w:color="FFFFFF" w:themeColor="background1" w:sz="4" w:space="0"/>
              <w:right w:val="single" w:color="FFFFFF" w:themeColor="background1" w:sz="4" w:space="0"/>
            </w:tcBorders>
            <w:hideMark/>
          </w:tcPr>
          <w:p w:rsidRPr="00D82936" w:rsidR="00507845" w:rsidP="00A12676" w:rsidRDefault="00507845" w14:paraId="17B32107"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r>
            <w:r w:rsidRPr="00D82936">
              <w:rPr>
                <w:color w:val="000000"/>
                <w:lang w:eastAsia="de-CH"/>
              </w:rPr>
              <w:t>1.94</w:t>
            </w:r>
            <w:r>
              <w:rPr>
                <w:color w:val="000000"/>
                <w:lang w:eastAsia="de-CH"/>
              </w:rPr>
              <w:t xml:space="preserve"> </w:t>
            </w:r>
            <w:r w:rsidRPr="00D82936">
              <w:rPr>
                <w:color w:val="000000"/>
                <w:lang w:eastAsia="de-CH"/>
              </w:rPr>
              <w:t>TW</w:t>
            </w:r>
          </w:p>
        </w:tc>
        <w:tc>
          <w:tcPr>
            <w:tcW w:w="1079" w:type="dxa"/>
            <w:tcBorders>
              <w:left w:val="single" w:color="FFFFFF" w:themeColor="background1" w:sz="4" w:space="0"/>
              <w:right w:val="single" w:color="FFFFFF" w:themeColor="background1" w:sz="4" w:space="0"/>
            </w:tcBorders>
          </w:tcPr>
          <w:p w:rsidRPr="003603EA" w:rsidR="00507845" w:rsidP="00A12676" w:rsidRDefault="00507845" w14:paraId="4E06B7EC"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rsidRPr="00D82936" w:rsidR="00507845" w:rsidP="00A12676" w:rsidRDefault="00507845" w14:paraId="72CAC348"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color="FFFFFF" w:themeColor="background1" w:sz="4" w:space="0"/>
              <w:right w:val="single" w:color="FFFFFF" w:themeColor="background1" w:sz="4" w:space="0"/>
            </w:tcBorders>
            <w:hideMark/>
          </w:tcPr>
          <w:p w:rsidRPr="00D82936" w:rsidR="00507845" w:rsidP="00A12676" w:rsidRDefault="00507845" w14:paraId="67B2863C"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r>
            <w:r w:rsidRPr="00D82936">
              <w:rPr>
                <w:color w:val="000000"/>
                <w:lang w:eastAsia="de-CH"/>
              </w:rPr>
              <w:t>0.891</w:t>
            </w:r>
            <w:r>
              <w:rPr>
                <w:color w:val="000000"/>
                <w:lang w:eastAsia="de-CH"/>
              </w:rPr>
              <w:t xml:space="preserve"> </w:t>
            </w:r>
            <w:r w:rsidRPr="00D82936">
              <w:rPr>
                <w:color w:val="000000"/>
                <w:lang w:eastAsia="de-CH"/>
              </w:rPr>
              <w:t>TW</w:t>
            </w:r>
          </w:p>
        </w:tc>
        <w:tc>
          <w:tcPr>
            <w:tcW w:w="1534" w:type="dxa"/>
            <w:tcBorders>
              <w:left w:val="single" w:color="FFFFFF" w:themeColor="background1" w:sz="4" w:space="0"/>
              <w:right w:val="single" w:color="FFFFFF" w:themeColor="background1" w:sz="4" w:space="0"/>
            </w:tcBorders>
            <w:hideMark/>
          </w:tcPr>
          <w:p w:rsidRPr="00D82936" w:rsidR="00507845" w:rsidP="00A12676" w:rsidRDefault="00507845" w14:paraId="46D486FC"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r>
            <w:r w:rsidRPr="00D82936">
              <w:rPr>
                <w:color w:val="000000"/>
                <w:lang w:eastAsia="de-CH"/>
              </w:rPr>
              <w:t>1.94</w:t>
            </w:r>
            <w:r>
              <w:rPr>
                <w:color w:val="000000"/>
                <w:lang w:eastAsia="de-CH"/>
              </w:rPr>
              <w:t xml:space="preserve"> </w:t>
            </w:r>
            <w:r w:rsidRPr="00D82936">
              <w:rPr>
                <w:color w:val="000000"/>
                <w:lang w:eastAsia="de-CH"/>
              </w:rPr>
              <w:t>TW</w:t>
            </w:r>
          </w:p>
        </w:tc>
        <w:tc>
          <w:tcPr>
            <w:tcW w:w="1534" w:type="dxa"/>
            <w:tcBorders>
              <w:left w:val="single" w:color="FFFFFF" w:themeColor="background1" w:sz="4" w:space="0"/>
              <w:right w:val="single" w:color="FFFFFF" w:themeColor="background1" w:sz="4" w:space="0"/>
            </w:tcBorders>
            <w:hideMark/>
          </w:tcPr>
          <w:p w:rsidRPr="00D82936" w:rsidR="00507845" w:rsidP="00A12676" w:rsidRDefault="00507845" w14:paraId="624B4D8F"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r>
            <w:r w:rsidRPr="00D82936">
              <w:rPr>
                <w:color w:val="000000"/>
                <w:lang w:eastAsia="de-CH"/>
              </w:rPr>
              <w:t>8.8</w:t>
            </w:r>
            <w:r>
              <w:rPr>
                <w:color w:val="000000"/>
                <w:lang w:eastAsia="de-CH"/>
              </w:rPr>
              <w:t xml:space="preserve"> </w:t>
            </w:r>
            <w:r w:rsidRPr="00D82936">
              <w:rPr>
                <w:color w:val="000000"/>
                <w:lang w:eastAsia="de-CH"/>
              </w:rPr>
              <w:t>TW</w:t>
            </w:r>
          </w:p>
        </w:tc>
        <w:tc>
          <w:tcPr>
            <w:tcW w:w="1534" w:type="dxa"/>
            <w:tcBorders>
              <w:left w:val="single" w:color="FFFFFF" w:themeColor="background1" w:sz="4" w:space="0"/>
              <w:right w:val="single" w:color="FFFFFF" w:themeColor="background1" w:sz="4" w:space="0"/>
            </w:tcBorders>
            <w:hideMark/>
          </w:tcPr>
          <w:p w:rsidRPr="00D82936" w:rsidR="00507845" w:rsidP="00A12676" w:rsidRDefault="00507845" w14:paraId="7DEB42E2"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color="FFFFFF" w:themeColor="background1" w:sz="4" w:space="0"/>
            </w:tcBorders>
            <w:hideMark/>
          </w:tcPr>
          <w:p w:rsidRPr="00D82936" w:rsidR="00507845" w:rsidP="00A12676" w:rsidRDefault="00507845" w14:paraId="4571D36F"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Pr="00D82936" w:rsidR="00507845" w:rsidTr="00F00A22" w14:paraId="053EB3E9"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513FD4F7" w14:textId="52FF2BE2">
            <w:pPr>
              <w:spacing w:line="240" w:lineRule="auto"/>
              <w:ind w:firstLine="0"/>
              <w:jc w:val="left"/>
              <w:rPr>
                <w:i/>
                <w:iCs/>
                <w:color w:val="000000"/>
                <w:lang w:eastAsia="de-CH"/>
              </w:rPr>
            </w:pPr>
            <w:r w:rsidRPr="00D82936">
              <w:rPr>
                <w:color w:val="000000"/>
                <w:lang w:eastAsia="de-CH"/>
              </w:rPr>
              <w:t xml:space="preserve">Installed PV capacity </w:t>
            </w:r>
          </w:p>
          <w:p w:rsidRPr="00D82936" w:rsidR="00507845" w:rsidP="00A12676" w:rsidRDefault="00507845" w14:paraId="18D9DBBA" w14:textId="77777777">
            <w:pPr>
              <w:spacing w:line="240" w:lineRule="auto"/>
              <w:ind w:firstLine="0"/>
              <w:jc w:val="left"/>
              <w:rPr>
                <w:color w:val="000000"/>
                <w:lang w:eastAsia="de-CH"/>
              </w:rPr>
            </w:pPr>
            <w:r w:rsidRPr="00D82936">
              <w:rPr>
                <w:color w:val="000000"/>
                <w:lang w:eastAsia="de-CH"/>
              </w:rPr>
              <w:t>[GW]</w:t>
            </w:r>
          </w:p>
        </w:tc>
        <w:tc>
          <w:tcPr>
            <w:tcW w:w="1160" w:type="dxa"/>
            <w:vAlign w:val="center"/>
          </w:tcPr>
          <w:p w:rsidRPr="00D82936" w:rsidR="00507845" w:rsidP="00A12676" w:rsidRDefault="00507845" w14:paraId="40E92F09"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rsidRPr="00D82936" w:rsidR="00507845" w:rsidP="00A12676" w:rsidRDefault="00507845" w14:paraId="4CBE43B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rsidRPr="00D82936" w:rsidR="00507845" w:rsidP="00A12676" w:rsidRDefault="00507845" w14:paraId="3A3875F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rsidRPr="00D82936" w:rsidR="00507845" w:rsidP="00A12676" w:rsidRDefault="00507845" w14:paraId="2313085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rsidRPr="00D82936" w:rsidR="00507845" w:rsidP="00A12676" w:rsidRDefault="00507845" w14:paraId="2C3473A9"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rsidRPr="00D82936" w:rsidR="00507845" w:rsidP="00A12676" w:rsidRDefault="00507845" w14:paraId="7345E3B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rsidRPr="00D82936" w:rsidR="00507845" w:rsidP="00A12676" w:rsidRDefault="00507845" w14:paraId="5B3F0FE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rsidRPr="00D82936" w:rsidR="00507845" w:rsidP="00A12676" w:rsidRDefault="00507845" w14:paraId="1D529C3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Pr="00D82936" w:rsidR="00507845" w:rsidTr="00F00A22" w14:paraId="1D72B127"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51889649" w14:textId="2784569D">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r>
            <w:r w:rsidRPr="00D82936">
              <w:rPr>
                <w:color w:val="000000"/>
                <w:lang w:eastAsia="de-CH"/>
              </w:rPr>
              <w:t>[GW]</w:t>
            </w:r>
          </w:p>
        </w:tc>
        <w:tc>
          <w:tcPr>
            <w:tcW w:w="1160" w:type="dxa"/>
            <w:vAlign w:val="center"/>
          </w:tcPr>
          <w:p w:rsidRPr="00D82936" w:rsidR="00507845" w:rsidP="00A12676" w:rsidRDefault="00507845" w14:paraId="3EB12ED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rsidRPr="00D82936" w:rsidR="00507845" w:rsidP="00A12676" w:rsidRDefault="00507845" w14:paraId="2E5FA52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rsidRPr="00D82936" w:rsidR="00507845" w:rsidP="00A12676" w:rsidRDefault="00507845" w14:paraId="264EE2D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rsidRPr="00D82936" w:rsidR="00507845" w:rsidP="00A12676" w:rsidRDefault="00507845" w14:paraId="3B60411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rsidRPr="00D82936" w:rsidR="00507845" w:rsidP="00A12676" w:rsidRDefault="00507845" w14:paraId="76AF09E4"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rsidRPr="00D82936" w:rsidR="00507845" w:rsidP="00A12676" w:rsidRDefault="00507845" w14:paraId="341B628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rsidRPr="00D82936" w:rsidR="00507845" w:rsidP="00A12676" w:rsidRDefault="00507845" w14:paraId="19A04BE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rsidRPr="00D82936" w:rsidR="00507845" w:rsidP="00A12676" w:rsidRDefault="00507845" w14:paraId="358DD6B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Pr="00D82936" w:rsidR="00507845" w:rsidTr="00F00A22" w14:paraId="2B1F9513"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5402DF03" w14:textId="5EF66D2F">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rsidRPr="00D82936" w:rsidR="00507845" w:rsidP="00A12676" w:rsidRDefault="00507845" w14:paraId="0D3258A0" w14:textId="77777777">
            <w:pPr>
              <w:spacing w:line="240" w:lineRule="auto"/>
              <w:ind w:firstLine="0"/>
              <w:jc w:val="left"/>
              <w:rPr>
                <w:color w:val="000000"/>
                <w:lang w:eastAsia="de-CH"/>
              </w:rPr>
            </w:pPr>
            <w:r w:rsidRPr="00D82936">
              <w:rPr>
                <w:color w:val="000000"/>
                <w:lang w:eastAsia="de-CH"/>
              </w:rPr>
              <w:t>[GW]</w:t>
            </w:r>
          </w:p>
        </w:tc>
        <w:tc>
          <w:tcPr>
            <w:tcW w:w="1160" w:type="dxa"/>
            <w:vAlign w:val="center"/>
          </w:tcPr>
          <w:p w:rsidRPr="00D82936" w:rsidR="00507845" w:rsidP="00A12676" w:rsidRDefault="00507845" w14:paraId="17D2001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rsidRPr="00D82936" w:rsidR="00507845" w:rsidP="00A12676" w:rsidRDefault="00507845" w14:paraId="6E5912C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rsidRPr="00D82936" w:rsidR="00507845" w:rsidP="00A12676" w:rsidRDefault="00507845" w14:paraId="6A31E8CE"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rsidRPr="00D82936" w:rsidR="00507845" w:rsidP="00A12676" w:rsidRDefault="00507845" w14:paraId="17BD0D9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rsidRPr="00D82936" w:rsidR="00507845" w:rsidP="00A12676" w:rsidRDefault="00507845" w14:paraId="4ABE284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rsidRPr="00D82936" w:rsidR="00507845" w:rsidP="00A12676" w:rsidRDefault="00507845" w14:paraId="7C1BF2E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rsidRPr="00D82936" w:rsidR="00507845" w:rsidP="00A12676" w:rsidRDefault="00507845" w14:paraId="574249D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rsidRPr="00D82936" w:rsidR="00507845" w:rsidP="00A12676" w:rsidRDefault="00507845" w14:paraId="25182A68"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Pr="00D82936" w:rsidR="00507845" w:rsidTr="00F00A22" w14:paraId="489AE528"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75A6C3B4" w14:textId="0A071CFC">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rsidRPr="00D82936" w:rsidR="00507845" w:rsidP="00A12676" w:rsidRDefault="00507845" w14:paraId="19AECD60" w14:textId="77777777">
            <w:pPr>
              <w:spacing w:line="240" w:lineRule="auto"/>
              <w:ind w:firstLine="0"/>
              <w:jc w:val="left"/>
              <w:rPr>
                <w:color w:val="000000"/>
                <w:lang w:eastAsia="de-CH"/>
              </w:rPr>
            </w:pPr>
            <w:r w:rsidRPr="00D82936">
              <w:rPr>
                <w:color w:val="000000"/>
                <w:lang w:eastAsia="de-CH"/>
              </w:rPr>
              <w:t>[GW</w:t>
            </w:r>
          </w:p>
        </w:tc>
        <w:tc>
          <w:tcPr>
            <w:tcW w:w="1160" w:type="dxa"/>
            <w:vAlign w:val="center"/>
          </w:tcPr>
          <w:p w:rsidRPr="00D82936" w:rsidR="00507845" w:rsidP="00A12676" w:rsidRDefault="00507845" w14:paraId="23AAC2EC"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rsidRPr="00D82936" w:rsidR="00507845" w:rsidP="00A12676" w:rsidRDefault="00507845" w14:paraId="690495D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rsidRPr="00D82936" w:rsidR="00507845" w:rsidP="00A12676" w:rsidRDefault="00507845" w14:paraId="6FF595EC"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rsidRPr="00D82936" w:rsidR="00507845" w:rsidP="00A12676" w:rsidRDefault="00507845" w14:paraId="3B8574B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rsidRPr="00D82936" w:rsidR="00507845" w:rsidP="00A12676" w:rsidRDefault="00507845" w14:paraId="09DCA08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rsidRPr="00D82936" w:rsidR="00507845" w:rsidP="00A12676" w:rsidRDefault="00507845" w14:paraId="7007060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rsidRPr="00D82936" w:rsidR="00507845" w:rsidP="00A12676" w:rsidRDefault="00507845" w14:paraId="5880049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rsidRPr="00D82936" w:rsidR="00507845" w:rsidP="00A12676" w:rsidRDefault="00507845" w14:paraId="423D66B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Pr="00D82936" w:rsidR="00507845" w:rsidTr="00F00A22" w14:paraId="6250C5CA"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79560579" w14:textId="7C9E96BD">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r>
            <w:r>
              <w:rPr>
                <w:color w:val="000000"/>
                <w:lang w:eastAsia="de-CH"/>
              </w:rPr>
              <w:t xml:space="preserve">Mean </w:t>
            </w:r>
            <w:r w:rsidRPr="00D82936">
              <w:rPr>
                <w:color w:val="000000"/>
                <w:lang w:eastAsia="de-CH"/>
              </w:rPr>
              <w:t>PV production</w:t>
            </w:r>
          </w:p>
          <w:p w:rsidRPr="00D82936" w:rsidR="00507845" w:rsidP="00A12676" w:rsidRDefault="00507845" w14:paraId="741CD9E8" w14:textId="77777777">
            <w:pPr>
              <w:spacing w:line="240" w:lineRule="auto"/>
              <w:ind w:firstLine="0"/>
              <w:jc w:val="left"/>
              <w:rPr>
                <w:color w:val="000000"/>
                <w:lang w:eastAsia="de-CH"/>
              </w:rPr>
            </w:pPr>
            <w:r w:rsidRPr="00D82936">
              <w:rPr>
                <w:color w:val="000000"/>
                <w:lang w:eastAsia="de-CH"/>
              </w:rPr>
              <w:t>[%]</w:t>
            </w:r>
          </w:p>
        </w:tc>
        <w:tc>
          <w:tcPr>
            <w:tcW w:w="1160" w:type="dxa"/>
            <w:vAlign w:val="center"/>
          </w:tcPr>
          <w:p w:rsidRPr="00D82936" w:rsidR="00507845" w:rsidP="00A12676" w:rsidRDefault="00507845" w14:paraId="6E0017B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rsidRPr="00D82936" w:rsidR="00507845" w:rsidP="00A12676" w:rsidRDefault="00507845" w14:paraId="149B22B9"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rsidRPr="00D82936" w:rsidR="00507845" w:rsidP="00A12676" w:rsidRDefault="00507845" w14:paraId="1E8FD94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rsidRPr="00D82936" w:rsidR="00507845" w:rsidP="00A12676" w:rsidRDefault="00507845" w14:paraId="0F8ED92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rsidRPr="00D82936" w:rsidR="00507845" w:rsidP="00A12676" w:rsidRDefault="00507845" w14:paraId="762E5428"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rsidRPr="00D82936" w:rsidR="00507845" w:rsidP="00A12676" w:rsidRDefault="00507845" w14:paraId="6A5F874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rsidRPr="00D82936" w:rsidR="00507845" w:rsidP="00A12676" w:rsidRDefault="00507845" w14:paraId="6DD6901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rsidRPr="00D82936" w:rsidR="00507845" w:rsidP="00A12676" w:rsidRDefault="00507845" w14:paraId="5B6239D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Pr="00D82936" w:rsidR="00507845" w:rsidTr="00F00A22" w14:paraId="0449D3A8"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4FC0BF6E" w14:textId="4E7539A8">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r>
            <w:r>
              <w:rPr>
                <w:color w:val="000000"/>
                <w:lang w:eastAsia="de-CH"/>
              </w:rPr>
              <w:t xml:space="preserve">Mean </w:t>
            </w:r>
            <w:r w:rsidRPr="00D82936">
              <w:rPr>
                <w:color w:val="000000"/>
                <w:lang w:eastAsia="de-CH"/>
              </w:rPr>
              <w:t>PV production</w:t>
            </w:r>
          </w:p>
          <w:p w:rsidRPr="00D82936" w:rsidR="00507845" w:rsidP="00A12676" w:rsidRDefault="00507845" w14:paraId="307CD221" w14:textId="77777777">
            <w:pPr>
              <w:spacing w:line="240" w:lineRule="auto"/>
              <w:ind w:firstLine="0"/>
              <w:jc w:val="left"/>
              <w:rPr>
                <w:color w:val="000000"/>
                <w:lang w:eastAsia="de-CH"/>
              </w:rPr>
            </w:pPr>
            <w:r w:rsidRPr="00D82936">
              <w:rPr>
                <w:color w:val="000000"/>
                <w:lang w:eastAsia="de-CH"/>
              </w:rPr>
              <w:t>[%]</w:t>
            </w:r>
          </w:p>
        </w:tc>
        <w:tc>
          <w:tcPr>
            <w:tcW w:w="1160" w:type="dxa"/>
            <w:vAlign w:val="center"/>
          </w:tcPr>
          <w:p w:rsidRPr="00D82936" w:rsidR="00507845" w:rsidP="00A12676" w:rsidRDefault="00507845" w14:paraId="771BCDD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rsidRPr="00D82936" w:rsidR="00507845" w:rsidP="00A12676" w:rsidRDefault="00507845" w14:paraId="00B5E42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rsidRPr="00D82936" w:rsidR="00507845" w:rsidP="00A12676" w:rsidRDefault="00507845" w14:paraId="5CFE03EE"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rsidRPr="00D82936" w:rsidR="00507845" w:rsidP="00A12676" w:rsidRDefault="00507845" w14:paraId="17E9ACE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rsidRPr="00D82936" w:rsidR="00507845" w:rsidP="00A12676" w:rsidRDefault="00507845" w14:paraId="7A9B37B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rsidRPr="00D82936" w:rsidR="00507845" w:rsidP="00A12676" w:rsidRDefault="00507845" w14:paraId="2FB555D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rsidRPr="00D82936" w:rsidR="00507845" w:rsidP="00A12676" w:rsidRDefault="00507845" w14:paraId="5AAB551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rsidRPr="00D82936" w:rsidR="00507845" w:rsidP="00A12676" w:rsidRDefault="00507845" w14:paraId="79EC962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Pr="00D82936" w:rsidR="00507845" w:rsidTr="00F00A22" w14:paraId="0354C28B"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1F497407" w14:textId="77777777">
            <w:pPr>
              <w:spacing w:line="240" w:lineRule="auto"/>
              <w:ind w:firstLine="0"/>
              <w:jc w:val="left"/>
              <w:rPr>
                <w:i/>
                <w:iCs/>
                <w:color w:val="000000"/>
                <w:lang w:eastAsia="de-CH"/>
              </w:rPr>
            </w:pPr>
            <w:r w:rsidRPr="00D82936">
              <w:rPr>
                <w:color w:val="000000"/>
                <w:lang w:eastAsia="de-CH"/>
              </w:rPr>
              <w:t>Mean variability reduction</w:t>
            </w:r>
          </w:p>
          <w:p w:rsidRPr="00D82936" w:rsidR="00507845" w:rsidP="00A12676" w:rsidRDefault="00507845" w14:paraId="5FF4F986" w14:textId="77777777">
            <w:pPr>
              <w:spacing w:line="240" w:lineRule="auto"/>
              <w:ind w:firstLine="0"/>
              <w:jc w:val="left"/>
              <w:rPr>
                <w:color w:val="000000"/>
                <w:lang w:eastAsia="de-CH"/>
              </w:rPr>
            </w:pPr>
            <w:r w:rsidRPr="00D82936">
              <w:rPr>
                <w:color w:val="000000"/>
                <w:lang w:eastAsia="de-CH"/>
              </w:rPr>
              <w:t>[GW]</w:t>
            </w:r>
          </w:p>
        </w:tc>
        <w:tc>
          <w:tcPr>
            <w:tcW w:w="1160" w:type="dxa"/>
            <w:vAlign w:val="center"/>
          </w:tcPr>
          <w:p w:rsidR="00507845" w:rsidP="00A12676" w:rsidRDefault="00507845" w14:paraId="531EFC6B" w14:textId="7C9D47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rsidRPr="00D82936" w:rsidR="00507845" w:rsidP="00A12676" w:rsidRDefault="00507845" w14:paraId="66C681E4" w14:textId="2F996E2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rsidRPr="00D82936" w:rsidR="00507845" w:rsidP="00A12676" w:rsidRDefault="00507845" w14:paraId="6871ECAE" w14:textId="6BC3B1E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rsidRPr="00D82936" w:rsidR="00507845" w:rsidP="00A12676" w:rsidRDefault="00507845" w14:paraId="7591BBC7"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rsidRPr="00D82936" w:rsidR="00507845" w:rsidP="00A12676" w:rsidRDefault="00507845" w14:paraId="72DDC90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rsidRPr="00D82936" w:rsidR="00507845" w:rsidP="00A12676" w:rsidRDefault="00507845" w14:paraId="417749B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rsidRPr="00D82936" w:rsidR="00507845" w:rsidP="00A12676" w:rsidRDefault="00507845" w14:paraId="185503A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rsidRPr="00D82936" w:rsidR="00507845" w:rsidP="00A12676" w:rsidRDefault="00507845" w14:paraId="1078BF6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Pr="00D82936" w:rsidR="00507845" w:rsidTr="00F00A22" w14:paraId="4E3E9B54"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65B81155" w14:textId="39BDECAF">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rsidRPr="00D82936" w:rsidR="00507845" w:rsidP="00A12676" w:rsidRDefault="00507845" w14:paraId="617DC49E" w14:textId="77777777">
            <w:pPr>
              <w:spacing w:line="240" w:lineRule="auto"/>
              <w:ind w:firstLine="0"/>
              <w:jc w:val="left"/>
              <w:rPr>
                <w:color w:val="000000"/>
                <w:lang w:eastAsia="de-CH"/>
              </w:rPr>
            </w:pPr>
            <w:r w:rsidRPr="00D82936">
              <w:rPr>
                <w:color w:val="000000"/>
                <w:lang w:eastAsia="de-CH"/>
              </w:rPr>
              <w:t>[GW]</w:t>
            </w:r>
          </w:p>
        </w:tc>
        <w:tc>
          <w:tcPr>
            <w:tcW w:w="1160" w:type="dxa"/>
            <w:vAlign w:val="center"/>
          </w:tcPr>
          <w:p w:rsidR="00507845" w:rsidP="00A12676" w:rsidRDefault="00507845" w14:paraId="08197F55" w14:textId="38C13A7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rsidRPr="00D82936" w:rsidR="00507845" w:rsidP="00A12676" w:rsidRDefault="00507845" w14:paraId="55368D0F" w14:textId="60892C5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rsidRPr="00D82936" w:rsidR="00507845" w:rsidP="00A12676" w:rsidRDefault="00507845" w14:paraId="28CE6698" w14:textId="4D8DBAE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rsidRPr="00D82936" w:rsidR="00507845" w:rsidP="00A12676" w:rsidRDefault="00507845" w14:paraId="1142AF83"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rsidRPr="00D82936" w:rsidR="00507845" w:rsidP="00A12676" w:rsidRDefault="00507845" w14:paraId="4653E35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rsidRPr="00D82936" w:rsidR="00507845" w:rsidP="00A12676" w:rsidRDefault="00507845" w14:paraId="1B458DF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rsidRPr="00D82936" w:rsidR="00507845" w:rsidP="00A12676" w:rsidRDefault="00507845" w14:paraId="5665401C"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rsidRPr="00D82936" w:rsidR="00507845" w:rsidP="00A12676" w:rsidRDefault="00507845" w14:paraId="05594F2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Pr="00D82936" w:rsidR="00507845" w:rsidTr="00F00A22" w14:paraId="58A60DEA" w14:textId="77777777">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52D9D1A3" w14:textId="77777777">
            <w:pPr>
              <w:spacing w:line="240" w:lineRule="auto"/>
              <w:ind w:firstLine="0"/>
              <w:jc w:val="left"/>
              <w:rPr>
                <w:i/>
                <w:iCs/>
                <w:color w:val="000000"/>
                <w:lang w:eastAsia="de-CH"/>
              </w:rPr>
            </w:pPr>
            <w:r w:rsidRPr="00D82936">
              <w:rPr>
                <w:color w:val="000000"/>
                <w:lang w:eastAsia="de-CH"/>
              </w:rPr>
              <w:t>Mean variability reduction</w:t>
            </w:r>
          </w:p>
          <w:p w:rsidRPr="00D82936" w:rsidR="00507845" w:rsidP="00A12676" w:rsidRDefault="00507845" w14:paraId="094C382E" w14:textId="77777777">
            <w:pPr>
              <w:spacing w:line="240" w:lineRule="auto"/>
              <w:ind w:firstLine="0"/>
              <w:jc w:val="left"/>
              <w:rPr>
                <w:color w:val="000000"/>
                <w:lang w:eastAsia="de-CH"/>
              </w:rPr>
            </w:pPr>
            <w:r w:rsidRPr="00D82936">
              <w:rPr>
                <w:color w:val="000000"/>
                <w:lang w:eastAsia="de-CH"/>
              </w:rPr>
              <w:t>[%]</w:t>
            </w:r>
          </w:p>
        </w:tc>
        <w:tc>
          <w:tcPr>
            <w:tcW w:w="1160" w:type="dxa"/>
            <w:vAlign w:val="center"/>
          </w:tcPr>
          <w:p w:rsidR="00507845" w:rsidP="00A12676" w:rsidRDefault="00507845" w14:paraId="32AA81DB" w14:textId="67EC66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rsidRPr="00D82936" w:rsidR="00507845" w:rsidP="00A12676" w:rsidRDefault="00507845" w14:paraId="52446B06" w14:textId="18511F7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rsidRPr="00D82936" w:rsidR="00507845" w:rsidP="00A12676" w:rsidRDefault="00507845" w14:paraId="25CAB56D" w14:textId="5147CF5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rsidRPr="00D82936" w:rsidR="00507845" w:rsidP="00A12676" w:rsidRDefault="00507845" w14:paraId="6C9ECDD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rsidRPr="00D82936" w:rsidR="00507845" w:rsidP="00A12676" w:rsidRDefault="00507845" w14:paraId="234AC61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rsidRPr="00D82936" w:rsidR="00507845" w:rsidP="00A12676" w:rsidRDefault="00507845" w14:paraId="069EEB5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rsidRPr="00D82936" w:rsidR="00507845" w:rsidP="00A12676" w:rsidRDefault="00507845" w14:paraId="19B6B01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rsidRPr="00D82936" w:rsidR="00507845" w:rsidP="00A12676" w:rsidRDefault="00507845" w14:paraId="108EFDA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Pr="00D82936" w:rsidR="00507845" w:rsidTr="00F00A22" w14:paraId="04C29B20" w14:textId="77777777">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rsidRPr="00D82936" w:rsidR="00507845" w:rsidP="00A12676" w:rsidRDefault="00507845" w14:paraId="7570BBD2" w14:textId="3579F052">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rsidRPr="00D82936" w:rsidR="00507845" w:rsidP="00A12676" w:rsidRDefault="00507845" w14:paraId="00E26420" w14:textId="77777777">
            <w:pPr>
              <w:spacing w:line="240" w:lineRule="auto"/>
              <w:ind w:firstLine="0"/>
              <w:jc w:val="left"/>
              <w:rPr>
                <w:color w:val="000000"/>
                <w:lang w:eastAsia="de-CH"/>
              </w:rPr>
            </w:pPr>
            <w:r w:rsidRPr="00D82936">
              <w:rPr>
                <w:color w:val="000000"/>
                <w:lang w:eastAsia="de-CH"/>
              </w:rPr>
              <w:t>[%]</w:t>
            </w:r>
          </w:p>
        </w:tc>
        <w:tc>
          <w:tcPr>
            <w:tcW w:w="1160" w:type="dxa"/>
            <w:vAlign w:val="center"/>
          </w:tcPr>
          <w:p w:rsidR="00507845" w:rsidP="00A12676" w:rsidRDefault="00507845" w14:paraId="78A6F777" w14:textId="73273D6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rsidRPr="00D82936" w:rsidR="00507845" w:rsidP="00A12676" w:rsidRDefault="00507845" w14:paraId="38707738" w14:textId="449AA5E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rsidRPr="00D82936" w:rsidR="00507845" w:rsidP="00A12676" w:rsidRDefault="00507845" w14:paraId="4D9A7FA0" w14:textId="4AE90E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rsidRPr="00D82936" w:rsidR="00507845" w:rsidP="00A12676" w:rsidRDefault="00507845" w14:paraId="3B1F06A0"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rsidRPr="00D82936" w:rsidR="00507845" w:rsidP="00A12676" w:rsidRDefault="00507845" w14:paraId="304DF860"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rsidRPr="00D82936" w:rsidR="00507845" w:rsidP="00A12676" w:rsidRDefault="00507845" w14:paraId="3A3E42F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rsidRPr="00D82936" w:rsidR="00507845" w:rsidP="00A12676" w:rsidRDefault="00507845" w14:paraId="019B80C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rsidRPr="00D82936" w:rsidR="00507845" w:rsidP="00A12676" w:rsidRDefault="00507845" w14:paraId="45A9237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rsidR="00947E2F" w:rsidRDefault="00947E2F" w14:paraId="61978300" w14:textId="77777777">
      <w:pPr>
        <w:spacing w:after="160" w:line="259" w:lineRule="auto"/>
        <w:ind w:firstLine="0"/>
        <w:jc w:val="left"/>
      </w:pPr>
    </w:p>
    <w:p w:rsidR="00AC1C8F" w:rsidRDefault="00AC1C8F" w14:paraId="4CEDD984" w14:textId="0B83FD42">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rsidR="00E10CEA" w:rsidP="0032219E" w:rsidRDefault="00CE545A" w14:paraId="5C9D2049" w14:textId="21621162">
      <w:pPr>
        <w:pStyle w:val="berschrift1"/>
      </w:pPr>
      <w:bookmarkStart w:name="_Toc68517867" w:id="121"/>
      <w:r>
        <w:lastRenderedPageBreak/>
        <w:t>Discussion</w:t>
      </w:r>
      <w:bookmarkEnd w:id="121"/>
    </w:p>
    <w:p w:rsidRPr="00AC3DDD" w:rsidR="0028056E" w:rsidP="00AC3DDD" w:rsidRDefault="00D52312" w14:paraId="44114050" w14:textId="7D37DDC0">
      <w:r>
        <w:t xml:space="preserve">Our results </w:t>
      </w:r>
      <w:r w:rsidR="006E1FCE">
        <w:t>suggest</w:t>
      </w:r>
      <w:r w:rsidRPr="00E10CEA" w:rsidR="00C66B40">
        <w:t xml:space="preserve"> that</w:t>
      </w:r>
      <w:r w:rsidR="0076035B">
        <w:t xml:space="preserve"> with</w:t>
      </w:r>
      <w:r w:rsidR="00DF3C1F">
        <w:t xml:space="preserve"> the derived seven</w:t>
      </w:r>
      <w:r w:rsidR="00C66B40">
        <w:t xml:space="preserve"> weather regime </w:t>
      </w:r>
      <w:r w:rsidR="002442CC">
        <w:t>for</w:t>
      </w:r>
      <w:r w:rsidR="00C66B40">
        <w:t xml:space="preserve"> Europe</w:t>
      </w:r>
      <w:r w:rsidR="00CF1AE5">
        <w:t>,</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towards </w:t>
      </w:r>
      <w:r w:rsidR="00A73305">
        <w:t xml:space="preserve">the year </w:t>
      </w:r>
      <w:r w:rsidR="00E85E25">
        <w:t>2030 and 2050.</w:t>
      </w:r>
      <w:r w:rsidR="00737E8D">
        <w:t xml:space="preserve"> </w:t>
      </w:r>
      <w:r w:rsidR="0076035B">
        <w:t>Furthermore, the results show that we</w:t>
      </w:r>
      <w:r w:rsidR="006044AB">
        <w:t xml:space="preserve"> </w:t>
      </w:r>
      <w:r w:rsidR="00737E8D">
        <w:t>successfully 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w:t>
      </w:r>
      <w:r w:rsidR="00CF1AE5">
        <w:t>four scenarios' derived result</w:t>
      </w:r>
      <w:r w:rsidR="000B554C">
        <w:t xml:space="preserve">s also </w:t>
      </w:r>
      <w:r w:rsidR="00207963">
        <w:t>emphasize</w:t>
      </w:r>
      <w:r w:rsidR="000B554C">
        <w:t xml:space="preserve"> how easily the method can be </w:t>
      </w:r>
      <w:r w:rsidR="00207963">
        <w:t>extended</w:t>
      </w:r>
      <w:r w:rsidR="000B554C">
        <w:t xml:space="preserve"> to implement additional constraints. </w:t>
      </w:r>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w:t>
      </w:r>
      <w:r w:rsidR="00CF1AE5">
        <w:t>.</w:t>
      </w:r>
      <w:r w:rsidR="005A5C0A">
        <w:t xml:space="preserve"> </w:t>
      </w:r>
      <w:r w:rsidR="00CF1AE5">
        <w:t>F</w:t>
      </w:r>
      <w:r w:rsidR="005A5C0A">
        <w:t>inally</w:t>
      </w:r>
      <w:r w:rsidR="00CF1AE5">
        <w:t>, we return</w:t>
      </w:r>
      <w:r w:rsidR="005A5C0A">
        <w:t xml:space="preserve"> to th</w:t>
      </w:r>
      <w:r w:rsidR="00CF1AE5">
        <w:t>is study's initial motivation</w:t>
      </w:r>
      <w:r w:rsidR="005A5C0A">
        <w:t xml:space="preserve">: in a future where </w:t>
      </w:r>
      <w:r w:rsidR="00CF1AE5">
        <w:t>renewables will dominate energy production</w:t>
      </w:r>
      <w:r w:rsidR="005A5C0A">
        <w:t>, to what degree can WR associated variability of PV power production be counteracted by a clever spatial distribution of future PV systems.</w:t>
      </w:r>
    </w:p>
    <w:p w:rsidRPr="00192806" w:rsidR="00192806" w:rsidP="00192806" w:rsidRDefault="00192806" w14:paraId="1C61F6BC" w14:textId="7C27264B">
      <w:pPr>
        <w:pStyle w:val="berschrift2"/>
      </w:pPr>
      <w:bookmarkStart w:name="_Ref67823327" w:id="122"/>
      <w:bookmarkStart w:name="_Toc68517868" w:id="123"/>
      <w:r>
        <w:t xml:space="preserve">Weather regimes </w:t>
      </w:r>
      <w:r w:rsidR="00EE3A9B">
        <w:t>classification</w:t>
      </w:r>
      <w:bookmarkEnd w:id="122"/>
      <w:bookmarkEnd w:id="123"/>
    </w:p>
    <w:p w:rsidR="00DF30FA" w:rsidP="00E424C5" w:rsidRDefault="000F7C3D" w14:paraId="371FA830" w14:textId="426A909C">
      <w:r>
        <w:t>As the weather regimes are the basis for your analysis, w</w:t>
      </w:r>
      <w:r w:rsidRPr="007C21F1" w:rsidR="007C21F1">
        <w:t xml:space="preserve">e first need to see how </w:t>
      </w:r>
      <w:r>
        <w:t>they</w:t>
      </w:r>
      <w:r w:rsidR="007C21F1">
        <w:t xml:space="preserve"> </w:t>
      </w:r>
      <w:r w:rsidRPr="007C21F1" w:rsidR="007C21F1">
        <w:t xml:space="preserve">compare with </w:t>
      </w:r>
      <w:r>
        <w:t>literature</w:t>
      </w:r>
      <w:r w:rsidR="007C21F1">
        <w:t xml:space="preserve"> i</w:t>
      </w:r>
      <w:r w:rsidRPr="007C21F1" w:rsidR="007C21F1">
        <w:t>f we want to compare PV</w:t>
      </w:r>
      <w:r>
        <w:t xml:space="preserve"> power</w:t>
      </w:r>
      <w:r w:rsidRPr="007C21F1" w:rsidR="007C21F1">
        <w:t xml:space="preserve"> variability with literature</w:t>
      </w:r>
      <w:r w:rsidR="007C21F1">
        <w:t xml:space="preserve">. </w:t>
      </w:r>
      <w:r w:rsidR="00D03978">
        <w:t xml:space="preserve">Although </w:t>
      </w:r>
      <w:r w:rsidR="00807C28">
        <w:t>the</w:t>
      </w:r>
      <w:r w:rsidR="00D03978">
        <w:t xml:space="preserve"> weather regime classification is year </w:t>
      </w:r>
      <w:r w:rsidR="003B295F">
        <w:t>around,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Pr="001F5649" w:rsidR="001F5649">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Pr="001F5649" w:rsidR="001F5649">
        <w:rPr>
          <w:noProof/>
          <w:lang w:val="fr-CH"/>
        </w:rPr>
        <w:t>(Cassou, 2008; Michelangeli et al., 1995; van der Wiel et al., 2019; Vautard, 1990)</w:t>
      </w:r>
      <w:r w:rsidR="003B295F">
        <w:fldChar w:fldCharType="end"/>
      </w:r>
      <w:r w:rsidRPr="000B1921" w:rsidR="003B295F">
        <w:rPr>
          <w:lang w:val="fr-CH"/>
        </w:rPr>
        <w:t xml:space="preserve">. </w:t>
      </w:r>
      <w:r w:rsidRPr="000B1921" w:rsidR="000B1921">
        <w:t xml:space="preserve">Namely the </w:t>
      </w:r>
      <w:r w:rsidR="00B53FB0">
        <w:t>p</w:t>
      </w:r>
      <w:r w:rsidRPr="000B1921" w:rsidR="000B1921">
        <w:t xml:space="preserve">ositive phase of the </w:t>
      </w:r>
      <w:r w:rsidR="00B53FB0">
        <w:t>NAO</w:t>
      </w:r>
      <w:r w:rsidRPr="000B1921" w:rsidR="000B1921">
        <w:t xml:space="preserve"> </w:t>
      </w:r>
      <w:r w:rsidR="000B1921">
        <w:t xml:space="preserve">(WR0), </w:t>
      </w:r>
      <w:r w:rsidR="00B53FB0">
        <w:t xml:space="preserve">the </w:t>
      </w:r>
      <w:r w:rsidR="00A262DA">
        <w:t>n</w:t>
      </w:r>
      <w:r w:rsidRPr="000B1921" w:rsidR="000B1921">
        <w:t xml:space="preserve">egative phase of the </w:t>
      </w:r>
      <w:r w:rsidR="00B53FB0">
        <w:t>NAO</w:t>
      </w:r>
      <w:r w:rsidRPr="000B1921" w:rsidR="000B1921">
        <w:t xml:space="preserve"> (</w:t>
      </w:r>
      <w:r w:rsidR="000B1921">
        <w:t>WR2</w:t>
      </w:r>
      <w:r w:rsidRPr="000B1921" w:rsid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927BA2">
        <w:t xml:space="preserve">Figure </w:t>
      </w:r>
      <w:r w:rsidR="00927BA2">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927BA2">
        <w:t xml:space="preserve">Table </w:t>
      </w:r>
      <w:r w:rsidR="00927BA2">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ecause we are</w:t>
      </w:r>
      <w:r w:rsidR="00094662">
        <w:t xml:space="preserve"> splitting them into two separate weather regimes. </w:t>
      </w:r>
    </w:p>
    <w:p w:rsidRPr="00185880" w:rsidR="00BC628E" w:rsidP="00E424C5" w:rsidRDefault="00576E60" w14:paraId="750FD4DF" w14:textId="66399569">
      <w:pPr>
        <w:rPr>
          <w:lang w:val="fr-CH"/>
        </w:rPr>
      </w:pPr>
      <w:r>
        <w:t xml:space="preserve">A comparison with </w:t>
      </w:r>
      <w:r w:rsidR="00CC2750">
        <w:t xml:space="preserve">the </w:t>
      </w:r>
      <w:r>
        <w:t xml:space="preserve">seven weather regimes defined year around by </w:t>
      </w:r>
      <w:r w:rsidR="00B53FB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53FB0">
        <w:fldChar w:fldCharType="separate"/>
      </w:r>
      <w:r w:rsidRPr="00B53FB0" w:rsidR="00B53FB0">
        <w:rPr>
          <w:noProof/>
        </w:rPr>
        <w:t xml:space="preserve">Grams et al. </w:t>
      </w:r>
      <w:r w:rsidR="00B53FB0">
        <w:rPr>
          <w:noProof/>
        </w:rPr>
        <w:t>(</w:t>
      </w:r>
      <w:r w:rsidRPr="00B53FB0" w:rsid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Pr="00B53FB0" w:rsidR="000F7C3D">
        <w:rPr>
          <w:noProof/>
        </w:rPr>
        <w:t xml:space="preserve">Grams et al. </w:t>
      </w:r>
      <w:r w:rsidR="000F7C3D">
        <w:rPr>
          <w:noProof/>
        </w:rPr>
        <w:t>(</w:t>
      </w:r>
      <w:r w:rsidRPr="00B53FB0" w:rsidR="000F7C3D">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Pr="00B53FB0" w:rsidR="000F7C3D">
        <w:rPr>
          <w:noProof/>
        </w:rPr>
        <w:t xml:space="preserve">Grams et al. </w:t>
      </w:r>
      <w:r w:rsidR="000F7C3D">
        <w:rPr>
          <w:noProof/>
        </w:rPr>
        <w:t>(</w:t>
      </w:r>
      <w:r w:rsidRPr="00B53FB0" w:rsidR="000F7C3D">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Pr="003D06CD" w:rsidR="003D06CD">
        <w:t>verall</w:t>
      </w:r>
      <w:r w:rsidR="003D06CD">
        <w:t>, the</w:t>
      </w:r>
      <w:r w:rsidRPr="003D06CD" w:rsidR="003D06CD">
        <w:t xml:space="preserve"> frequency of occur</w:t>
      </w:r>
      <w:r w:rsidR="003D06CD">
        <w:t>re</w:t>
      </w:r>
      <w:r w:rsidRPr="003D06CD" w:rsidR="003D06CD">
        <w:t>nce</w:t>
      </w:r>
      <w:r w:rsidR="003D06CD">
        <w:t xml:space="preserve"> per weather regime</w:t>
      </w:r>
      <w:r w:rsidRPr="003D06CD" w:rsidR="003D06CD">
        <w:t xml:space="preserve"> </w:t>
      </w:r>
      <w:r w:rsidR="003D06CD">
        <w:t xml:space="preserve">is </w:t>
      </w:r>
      <w:r w:rsidRPr="003D06CD" w:rsidR="003D06CD">
        <w:t xml:space="preserve">similar but often a bit less in </w:t>
      </w:r>
      <w:r w:rsidR="00631A2B">
        <w:t xml:space="preserve">the </w:t>
      </w:r>
      <w:r w:rsidR="003D06C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D06CD">
        <w:fldChar w:fldCharType="separate"/>
      </w:r>
      <w:r w:rsidRPr="00B53FB0" w:rsidR="003D06CD">
        <w:rPr>
          <w:noProof/>
        </w:rPr>
        <w:t xml:space="preserve">Grams et al. </w:t>
      </w:r>
      <w:r w:rsidR="003D06CD">
        <w:rPr>
          <w:noProof/>
        </w:rPr>
        <w:t>(</w:t>
      </w:r>
      <w:r w:rsidRPr="00B53FB0" w:rsidR="003D06CD">
        <w:rPr>
          <w:noProof/>
        </w:rPr>
        <w:t>2017)</w:t>
      </w:r>
      <w:r w:rsidR="003D06CD">
        <w:fldChar w:fldCharType="end"/>
      </w:r>
      <w:r w:rsidR="003D06CD">
        <w:t xml:space="preserve"> study</w:t>
      </w:r>
      <w:r w:rsidRPr="003D06CD" w:rsidR="003D06CD">
        <w:t>, wh</w:t>
      </w:r>
      <w:r w:rsidR="00622F37">
        <w:t>ich</w:t>
      </w:r>
      <w:r w:rsidRPr="003D06CD" w:rsidR="003D06CD">
        <w:t xml:space="preserve">, by contrast, have a larger share of no regime. Also: seasonality changes </w:t>
      </w:r>
      <w:r w:rsidRPr="003D06CD" w:rsidR="003D06CD">
        <w:lastRenderedPageBreak/>
        <w:t>are less robust.</w:t>
      </w:r>
      <w:r w:rsidR="00DF30FA">
        <w:t xml:space="preserve"> </w:t>
      </w:r>
      <w:r w:rsidR="00185880">
        <w:t>In addition</w:t>
      </w:r>
      <w:r w:rsidR="00E424C5">
        <w:t xml:space="preserve"> to those four weather regimes</w:t>
      </w:r>
      <w:r w:rsidR="00CC2750">
        <w:t>,</w:t>
      </w:r>
      <w:r w:rsidR="00E424C5">
        <w:t xml:space="preserve"> </w:t>
      </w:r>
      <w:r w:rsidR="007839DF">
        <w:t>they</w:t>
      </w:r>
      <w:r w:rsidR="00E424C5">
        <w:t xml:space="preserve"> determined the three weather regimes Atlantic trough, European </w:t>
      </w:r>
      <w:r w:rsidR="00185880">
        <w:t>blocking,</w:t>
      </w:r>
      <w:r w:rsidR="00E424C5">
        <w:t xml:space="preserve"> and Scandinavian trough. The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185880">
        <w:fldChar w:fldCharType="separate"/>
      </w:r>
      <w:r w:rsidRPr="00B53FB0" w:rsidR="00185880">
        <w:rPr>
          <w:noProof/>
        </w:rPr>
        <w:t xml:space="preserve">Grams et al. </w:t>
      </w:r>
      <w:r w:rsidR="00185880">
        <w:rPr>
          <w:noProof/>
        </w:rPr>
        <w:t>(</w:t>
      </w:r>
      <w:r w:rsidRPr="00B53FB0" w:rsidR="0018588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44271">
        <w:fldChar w:fldCharType="separate"/>
      </w:r>
      <w:r w:rsidRPr="00B53FB0" w:rsidR="00244271">
        <w:rPr>
          <w:noProof/>
        </w:rPr>
        <w:t xml:space="preserve">Grams et al. </w:t>
      </w:r>
      <w:r w:rsidR="00244271">
        <w:rPr>
          <w:noProof/>
        </w:rPr>
        <w:t>(</w:t>
      </w:r>
      <w:r w:rsidRPr="00B53FB0" w:rsidR="00244271">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15422">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Pr="00F15422" w:rsidR="00F15422">
        <w:rPr>
          <w:lang w:val="fr-CH"/>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sidR="00185880">
        <w:fldChar w:fldCharType="separate"/>
      </w:r>
      <w:r w:rsidRPr="00F15422" w:rsidR="00F15422">
        <w:rPr>
          <w:noProof/>
          <w:lang w:val="fr-CH"/>
        </w:rPr>
        <w:t>(Cassou, 2008; Grams et al., 2017; Michelangeli et al., 1995; van der Wiel et al., 2019; Vautard, 1990)</w:t>
      </w:r>
      <w:r w:rsidR="00185880">
        <w:fldChar w:fldCharType="end"/>
      </w:r>
      <w:r w:rsidRPr="00185880" w:rsidR="000A6641">
        <w:rPr>
          <w:lang w:val="fr-CH"/>
        </w:rPr>
        <w:t xml:space="preserve">. </w:t>
      </w:r>
    </w:p>
    <w:p w:rsidR="00192806" w:rsidP="00192806" w:rsidRDefault="00192806" w14:paraId="11C01212" w14:textId="58749F46">
      <w:pPr>
        <w:pStyle w:val="berschrift2"/>
      </w:pPr>
      <w:bookmarkStart w:name="_Toc68517869" w:id="124"/>
      <w:r>
        <w:t>Capacity factor anomal</w:t>
      </w:r>
      <w:r w:rsidR="00EE3A9B">
        <w:t>ies</w:t>
      </w:r>
      <w:r>
        <w:t xml:space="preserve"> and surface weather variables</w:t>
      </w:r>
      <w:bookmarkEnd w:id="124"/>
    </w:p>
    <w:p w:rsidR="00661581" w:rsidP="00661581" w:rsidRDefault="00F53882" w14:paraId="1BE4C766" w14:textId="63430450">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Pr="00323A2D" w:rsidR="00661581">
        <w:t xml:space="preserve">The surface weather variables anomalies (solar radiation and 2m temperature) and </w:t>
      </w:r>
      <w:r w:rsidR="009539CC">
        <w:t xml:space="preserve">as a </w:t>
      </w:r>
      <w:r w:rsidRPr="00323A2D" w:rsidR="00661581">
        <w:t>direct consequence</w:t>
      </w:r>
      <w:r w:rsidR="00934C83">
        <w:t>,</w:t>
      </w:r>
      <w:r w:rsidRPr="00323A2D" w:rsidR="00661581">
        <w:t xml:space="preserve"> the CFs anomalies </w:t>
      </w:r>
      <w:r w:rsidR="006F0032">
        <w:t>are in good agreement</w:t>
      </w:r>
      <w:r w:rsidRPr="00323A2D" w:rsidR="00661581">
        <w:t xml:space="preserve"> with other</w:t>
      </w:r>
      <w:r w:rsidR="00155A7E">
        <w:t xml:space="preserve"> studies</w:t>
      </w:r>
      <w:r w:rsidRPr="00155A7E" w:rsidR="00661581">
        <w:t xml:space="preserve">. </w:t>
      </w:r>
      <w:r w:rsidR="00934C83">
        <w:t>The four well-studied weather regimes in wintertime are especially</w:t>
      </w:r>
      <w:r w:rsidRPr="00323A2D" w:rsidR="00661581">
        <w:t xml:space="preserve"> </w:t>
      </w:r>
      <w:r w:rsidR="009539CC">
        <w:t xml:space="preserve">in </w:t>
      </w:r>
      <w:r w:rsidRPr="00D83C9E" w:rsidR="00D83C9E">
        <w:t xml:space="preserve">line with previous </w:t>
      </w:r>
      <w:r w:rsidR="00155A7E">
        <w:t>results</w:t>
      </w:r>
      <w:r w:rsidRPr="00323A2D" w:rsidR="00661581">
        <w:t xml:space="preserve"> </w:t>
      </w:r>
      <w:r w:rsidR="00155A7E">
        <w:fldChar w:fldCharType="begin" w:fldLock="1"/>
      </w:r>
      <w:r w:rsidR="00F15422">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Pr="00F15422" w:rsidR="00F15422">
        <w:rPr>
          <w:lang w:val="fr-CH"/>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sidR="00155A7E">
        <w:fldChar w:fldCharType="separate"/>
      </w:r>
      <w:r w:rsidRPr="00F15422" w:rsidR="00F15422">
        <w:rPr>
          <w:noProof/>
          <w:lang w:val="fr-CH"/>
        </w:rPr>
        <w:t>(Bloomfield et al., 2020; Grams et al., 2017; Jones et al., 2020; Pozo-Vazquez et al., 2011; van der Wiel et al., 2019)</w:t>
      </w:r>
      <w:r w:rsidR="00155A7E">
        <w:fldChar w:fldCharType="end"/>
      </w:r>
      <w:r w:rsidRPr="001F5649" w:rsidR="00155A7E">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rsidR="00931F8C" w:rsidP="00E424C5" w:rsidRDefault="00FD309C" w14:paraId="0A76BB78" w14:textId="1C553E8F">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927BA2">
        <w:t xml:space="preserve">Figure </w:t>
      </w:r>
      <w:r w:rsidR="00927BA2">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Pr="00012342" w:rsidR="00012342">
        <w:rPr>
          <w:noProof/>
        </w:rPr>
        <w:t xml:space="preserve">Pozo-Vazquez et al. </w:t>
      </w:r>
      <w:r w:rsidR="00012342">
        <w:rPr>
          <w:noProof/>
        </w:rPr>
        <w:t>(</w:t>
      </w:r>
      <w:r w:rsidRPr="00012342" w:rsid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Pr="006C76CC" w:rsidR="006C76CC">
        <w:rPr>
          <w:noProof/>
        </w:rPr>
        <w:t xml:space="preserve">Colantuono et al. </w:t>
      </w:r>
      <w:r w:rsidR="006C76CC">
        <w:rPr>
          <w:noProof/>
        </w:rPr>
        <w:t>(</w:t>
      </w:r>
      <w:r w:rsidRPr="006C76CC" w:rsid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6C76CC">
        <w:fldChar w:fldCharType="separate"/>
      </w:r>
      <w:r w:rsidRPr="006C76CC" w:rsidR="006C76CC">
        <w:rPr>
          <w:noProof/>
        </w:rPr>
        <w:t xml:space="preserve">Grams et al. </w:t>
      </w:r>
      <w:r w:rsidR="006C76CC">
        <w:rPr>
          <w:noProof/>
        </w:rPr>
        <w:t>(</w:t>
      </w:r>
      <w:r w:rsidRPr="006C76CC" w:rsid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Pr="003A78D3" w:rsidR="007B4120">
        <w:t>But</w:t>
      </w:r>
      <w:r w:rsidR="00DE56F0">
        <w:t xml:space="preserve"> </w:t>
      </w:r>
      <w:r w:rsidRPr="003A78D3" w:rsidR="007B4120">
        <w:t>a slight</w:t>
      </w:r>
      <w:r w:rsidRPr="003A78D3" w:rsidR="003A78D3">
        <w:t>ly</w:t>
      </w:r>
      <w:r w:rsidRPr="003A78D3" w:rsidR="007B4120">
        <w:t xml:space="preserve"> North-South gradient</w:t>
      </w:r>
      <w:r w:rsidR="003C37A4">
        <w:t xml:space="preserve"> can</w:t>
      </w:r>
      <w:r w:rsidR="00B76BE9">
        <w:t xml:space="preserve"> also</w:t>
      </w:r>
      <w:r w:rsidR="003C37A4">
        <w:t xml:space="preserve"> be observed in their results</w:t>
      </w:r>
      <w:r w:rsidRPr="00DE56F0" w:rsidR="007B4120">
        <w:t xml:space="preserve">. </w:t>
      </w:r>
      <w:r w:rsidR="00DF20F9">
        <w:t>O</w:t>
      </w:r>
      <w:r w:rsidRPr="00DE56F0" w:rsidR="007B4120">
        <w:t xml:space="preserve">ur </w:t>
      </w:r>
      <w:r w:rsidRPr="00DE56F0" w:rsidR="00424ED9">
        <w:t>results</w:t>
      </w:r>
      <w:r w:rsidR="000A0DFC">
        <w:t xml:space="preserve"> partly</w:t>
      </w:r>
      <w:r w:rsidR="00DE56F0">
        <w:t xml:space="preserve"> agree with </w:t>
      </w:r>
      <w:r w:rsidR="00B76BE9">
        <w:t>those, as the</w:t>
      </w:r>
      <w:r w:rsidRPr="00DE56F0" w:rsidR="007B4120">
        <w:t xml:space="preserve"> discrepancy</w:t>
      </w:r>
      <w:r w:rsidR="006C4707">
        <w:t xml:space="preserve"> between North and South</w:t>
      </w:r>
      <w:r w:rsidR="00B76BE9">
        <w:t xml:space="preserve"> decreases in</w:t>
      </w:r>
      <w:r w:rsidRPr="00DE56F0" w:rsidR="007B4120">
        <w:t xml:space="preserve"> winter </w:t>
      </w:r>
      <w:r w:rsidR="000A0DFC">
        <w:t xml:space="preserve">compared to </w:t>
      </w:r>
      <w:r w:rsidR="00060E1C">
        <w:t>the</w:t>
      </w:r>
      <w:r w:rsidR="000A0DFC">
        <w:t xml:space="preserve"> rest of</w:t>
      </w:r>
      <w:r w:rsidRPr="00DE56F0" w:rsidR="00424ED9">
        <w:t xml:space="preserve"> </w:t>
      </w:r>
      <w:r w:rsidR="00B76BE9">
        <w:t>the year</w:t>
      </w:r>
      <w:r w:rsidRPr="00DE56F0" w:rsidR="007B4120">
        <w:t xml:space="preserve">. </w:t>
      </w:r>
    </w:p>
    <w:p w:rsidR="007317E3" w:rsidP="00E424C5" w:rsidRDefault="00AA5A43" w14:paraId="3E817842" w14:textId="1D094AC1">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Pr="00F15422" w:rsidR="00F15422">
        <w:rPr>
          <w:lang w:val="fr-CH"/>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sidR="0089560A">
        <w:fldChar w:fldCharType="separate"/>
      </w:r>
      <w:r w:rsidRPr="00F15422" w:rsidR="00F15422">
        <w:rPr>
          <w:noProof/>
          <w:lang w:val="fr-CH"/>
        </w:rPr>
        <w:t xml:space="preserve">(Grams </w:t>
      </w:r>
      <w:r w:rsidRPr="00F15422" w:rsidR="00F15422">
        <w:rPr>
          <w:noProof/>
          <w:lang w:val="fr-CH"/>
        </w:rPr>
        <w:lastRenderedPageBreak/>
        <w:t>et al., 2017; Hurrell et al., 2003; Jerez et al., 2013; Pozo-Vazquez et al., 2011; van der Wiel et al., 2019)</w:t>
      </w:r>
      <w:r w:rsidR="0089560A">
        <w:fldChar w:fldCharType="end"/>
      </w:r>
      <w:r w:rsidRPr="0089560A">
        <w:rPr>
          <w:lang w:val="fr-CH"/>
        </w:rPr>
        <w:t>.</w:t>
      </w:r>
      <w:r w:rsidRPr="0089560A" w:rsidR="0089560A">
        <w:rPr>
          <w:lang w:val="fr-CH"/>
        </w:rPr>
        <w:t xml:space="preserve"> </w:t>
      </w:r>
      <w:r w:rsidRPr="00EC481F" w:rsid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Pr="001F5649" w:rsid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Pr="00EC481F" w:rsidR="00EC481F">
        <w:fldChar w:fldCharType="separate"/>
      </w:r>
      <w:r w:rsidR="00EC481F">
        <w:rPr>
          <w:noProof/>
        </w:rPr>
        <w:t>V</w:t>
      </w:r>
      <w:r w:rsidRPr="00EC481F" w:rsidR="00EC481F">
        <w:rPr>
          <w:noProof/>
        </w:rPr>
        <w:t xml:space="preserve">an der Wiel et al. </w:t>
      </w:r>
      <w:r w:rsidR="00EC481F">
        <w:rPr>
          <w:noProof/>
        </w:rPr>
        <w:t>(</w:t>
      </w:r>
      <w:r w:rsidRPr="00EC481F" w:rsidR="00EC481F">
        <w:rPr>
          <w:noProof/>
        </w:rPr>
        <w:t>2019)</w:t>
      </w:r>
      <w:r w:rsidRPr="00EC481F" w:rsidR="00EC481F">
        <w:fldChar w:fldCharType="end"/>
      </w:r>
      <w:r w:rsidR="00EC481F">
        <w:t xml:space="preserve"> identified that the </w:t>
      </w:r>
      <w:r w:rsidRPr="00EC481F" w:rsidR="00A463B9">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rsidR="00192806" w:rsidP="00E424C5" w:rsidRDefault="005333AF" w14:paraId="76C4BDC1" w14:textId="5AAAFC1B">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945CC">
        <w:fldChar w:fldCharType="separate"/>
      </w:r>
      <w:r w:rsidRPr="00F945CC" w:rsidR="00F945CC">
        <w:rPr>
          <w:noProof/>
        </w:rPr>
        <w:t xml:space="preserve">Grams et al. </w:t>
      </w:r>
      <w:r w:rsidR="00F945CC">
        <w:rPr>
          <w:noProof/>
        </w:rPr>
        <w:t>(</w:t>
      </w:r>
      <w:r w:rsidRPr="00F945CC" w:rsid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Pr="00F945CC" w:rsidR="00F945CC">
        <w:rPr>
          <w:noProof/>
        </w:rPr>
        <w:t xml:space="preserve">van der Wiel et al. </w:t>
      </w:r>
      <w:r w:rsidR="00F945CC">
        <w:rPr>
          <w:noProof/>
        </w:rPr>
        <w:t>(</w:t>
      </w:r>
      <w:r w:rsidRPr="00F945CC" w:rsid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Pr="00F945CC" w:rsidR="00F945CC">
        <w:rPr>
          <w:noProof/>
        </w:rPr>
        <w:t xml:space="preserve">van der Wiel et al. </w:t>
      </w:r>
      <w:r w:rsidR="00F945CC">
        <w:rPr>
          <w:noProof/>
        </w:rPr>
        <w:t>(</w:t>
      </w:r>
      <w:r w:rsidRPr="00F945CC" w:rsidR="00F945CC">
        <w:rPr>
          <w:noProof/>
        </w:rPr>
        <w:t>2019)</w:t>
      </w:r>
      <w:r w:rsidR="00F945CC">
        <w:fldChar w:fldCharType="end"/>
      </w:r>
      <w:r w:rsidR="00F945CC">
        <w:t xml:space="preserve"> are less pronounced </w:t>
      </w:r>
      <w:r w:rsidR="000B2BDE">
        <w:t>than</w:t>
      </w:r>
      <w:r w:rsidR="00F945CC">
        <w:t xml:space="preserve"> our temperature anomalies defined year around.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57948">
        <w:fldChar w:fldCharType="separate"/>
      </w:r>
      <w:r w:rsidRPr="00F945CC" w:rsidR="00A57948">
        <w:rPr>
          <w:noProof/>
        </w:rPr>
        <w:t xml:space="preserve">Grams et al. </w:t>
      </w:r>
      <w:r w:rsidR="00A57948">
        <w:rPr>
          <w:noProof/>
        </w:rPr>
        <w:t>(</w:t>
      </w:r>
      <w:r w:rsidRPr="00F945CC" w:rsidR="00A57948">
        <w:rPr>
          <w:noProof/>
        </w:rPr>
        <w:t>2017)</w:t>
      </w:r>
      <w:r w:rsidR="00A57948">
        <w:fldChar w:fldCharType="end"/>
      </w:r>
      <w:r w:rsidR="00A57948">
        <w:t xml:space="preserve">. </w:t>
      </w:r>
    </w:p>
    <w:p w:rsidR="00DC409D" w:rsidP="00E424C5" w:rsidRDefault="00EE3A9B" w14:paraId="61FFFB9D" w14:textId="70029206">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rsidR="00F945CC" w:rsidP="00E424C5" w:rsidRDefault="00C74151" w14:paraId="47B5FBF2" w14:textId="442BB39B">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Pr="00D0527A" w:rsidR="00D0527A">
        <w:rPr>
          <w:noProof/>
        </w:rPr>
        <w:t xml:space="preserve">Amajama, </w:t>
      </w:r>
      <w:r w:rsidR="00D0527A">
        <w:rPr>
          <w:noProof/>
        </w:rPr>
        <w:t>(</w:t>
      </w:r>
      <w:r w:rsidRPr="00D0527A" w:rsid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D180B">
        <w:fldChar w:fldCharType="separate"/>
      </w:r>
      <w:r w:rsidRPr="00F945CC" w:rsidR="00ED180B">
        <w:rPr>
          <w:noProof/>
        </w:rPr>
        <w:t xml:space="preserve">Grams et al. </w:t>
      </w:r>
      <w:r w:rsidR="00ED180B">
        <w:rPr>
          <w:noProof/>
        </w:rPr>
        <w:t>(</w:t>
      </w:r>
      <w:r w:rsidRPr="00F945CC" w:rsidR="00ED180B">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E7064">
        <w:fldChar w:fldCharType="separate"/>
      </w:r>
      <w:r w:rsidRPr="00F945CC" w:rsidR="004E7064">
        <w:rPr>
          <w:noProof/>
        </w:rPr>
        <w:t xml:space="preserve">Grams et al. </w:t>
      </w:r>
      <w:r w:rsidR="004E7064">
        <w:rPr>
          <w:noProof/>
        </w:rPr>
        <w:t>(</w:t>
      </w:r>
      <w:r w:rsidRPr="00F945CC" w:rsidR="004E7064">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64F44">
        <w:fldChar w:fldCharType="separate"/>
      </w:r>
      <w:r w:rsidRPr="00F945CC" w:rsidR="00364F44">
        <w:rPr>
          <w:noProof/>
        </w:rPr>
        <w:t xml:space="preserve">Grams et al. </w:t>
      </w:r>
      <w:r w:rsidR="00364F44">
        <w:rPr>
          <w:noProof/>
        </w:rPr>
        <w:t>(</w:t>
      </w:r>
      <w:r w:rsidRPr="00F945CC" w:rsidR="00364F44">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rsidR="00AE46E9" w:rsidP="00E424C5" w:rsidRDefault="006567E3" w14:paraId="1CEB7EC0" w14:textId="42B8F943">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rsidRPr="00F520C5" w:rsidR="00F520C5" w:rsidP="00E424C5" w:rsidRDefault="00F520C5" w14:paraId="18E5BC48" w14:textId="1B9E2E7C">
      <w:r w:rsidRPr="00F520C5">
        <w:t xml:space="preserve">The </w:t>
      </w:r>
      <w:r w:rsidRPr="00D35E39" w:rsid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169E4">
        <w:fldChar w:fldCharType="separate"/>
      </w:r>
      <w:r w:rsidRPr="00F945CC" w:rsidR="004169E4">
        <w:rPr>
          <w:noProof/>
        </w:rPr>
        <w:t xml:space="preserve">Grams et al. </w:t>
      </w:r>
      <w:r w:rsidR="004169E4">
        <w:rPr>
          <w:noProof/>
        </w:rPr>
        <w:t>(</w:t>
      </w:r>
      <w:r w:rsidRPr="00F945CC" w:rsidR="004169E4">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Pr="006567E3" w:rsidR="00EB5506">
        <w:rPr>
          <w:noProof/>
        </w:rPr>
        <w:t xml:space="preserve">Jones et al. </w:t>
      </w:r>
      <w:r w:rsidR="00EB5506">
        <w:rPr>
          <w:noProof/>
        </w:rPr>
        <w:t>(</w:t>
      </w:r>
      <w:r w:rsidRPr="006567E3" w:rsidR="00EB5506">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Pr="00076633" w:rsidR="00EB5506">
        <w:t xml:space="preserve">yclonic </w:t>
      </w:r>
      <w:r w:rsidR="00EB5506">
        <w:t>S</w:t>
      </w:r>
      <w:r w:rsidRPr="00076633" w:rsidR="00EB5506">
        <w:t>outh-</w:t>
      </w:r>
      <w:r w:rsidR="00EB5506">
        <w:t>w</w:t>
      </w:r>
      <w:r w:rsidRPr="00076633" w:rsidR="00EB5506">
        <w:t>esterly</w:t>
      </w:r>
      <w:r w:rsidR="00EB5506">
        <w:t>) and SWA (a</w:t>
      </w:r>
      <w:r w:rsidRPr="00076633" w:rsidR="00EB5506">
        <w:t>nticyclonic South-</w:t>
      </w:r>
      <w:r w:rsidR="00EB5506">
        <w:t>w</w:t>
      </w:r>
      <w:r w:rsidRPr="00076633" w:rsidR="00EB5506">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6863">
        <w:fldChar w:fldCharType="separate"/>
      </w:r>
      <w:r w:rsidRPr="00F945CC" w:rsidR="00506863">
        <w:rPr>
          <w:noProof/>
        </w:rPr>
        <w:t xml:space="preserve">Grams et al. </w:t>
      </w:r>
      <w:r w:rsidR="00506863">
        <w:rPr>
          <w:noProof/>
        </w:rPr>
        <w:t>(</w:t>
      </w:r>
      <w:r w:rsidRPr="00F945CC" w:rsidR="00506863">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B5506">
        <w:fldChar w:fldCharType="separate"/>
      </w:r>
      <w:r w:rsidRPr="00F945CC" w:rsidR="00EB5506">
        <w:rPr>
          <w:noProof/>
        </w:rPr>
        <w:t xml:space="preserve">Grams et al. </w:t>
      </w:r>
      <w:r w:rsidR="00EB5506">
        <w:rPr>
          <w:noProof/>
        </w:rPr>
        <w:t>(</w:t>
      </w:r>
      <w:r w:rsidRPr="00F945CC" w:rsidR="00EB5506">
        <w:rPr>
          <w:noProof/>
        </w:rPr>
        <w:t>2017)</w:t>
      </w:r>
      <w:r w:rsidR="00EB5506">
        <w:fldChar w:fldCharType="end"/>
      </w:r>
      <w:r w:rsidR="000B2BDE">
        <w:t>,</w:t>
      </w:r>
      <w:r w:rsidR="00EB5506">
        <w:t xml:space="preserve"> where the CF anomalies increase towards summer</w:t>
      </w:r>
      <w:r w:rsidR="006C4617">
        <w:t>.</w:t>
      </w:r>
      <w:r w:rsidR="00D821AF">
        <w:t xml:space="preserve"> </w:t>
      </w:r>
    </w:p>
    <w:p w:rsidR="00745701" w:rsidP="00745701" w:rsidRDefault="00D32F57" w14:paraId="7B391F0F" w14:textId="1DEC4D7E">
      <w:pPr>
        <w:pStyle w:val="berschrift2"/>
      </w:pPr>
      <w:bookmarkStart w:name="_Toc68517870" w:id="125"/>
      <w:r>
        <w:t>Current and projected PV power production v</w:t>
      </w:r>
      <w:r w:rsidR="00745701">
        <w:t>ariability</w:t>
      </w:r>
      <w:bookmarkEnd w:id="125"/>
    </w:p>
    <w:p w:rsidRPr="00685BCC" w:rsidR="00F66A0B" w:rsidP="00745701" w:rsidRDefault="00F33C7D" w14:paraId="29D084E4" w14:textId="11728BA7">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t xml:space="preserve">Grams et al. </w:t>
      </w:r>
      <w:r>
        <w:t>(</w:t>
      </w:r>
      <w:r w:rsidRPr="00F945CC">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976047">
        <w:fldChar w:fldCharType="separate"/>
      </w:r>
      <w:r w:rsidRPr="00F945CC" w:rsidR="00976047">
        <w:t xml:space="preserve">Grams et al. </w:t>
      </w:r>
      <w:r w:rsidR="00976047">
        <w:t>(</w:t>
      </w:r>
      <w:r w:rsidRPr="00F945CC" w:rsidR="00976047">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927BA2">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Pr="00685BCC" w:rsidR="007A604F">
        <w:t>131.2GW</w:t>
      </w:r>
      <w:r w:rsidRPr="00685BCC" w:rsidR="005053A8">
        <w:t xml:space="preserve"> in 2019</w:t>
      </w:r>
      <w:r w:rsidRPr="00685BCC" w:rsidR="007A604F">
        <w:t xml:space="preserve"> vs. 87.91GW</w:t>
      </w:r>
      <w:r w:rsidRPr="00685BCC" w:rsidR="005053A8">
        <w:t xml:space="preserve"> in 2015</w:t>
      </w:r>
      <w:r w:rsidRPr="00685BCC" w:rsidR="007A604F">
        <w:t>)</w:t>
      </w:r>
      <w:r w:rsidRPr="00685BCC" w:rsidR="00D35637">
        <w:t>.</w:t>
      </w:r>
    </w:p>
    <w:p w:rsidR="00976047" w:rsidP="00976047" w:rsidRDefault="00976047" w14:paraId="1FB19F36" w14:textId="7247546E">
      <w:pPr>
        <w:pStyle w:val="Beschriftung"/>
        <w:keepNext/>
      </w:pPr>
      <w:bookmarkStart w:name="_Ref66783358" w:id="126"/>
      <w:r>
        <w:t xml:space="preserve">Table </w:t>
      </w:r>
      <w:r>
        <w:fldChar w:fldCharType="begin"/>
      </w:r>
      <w:r>
        <w:instrText> SEQ Table \* ARABIC </w:instrText>
      </w:r>
      <w:r>
        <w:fldChar w:fldCharType="separate"/>
      </w:r>
      <w:r w:rsidR="00927BA2">
        <w:rPr>
          <w:noProof/>
        </w:rPr>
        <w:t>7</w:t>
      </w:r>
      <w:r>
        <w:fldChar w:fldCharType="end"/>
      </w:r>
      <w:bookmarkEnd w:id="126"/>
      <w:r>
        <w:t>: Comparison of PV power production and variability with the study by</w:t>
      </w:r>
      <w:r>
        <w:rPr>
          <w:noProof/>
        </w:rPr>
        <w:t xml:space="preserve">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Pr="00F945CC" w:rsidR="00F87E29">
        <w:rPr>
          <w:noProof/>
        </w:rPr>
        <w:t xml:space="preserve">Grams et al. </w:t>
      </w:r>
      <w:r w:rsidR="00F87E29">
        <w:rPr>
          <w:noProof/>
        </w:rPr>
        <w:t>(</w:t>
      </w:r>
      <w:r w:rsidRPr="00F945CC" w:rsidR="00F87E29">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Pr="00F945CC" w:rsidR="00F87E29">
        <w:rPr>
          <w:noProof/>
        </w:rPr>
        <w:t xml:space="preserve">Grams et al. </w:t>
      </w:r>
      <w:r w:rsidR="00F87E29">
        <w:rPr>
          <w:noProof/>
        </w:rPr>
        <w:t>(</w:t>
      </w:r>
      <w:r w:rsidRPr="00F945CC" w:rsidR="00F87E29">
        <w:rPr>
          <w:noProof/>
        </w:rPr>
        <w:t>2017)</w:t>
      </w:r>
      <w:r w:rsidR="00F87E29">
        <w:fldChar w:fldCharType="end"/>
      </w:r>
      <w:r w:rsidR="00F87E29">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Pr="005A4879" w:rsidR="00486AF4" w:rsidTr="009539CC" w14:paraId="475166F7" w14:textId="77777777">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rsidRPr="00F87E29" w:rsidR="005A4879" w:rsidP="005A4879" w:rsidRDefault="005A4879" w14:paraId="7B8FC5D5" w14:textId="77777777">
            <w:pPr>
              <w:spacing w:line="240" w:lineRule="auto"/>
              <w:ind w:firstLine="0"/>
              <w:jc w:val="left"/>
              <w:rPr>
                <w:rFonts w:ascii="Calibri" w:hAnsi="Calibri" w:cs="Calibri"/>
                <w:color w:val="000000"/>
                <w:lang w:eastAsia="de-CH"/>
              </w:rPr>
            </w:pPr>
          </w:p>
        </w:tc>
        <w:tc>
          <w:tcPr>
            <w:tcW w:w="1231" w:type="dxa"/>
            <w:noWrap/>
            <w:hideMark/>
          </w:tcPr>
          <w:p w:rsidRPr="005A4879" w:rsidR="005A4879" w:rsidP="009539CC" w:rsidRDefault="005A4879" w14:paraId="55A567C0"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rsidRPr="005A4879" w:rsidR="005A4879" w:rsidP="009539CC" w:rsidRDefault="005A4879" w14:paraId="458A15D4"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rsidRPr="005A4879" w:rsidR="005A4879" w:rsidP="009539CC" w:rsidRDefault="005A4879" w14:paraId="5D744121"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rsidRPr="005A4879" w:rsidR="005A4879" w:rsidP="009539CC" w:rsidRDefault="005A4879" w14:paraId="4FF36408"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Pr="005A4879" w:rsidR="00486AF4" w:rsidTr="00486AF4" w14:paraId="2055F7B8" w14:textId="77777777">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rsidRPr="005A4879" w:rsidR="005A4879" w:rsidP="005A4879" w:rsidRDefault="005A4879" w14:paraId="18E7E654" w14:textId="3F522DC8">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rsidRPr="005A4879" w:rsidR="005A4879" w:rsidP="005A4879" w:rsidRDefault="005A4879" w14:paraId="137BDAC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rsidRPr="005A4879" w:rsidR="005A4879" w:rsidP="005A4879" w:rsidRDefault="005A4879" w14:paraId="1184582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rsidRPr="005A4879" w:rsidR="005A4879" w:rsidP="005A4879" w:rsidRDefault="005A4879" w14:paraId="1D36F74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rsidRPr="005A4879" w:rsidR="005A4879" w:rsidP="005A4879" w:rsidRDefault="005A4879" w14:paraId="60B87B1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Pr="005A4879" w:rsidR="00486AF4" w:rsidTr="00486AF4" w14:paraId="63B0D93E" w14:textId="77777777">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rsidRPr="005A4879" w:rsidR="005A4879" w:rsidP="005A4879" w:rsidRDefault="005A4879" w14:paraId="1D0D1EB2" w14:textId="7216C914">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Pr="00F87E29" w:rsidR="006A043D">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Pr="00F87E29" w:rsidR="00F87E29">
              <w:rPr>
                <w:rFonts w:ascii="Calibri" w:hAnsi="Calibri" w:cs="Calibri"/>
                <w:color w:val="000000"/>
                <w:lang w:eastAsia="de-CH"/>
              </w:rPr>
              <w:t>obtained</w:t>
            </w:r>
            <w:r w:rsidR="00F87E29">
              <w:rPr>
                <w:rFonts w:ascii="Calibri" w:hAnsi="Calibri" w:cs="Calibri"/>
                <w:color w:val="000000"/>
                <w:lang w:eastAsia="de-CH"/>
              </w:rPr>
              <w:t xml:space="preserve"> by</w:t>
            </w:r>
            <w:r w:rsidRPr="00F87E29" w:rsid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Pr="00F87E29" w:rsidR="00F15422">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rsidRPr="005A4879" w:rsidR="005A4879" w:rsidP="005A4879" w:rsidRDefault="005A4879" w14:paraId="1B5F45C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rsidRPr="005A4879" w:rsidR="005A4879" w:rsidP="005A4879" w:rsidRDefault="005A4879" w14:paraId="3104456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rsidRPr="005A4879" w:rsidR="005A4879" w:rsidP="005A4879" w:rsidRDefault="005A4879" w14:paraId="0BE721B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rsidRPr="005A4879" w:rsidR="005A4879" w:rsidP="005A4879" w:rsidRDefault="005A4879" w14:paraId="3D04294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Pr="005A4879" w:rsidR="00486AF4" w:rsidTr="00486AF4" w14:paraId="11F0E877" w14:textId="77777777">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rsidRPr="005A4879" w:rsidR="005A4879" w:rsidP="005A4879" w:rsidRDefault="005A4879" w14:paraId="128B05CE" w14:textId="50FB4A45">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rsidRPr="005A4879" w:rsidR="005A4879" w:rsidP="005A4879" w:rsidRDefault="005A4879" w14:paraId="7A6A60F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rsidRPr="005A4879" w:rsidR="005A4879" w:rsidP="005A4879" w:rsidRDefault="005A4879" w14:paraId="5E17A9BE"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rsidRPr="005A4879" w:rsidR="005A4879" w:rsidP="005A4879" w:rsidRDefault="005A4879" w14:paraId="4CD7C42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rsidRPr="005A4879" w:rsidR="005A4879" w:rsidP="005A4879" w:rsidRDefault="005A4879" w14:paraId="0C8CD5C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Pr="005A4879" w:rsidR="00486AF4" w:rsidTr="00486AF4" w14:paraId="0F301543" w14:textId="77777777">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rsidRPr="005A4879" w:rsidR="005A4879" w:rsidP="005A4879" w:rsidRDefault="005A4879" w14:paraId="6212DC2B" w14:textId="595C93C3">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Pr="00F87E29" w:rsid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Pr="00F87E29" w:rsidR="00F15422">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rsidRPr="005A4879" w:rsidR="005A4879" w:rsidP="005A4879" w:rsidRDefault="005A4879" w14:paraId="08954DA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rsidRPr="005A4879" w:rsidR="005A4879" w:rsidP="005A4879" w:rsidRDefault="005A4879" w14:paraId="62D0554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rsidRPr="005A4879" w:rsidR="005A4879" w:rsidP="005A4879" w:rsidRDefault="005A4879" w14:paraId="6D63A62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rsidRPr="005A4879" w:rsidR="005A4879" w:rsidP="005A4879" w:rsidRDefault="005A4879" w14:paraId="22EA3CE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rsidR="00685BCC" w:rsidP="00745701" w:rsidRDefault="00685BCC" w14:paraId="0D386C5B" w14:textId="77777777"/>
    <w:p w:rsidR="00486AF4" w:rsidP="00745701" w:rsidRDefault="00486AF4" w14:paraId="6FBFFDAB" w14:textId="72644F05">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rsidR="00813C07" w:rsidP="00745701" w:rsidRDefault="003D0279" w14:paraId="74A398BF" w14:textId="3A1827AE">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Pr="00F945CC" w:rsidR="00F87E29">
        <w:rPr>
          <w:noProof/>
        </w:rPr>
        <w:t xml:space="preserve">Grams et al. </w:t>
      </w:r>
      <w:r w:rsidR="00F87E29">
        <w:rPr>
          <w:noProof/>
        </w:rPr>
        <w:t>(</w:t>
      </w:r>
      <w:r w:rsidRPr="00F945CC" w:rsidR="00F87E29">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927BA2">
        <w:t xml:space="preserve">Table </w:t>
      </w:r>
      <w:r w:rsidR="00927BA2">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FC3CF7">
        <w:t>But since</w:t>
      </w:r>
      <w:r w:rsidR="00A60FC2">
        <w:t xml:space="preserve"> PV power production is lowest in winter anyhow, and therefore also the absolute variability, it might play a less important role for general variability optimization considerations. </w:t>
      </w:r>
    </w:p>
    <w:p w:rsidR="00D61EA7" w:rsidP="00745701" w:rsidRDefault="00747F77" w14:paraId="68DB891A" w14:textId="414BD42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57FCE">
        <w:fldChar w:fldCharType="separate"/>
      </w:r>
      <w:r w:rsidRPr="00F945CC" w:rsidR="00D57FCE">
        <w:rPr>
          <w:noProof/>
        </w:rPr>
        <w:t xml:space="preserve">Grams et al. </w:t>
      </w:r>
      <w:r w:rsidR="00D57FCE">
        <w:rPr>
          <w:noProof/>
        </w:rPr>
        <w:t>(</w:t>
      </w:r>
      <w:r w:rsidRPr="00F945CC" w:rsidR="00D57FCE">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53A8">
        <w:fldChar w:fldCharType="separate"/>
      </w:r>
      <w:r w:rsidRPr="00F945CC" w:rsidR="005053A8">
        <w:rPr>
          <w:noProof/>
        </w:rPr>
        <w:t xml:space="preserve">Grams et al. </w:t>
      </w:r>
      <w:r w:rsidR="005053A8">
        <w:rPr>
          <w:noProof/>
        </w:rPr>
        <w:t>(</w:t>
      </w:r>
      <w:r w:rsidRPr="00F945CC" w:rsidR="005053A8">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927BA2">
        <w:t xml:space="preserve">Figure </w:t>
      </w:r>
      <w:r w:rsidR="00927BA2">
        <w:rPr>
          <w:noProof/>
        </w:rPr>
        <w:t>10</w:t>
      </w:r>
      <w:r w:rsidR="007D1DDB">
        <w:fldChar w:fldCharType="end"/>
      </w:r>
      <w:r w:rsidRPr="007D1DDB" w:rsidR="00FC16C5">
        <w:t xml:space="preserve"> and </w:t>
      </w:r>
      <w:r w:rsidR="007D1DDB">
        <w:t>A</w:t>
      </w:r>
      <w:r w:rsidRPr="007D1DDB" w:rsidR="00D9211E">
        <w:t xml:space="preserve">ppendix </w:t>
      </w:r>
      <w:r w:rsidR="005053A8">
        <w:fldChar w:fldCharType="begin"/>
      </w:r>
      <w:r w:rsidRPr="007D1DDB" w:rsidR="005053A8">
        <w:instrText xml:space="preserve"> REF _Ref66783785 \h </w:instrText>
      </w:r>
      <w:r w:rsidR="005053A8">
        <w:fldChar w:fldCharType="separate"/>
      </w:r>
      <w:r w:rsidR="00927BA2">
        <w:t xml:space="preserve">Table </w:t>
      </w:r>
      <w:r w:rsidR="00927BA2">
        <w:rPr>
          <w:noProof/>
        </w:rPr>
        <w:t>9</w:t>
      </w:r>
      <w:r w:rsidR="005053A8">
        <w:fldChar w:fldCharType="end"/>
      </w:r>
      <w:r w:rsidRPr="007D1DDB" w:rsidR="00D9211E">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r w:rsidR="0026438E">
        <w:t>e.g.</w:t>
      </w:r>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7D1DDB">
        <w:fldChar w:fldCharType="separate"/>
      </w:r>
      <w:r w:rsidRPr="00F15422" w:rsid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 clever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lastRenderedPageBreak/>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rsidR="00D94F13" w:rsidP="00745701" w:rsidRDefault="00785C6A" w14:paraId="3B13856D" w14:textId="7358435F">
      <w:r w:rsidRPr="00785C6A">
        <w:t xml:space="preserve">While </w:t>
      </w:r>
      <w:r w:rsidR="00C9317F">
        <w:t>PV power production is still of minor importance compared</w:t>
      </w:r>
      <w:r w:rsidRPr="00785C6A">
        <w:t xml:space="preserve"> to total power production, this is about to change in a “greener future”. Once PV power production contributes </w:t>
      </w:r>
      <w:r w:rsidR="00694E08">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927BA2">
        <w:t xml:space="preserve">Table </w:t>
      </w:r>
      <w:r w:rsidR="00927BA2">
        <w:rPr>
          <w:noProof/>
        </w:rPr>
        <w:t>5</w:t>
      </w:r>
      <w:r>
        <w:fldChar w:fldCharType="end"/>
      </w:r>
      <w:r>
        <w:t xml:space="preserve"> and </w:t>
      </w:r>
      <w:r>
        <w:fldChar w:fldCharType="begin"/>
      </w:r>
      <w:r>
        <w:instrText xml:space="preserve"> REF _Ref67660485 \h </w:instrText>
      </w:r>
      <w:r>
        <w:fldChar w:fldCharType="separate"/>
      </w:r>
      <w:r w:rsidR="00927BA2">
        <w:t xml:space="preserve">Table </w:t>
      </w:r>
      <w:r w:rsidR="00927BA2">
        <w:rPr>
          <w:noProof/>
        </w:rPr>
        <w:t>6</w:t>
      </w:r>
      <w:r>
        <w:fldChar w:fldCharType="end"/>
      </w:r>
      <w:r>
        <w:t xml:space="preserve"> </w:t>
      </w:r>
      <w:r w:rsidRPr="00785C6A">
        <w:t>become s</w:t>
      </w:r>
      <w:r w:rsidR="00C9317F">
        <w:t>ignificant</w:t>
      </w:r>
      <w:r w:rsidRPr="00785C6A">
        <w:t>.</w:t>
      </w:r>
      <w:r w:rsidR="00762FEA">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94948">
        <w:fldChar w:fldCharType="separate"/>
      </w:r>
      <w:r w:rsidRPr="00F945CC" w:rsidR="00C94948">
        <w:rPr>
          <w:noProof/>
        </w:rPr>
        <w:t xml:space="preserve">Grams et al. </w:t>
      </w:r>
      <w:r w:rsidR="00C94948">
        <w:rPr>
          <w:noProof/>
        </w:rPr>
        <w:t>(</w:t>
      </w:r>
      <w:r w:rsidRPr="00F945CC" w:rsidR="00C94948">
        <w:rPr>
          <w:noProof/>
        </w:rPr>
        <w:t>2017)</w:t>
      </w:r>
      <w:r w:rsidR="00C94948">
        <w:fldChar w:fldCharType="end"/>
      </w:r>
      <w:r w:rsidR="00C94948">
        <w:t xml:space="preserve"> </w:t>
      </w:r>
      <w:r w:rsidR="00762FEA">
        <w:t xml:space="preserve">stated that it needs a tenfold PV installed capacity to </w:t>
      </w:r>
      <w:r w:rsidR="00685BCC">
        <w:t>be comparable</w:t>
      </w:r>
      <w:r w:rsidR="00C94948">
        <w:t xml:space="preserve"> with the</w:t>
      </w:r>
      <w:r w:rsidR="00762FEA">
        <w:t xml:space="preserve"> wind turbine power production variability. </w:t>
      </w:r>
      <w:r w:rsidR="00211934">
        <w:t>According to the plans by NECPs</w:t>
      </w:r>
      <w:r w:rsidR="00694E08">
        <w:t>,</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r w:rsidR="009539CC">
        <w:t xml:space="preserve">the </w:t>
      </w:r>
      <w:r w:rsidR="00DF1A99">
        <w:t>variability of 8.5 GW</w:t>
      </w:r>
      <w:r>
        <w:t xml:space="preserve"> (</w:t>
      </w:r>
      <w:r w:rsidRPr="00785C6A">
        <w:t>about 8 to 9 present</w:t>
      </w:r>
      <w:r>
        <w:t>-</w:t>
      </w:r>
      <w:r w:rsidRPr="00785C6A">
        <w:t>day nuclear power plants</w:t>
      </w:r>
      <w:r>
        <w:t>)</w:t>
      </w:r>
      <w:r w:rsidR="00694E08">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C94948">
        <w:fldChar w:fldCharType="separate"/>
      </w:r>
      <w:r w:rsidRPr="00F15422" w:rsidR="00F15422">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w:t>
      </w:r>
      <w:r w:rsidR="00685BCC">
        <w:t>must increase</w:t>
      </w:r>
      <w:r w:rsidR="00405B50">
        <w:t xml:space="preserve"> 19 times </w:t>
      </w:r>
      <w:r w:rsidR="00A2672E">
        <w:t>from 2015 until 2050</w:t>
      </w:r>
      <w:r w:rsidR="00C94948">
        <w:t>.</w:t>
      </w:r>
      <w:r w:rsidR="00A2672E">
        <w:t xml:space="preserve"> </w:t>
      </w:r>
      <w:r w:rsidR="00694E08">
        <w:t>Simultaneously</w:t>
      </w:r>
      <w:r w:rsidR="006A043D">
        <w:t>,</w:t>
      </w:r>
      <w:r w:rsidR="00A2672E">
        <w:t xml:space="preserve"> a </w:t>
      </w:r>
      <w:r w:rsidR="006A043D">
        <w:t>four-fold</w:t>
      </w:r>
      <w:r w:rsidR="00A2672E">
        <w:t xml:space="preserve"> increase is </w:t>
      </w:r>
      <w:r w:rsidR="00685BCC">
        <w:t>estimated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927BA2">
        <w:t xml:space="preserve">Table </w:t>
      </w:r>
      <w:r w:rsidR="00927BA2">
        <w:rPr>
          <w:noProof/>
        </w:rPr>
        <w:t>6</w:t>
      </w:r>
      <w:r>
        <w:fldChar w:fldCharType="end"/>
      </w:r>
      <w:r w:rsidR="003E552C">
        <w:t>)</w:t>
      </w:r>
      <w:r w:rsidR="00694E08">
        <w:t>,</w:t>
      </w:r>
      <w:r w:rsidR="00D94F13">
        <w:t xml:space="preserve"> this could lead to a PV power production variability of 43.8 GW</w:t>
      </w:r>
      <w:r w:rsidR="00BE7019">
        <w:t xml:space="preserve"> in the year 2050</w:t>
      </w:r>
      <w:r w:rsidR="00694E08">
        <w:t>,</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the variability estimates by </w:t>
      </w:r>
      <w:r w:rsidR="00D94F1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94F13">
        <w:fldChar w:fldCharType="separate"/>
      </w:r>
      <w:r w:rsidRPr="00F945CC" w:rsidR="00D94F13">
        <w:rPr>
          <w:noProof/>
        </w:rPr>
        <w:t xml:space="preserve">Grams et al. </w:t>
      </w:r>
      <w:r w:rsidR="00D94F13">
        <w:rPr>
          <w:noProof/>
        </w:rPr>
        <w:t>(</w:t>
      </w:r>
      <w:r w:rsidRPr="00F945CC" w:rsidR="00D94F13">
        <w:rPr>
          <w:noProof/>
        </w:rPr>
        <w:t>2017)</w:t>
      </w:r>
      <w:r w:rsidR="00D94F13">
        <w:fldChar w:fldCharType="end"/>
      </w:r>
      <w:r w:rsidR="00D94F13">
        <w:t xml:space="preserve">. </w:t>
      </w:r>
    </w:p>
    <w:p w:rsidR="00BC78CB" w:rsidP="00781D8D" w:rsidRDefault="00A0175F" w14:paraId="630191FD" w14:textId="1097F818">
      <w:r>
        <w:t>The results suggest that with the current planning strategies for 2030</w:t>
      </w:r>
      <w:r w:rsidR="00694E08">
        <w:t>, energy system operators will need</w:t>
      </w:r>
      <w:r>
        <w:t xml:space="preserve">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w:t>
      </w:r>
      <w:r w:rsidR="00694E08">
        <w:t>electricity production</w:t>
      </w:r>
      <w:r>
        <w:t xml:space="preserve"> to ensure a stable power grid. This study neglected the electricity demand since the focus is on PV power production variability.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Pr="001F5649" w:rsidR="001F5649">
        <w:rPr>
          <w:noProof/>
        </w:rPr>
        <w:t>(Bloomfield et al., 2020; van der Wiel et al., 2019)</w:t>
      </w:r>
      <w:r w:rsidR="00781D8D">
        <w:fldChar w:fldCharType="end"/>
      </w:r>
      <w:r>
        <w:t xml:space="preserve"> analysed the </w:t>
      </w:r>
      <w:r w:rsidR="00694E08">
        <w:t>energy system's stress</w:t>
      </w:r>
      <w:r>
        <w:t xml:space="preserve"> caused by wind and PV production and their dependency on weather. They determined that blocking situations on average have lower than </w:t>
      </w:r>
      <w:r w:rsidR="00694E08">
        <w:t xml:space="preserve">average </w:t>
      </w:r>
      <w:r>
        <w:t xml:space="preserve">power production with wind and PV and higher than </w:t>
      </w:r>
      <w:r w:rsidR="00694E08">
        <w:t>average</w:t>
      </w:r>
      <w:r>
        <w:t xml:space="preserve"> energy demand. Our results suggest that PV power production is contrariwise higher on average during blocking situations. </w:t>
      </w:r>
      <w:r w:rsidR="00BC78CB">
        <w:t>E.g., during the European blocking (WR5)</w:t>
      </w:r>
      <w:r w:rsidR="00694E08">
        <w:t>,</w:t>
      </w:r>
      <w:r w:rsidR="00BC78CB">
        <w:t xml:space="preserve"> PV power production is usually highest</w:t>
      </w:r>
      <w:r w:rsidR="00694E08">
        <w:t>. In contrast,</w:t>
      </w:r>
      <w:r w:rsidR="00BC78CB">
        <w:t xml:space="preserve"> it is lowest for wind power production </w:t>
      </w:r>
      <w:r w:rsidR="00BC78C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BC78CB">
        <w:fldChar w:fldCharType="separate"/>
      </w:r>
      <w:r w:rsidRPr="00F15422" w:rsidR="00F15422">
        <w:rPr>
          <w:noProof/>
        </w:rPr>
        <w:t>(Grams et al., 2017)</w:t>
      </w:r>
      <w:r w:rsidR="00BC78CB">
        <w:fldChar w:fldCharType="end"/>
      </w:r>
      <w:r w:rsidR="00BC78CB">
        <w:t xml:space="preserve">. The stress for the energy system during blocking situations </w:t>
      </w:r>
      <w:r>
        <w:t xml:space="preserve">can be explained by the fact that wind power production is still dominating over PV power production and therefore determines the production pattern. </w:t>
      </w:r>
      <w:r w:rsidR="00781D8D">
        <w:t xml:space="preserve">That highlights the potential to reduce the </w:t>
      </w:r>
      <w:r w:rsidR="00694E08">
        <w:t>energy system's stress</w:t>
      </w:r>
      <w:r w:rsidR="00781D8D">
        <w:t xml:space="preserve"> if PV power production becomes more competitive to wind power production. The anticorrelation between wind and PV power production can</w:t>
      </w:r>
      <w:r w:rsidR="00694E08">
        <w:t xml:space="preserve"> help to</w:t>
      </w:r>
      <w:r w:rsidR="00781D8D">
        <w:t xml:space="preserve"> balance the electricity grid. </w:t>
      </w:r>
    </w:p>
    <w:p w:rsidR="0037658A" w:rsidP="0037658A" w:rsidRDefault="0037658A" w14:paraId="62E2E298" w14:textId="42B95076">
      <w:pPr>
        <w:pStyle w:val="berschrift2"/>
      </w:pPr>
      <w:bookmarkStart w:name="_Toc68517871" w:id="127"/>
      <w:r>
        <w:t>Variability reduction potential</w:t>
      </w:r>
      <w:bookmarkEnd w:id="127"/>
      <w:r>
        <w:t xml:space="preserve"> </w:t>
      </w:r>
    </w:p>
    <w:p w:rsidRPr="00785C6A" w:rsidR="00785C6A" w:rsidP="00785C6A" w:rsidRDefault="00785C6A" w14:paraId="5A50A9A4" w14:textId="0E333541">
      <w:r>
        <w:t xml:space="preserve">In line with other studies, the present work shows that PV power production in Europe undergoes substantial variability on time scales of several days due to weather regimes. Two basic situations can further </w:t>
      </w:r>
      <w:r>
        <w:lastRenderedPageBreak/>
        <w:t>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927BA2">
        <w:t>4.4.1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927BA2">
        <w:t>4.4.4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rsidR="00AF1B05" w:rsidP="008C0197" w:rsidRDefault="002632A3" w14:paraId="5287337F" w14:textId="38BC8723">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r w:rsidR="00AA2F9C">
        <w:t xml:space="preserve">e.g.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rsidR="004608B3" w:rsidP="004608B3" w:rsidRDefault="005B795B" w14:paraId="5014CEC6" w14:textId="7EC00613">
      <w:pPr>
        <w:pStyle w:val="berschrift3"/>
      </w:pPr>
      <w:bookmarkStart w:name="_Toc68517872" w:id="128"/>
      <w:bookmarkStart w:name="_Ref68530432" w:id="129"/>
      <w:r w:rsidRPr="00C72B65">
        <w:t>S</w:t>
      </w:r>
      <w:r>
        <w:t xml:space="preserve">cenario </w:t>
      </w:r>
      <w:r w:rsidRPr="00C72B65">
        <w:t xml:space="preserve">1 – </w:t>
      </w:r>
      <w:r>
        <w:t>Retain PV power production in 2030, but reduce variability</w:t>
      </w:r>
      <w:bookmarkEnd w:id="128"/>
      <w:bookmarkEnd w:id="129"/>
    </w:p>
    <w:p w:rsidR="00CF7341" w:rsidP="008C0197" w:rsidRDefault="00AA2F9C" w14:paraId="06B7B53D" w14:textId="215AB4E5">
      <w:r>
        <w:t xml:space="preserve">The estimates of </w:t>
      </w:r>
      <w:r w:rsidRPr="00716EBD" w:rsidR="00716EBD">
        <w:t>S</w:t>
      </w:r>
      <w:r w:rsidR="00716EBD">
        <w:t>1</w:t>
      </w:r>
      <w:r w:rsidRPr="00716EBD" w:rsid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has </w:t>
      </w:r>
      <w:proofErr w:type="spellStart"/>
      <w:r w:rsidR="006A043D">
        <w:t>to</w:t>
      </w:r>
      <w:proofErr w:type="spell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927BA2">
        <w:t xml:space="preserve">Figure </w:t>
      </w:r>
      <w:r w:rsidR="00927BA2">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Pr="00C424D2" w:rsidR="00C424D2">
        <w:t xml:space="preserve">For spring and </w:t>
      </w:r>
      <w:r w:rsidRPr="00C424D2" w:rsidR="000965C4">
        <w:t>summer,</w:t>
      </w:r>
      <w:r w:rsidRPr="00C424D2" w:rsidR="00C424D2">
        <w:t xml:space="preserve"> </w:t>
      </w:r>
      <w:r w:rsidR="00C424D2">
        <w:t>it</w:t>
      </w:r>
      <w:r w:rsidRPr="00C424D2" w:rsid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927BA2">
        <w:t xml:space="preserve">Figure </w:t>
      </w:r>
      <w:r w:rsidR="00927BA2">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Pr="002C06DC" w:rsidR="007929C8">
        <w:t xml:space="preserve">In </w:t>
      </w:r>
      <w:r w:rsidRPr="002C06DC" w:rsidR="002C06DC">
        <w:t>winter,</w:t>
      </w:r>
      <w:r w:rsidRPr="002C06DC" w:rsidR="007929C8">
        <w:t xml:space="preserve"> </w:t>
      </w:r>
      <w:r w:rsidRPr="002C06DC" w:rsid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rsidR="00A86580" w:rsidP="006A043D" w:rsidRDefault="006A043D" w14:paraId="1F023AB2" w14:textId="30B4ADF1">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w:t>
      </w:r>
      <w:r w:rsidR="00D41082">
        <w:lastRenderedPageBreak/>
        <w:t xml:space="preserve">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w:t>
      </w:r>
      <w:r w:rsidR="00694E08">
        <w:t>,</w:t>
      </w:r>
      <w:r w:rsidR="0074380A">
        <w:t xml:space="preserve"> which does not take electricity demand into account.  </w:t>
      </w:r>
    </w:p>
    <w:p w:rsidR="004608B3" w:rsidP="004608B3" w:rsidRDefault="005B795B" w14:paraId="636AFEAE" w14:textId="5E266036">
      <w:pPr>
        <w:pStyle w:val="berschrift3"/>
      </w:pPr>
      <w:bookmarkStart w:name="_Toc68517873" w:id="130"/>
      <w:r w:rsidRPr="00C72B65">
        <w:t>S</w:t>
      </w:r>
      <w:r>
        <w:t>cenario 2</w:t>
      </w:r>
      <w:r w:rsidRPr="00C72B65">
        <w:t xml:space="preserve"> –</w:t>
      </w:r>
      <w:r>
        <w:t xml:space="preserve"> Retain PV power production in 2050, but reduce variability</w:t>
      </w:r>
      <w:bookmarkEnd w:id="130"/>
    </w:p>
    <w:p w:rsidR="008315D6" w:rsidP="008C0197" w:rsidRDefault="00721353" w14:paraId="79CB933F" w14:textId="66929445">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be balanced.</w:t>
      </w:r>
      <w:r w:rsidR="009C2836">
        <w:t xml:space="preserve"> </w:t>
      </w:r>
      <w:r w:rsidR="0097505F">
        <w:t>As mentioned earlier</w:t>
      </w:r>
      <w:r w:rsidR="00694E08">
        <w:t>, our method reduced</w:t>
      </w:r>
      <w:r w:rsidR="0097505F">
        <w:t xml:space="preserve"> it </w:t>
      </w:r>
      <w:r w:rsidR="00593618">
        <w:t>to</w:t>
      </w:r>
      <w:r w:rsidR="0097505F">
        <w:t xml:space="preserve"> 12.7 GW </w:t>
      </w:r>
      <w:r w:rsidR="00593618">
        <w:t>-</w:t>
      </w:r>
      <w:r w:rsidR="0097505F">
        <w:t xml:space="preserve"> 135.6 GW. </w:t>
      </w:r>
      <w:r w:rsidR="00694E08">
        <w:t>O</w:t>
      </w:r>
      <w:r w:rsidRPr="00593618" w:rsidR="00593618">
        <w:t>ne would need</w:t>
      </w:r>
      <w:r w:rsidR="00593618">
        <w:t xml:space="preserve"> 7 to</w:t>
      </w:r>
      <w:r w:rsidRPr="00593618" w:rsidR="00593618">
        <w:t xml:space="preserve"> 63 </w:t>
      </w:r>
      <w:r w:rsidR="00593618">
        <w:t>nuclear</w:t>
      </w:r>
      <w:r w:rsidRPr="00593618" w:rsidR="00593618">
        <w:t xml:space="preserve"> power plants less if the PV plants are distributed ‘cleverly’</w:t>
      </w:r>
      <w:r w:rsidR="00593618">
        <w:t xml:space="preserve">. </w:t>
      </w:r>
      <w:r w:rsidRPr="0097505F" w:rsid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neglected</w:t>
      </w:r>
      <w:r w:rsidR="00694E08">
        <w:t>,</w:t>
      </w:r>
      <w:r w:rsidR="004D20BF">
        <w:t xml:space="preserve"> and on</w:t>
      </w:r>
      <w:r w:rsidR="00DF7190">
        <w:t>e</w:t>
      </w:r>
      <w:r w:rsidR="004D20BF">
        <w:t xml:space="preserve"> unlimited power grid for Europe is assumed. </w:t>
      </w:r>
      <w:r w:rsidR="00DF7190">
        <w:t>The main reason to do so is that th</w:t>
      </w:r>
      <w:r w:rsidR="00694E08">
        <w:t>is study's focus</w:t>
      </w:r>
      <w:r w:rsidR="00DF7190">
        <w:t xml:space="preserve"> lies in the potential of</w:t>
      </w:r>
      <w:r w:rsidR="003017D4">
        <w:t xml:space="preserve"> reducing</w:t>
      </w:r>
      <w:r w:rsidR="00DF7190">
        <w:t xml:space="preserve"> PV power production variability. There is the basi</w:t>
      </w:r>
      <w:r w:rsidR="009539CC">
        <w:t>c</w:t>
      </w:r>
      <w:r w:rsidR="00DF7190">
        <w:t xml:space="preserve"> information of PV power production variability for </w:t>
      </w:r>
      <w:r w:rsidR="00694E08">
        <w:t>further</w:t>
      </w:r>
      <w:r w:rsidR="00DF7190">
        <w:t xml:space="preserve">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Pr="00DF7190" w:rsid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Pr="00131C70" w:rsidR="00131C70">
        <w:rPr>
          <w:noProof/>
        </w:rPr>
        <w:t>(Bremen, 2010)</w:t>
      </w:r>
      <w:r w:rsidR="00131C70">
        <w:fldChar w:fldCharType="end"/>
      </w:r>
      <w:r w:rsidR="00B93D76">
        <w:t xml:space="preserve">. </w:t>
      </w:r>
    </w:p>
    <w:p w:rsidR="00EB3702" w:rsidP="008C0197" w:rsidRDefault="001D70E3" w14:paraId="4C2949B3" w14:textId="286220DE">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927BA2">
        <w:t xml:space="preserve">Figure </w:t>
      </w:r>
      <w:r w:rsidR="00927BA2">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(e.g.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2D5057">
        <w:t>indicate</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(S2).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927BA2">
        <w:t xml:space="preserve">Figure </w:t>
      </w:r>
      <w:r w:rsidR="00927BA2">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927BA2">
        <w:rPr>
          <w:noProof/>
        </w:rPr>
        <w:t>35</w:t>
      </w:r>
      <w:r w:rsidR="00585686">
        <w:fldChar w:fldCharType="end"/>
      </w:r>
      <w:r w:rsidR="00585686">
        <w:t xml:space="preserve">. </w:t>
      </w:r>
    </w:p>
    <w:p w:rsidR="0083334B" w:rsidP="008C0197" w:rsidRDefault="006B5402" w14:paraId="7166D138" w14:textId="3CB4EBE9">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927BA2">
        <w:t xml:space="preserve">Figure </w:t>
      </w:r>
      <w:r w:rsidR="00927BA2">
        <w:rPr>
          <w:noProof/>
        </w:rPr>
        <w:t>12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EA6AE7">
        <w:t>)</w:t>
      </w:r>
      <w:r w:rsidR="002D5057">
        <w:t>,</w:t>
      </w:r>
      <w:r w:rsidR="00EA6AE7">
        <w:t xml:space="preserve"> where the installed </w:t>
      </w:r>
      <w:r w:rsidR="009D1B25">
        <w:lastRenderedPageBreak/>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rsidR="00E87E9B" w:rsidP="00E87E9B" w:rsidRDefault="005602CF" w14:paraId="0F0BB541" w14:textId="204EF907">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r w:rsidR="00131C70">
        <w:t>as long as</w:t>
      </w:r>
      <w:r w:rsidR="0083334B">
        <w:t xml:space="preserve"> the upper bounds are not hit. </w:t>
      </w:r>
      <w:r w:rsidR="00E4509B">
        <w:t xml:space="preserve">Remarkable is also that the potential of roof-top mounted PV system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Pr="008B5AAC" w:rsid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rsidR="00A673DB" w:rsidP="00A673DB" w:rsidRDefault="005B795B" w14:paraId="0FDAA821" w14:textId="73AB02E8">
      <w:pPr>
        <w:pStyle w:val="berschrift3"/>
      </w:pPr>
      <w:bookmarkStart w:name="_Toc68517874" w:id="131"/>
      <w:r w:rsidRPr="00C72B65">
        <w:t>S</w:t>
      </w:r>
      <w:r>
        <w:t>cenario 3</w:t>
      </w:r>
      <w:r w:rsidRPr="00C72B65">
        <w:t xml:space="preserve"> –</w:t>
      </w:r>
      <w:r w:rsidRPr="00A16BDB">
        <w:t xml:space="preserve"> </w:t>
      </w:r>
      <w:r>
        <w:t>Cost and variability minimization</w:t>
      </w:r>
      <w:bookmarkEnd w:id="131"/>
    </w:p>
    <w:p w:rsidR="00035A9D" w:rsidP="003D0E2D" w:rsidRDefault="003D0E2D" w14:paraId="4205B94E" w14:textId="3895D638">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927BA2">
        <w:t xml:space="preserve">Figure </w:t>
      </w:r>
      <w:r w:rsidR="00927BA2">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Greece and Spain) </w:t>
      </w:r>
      <w:r w:rsidR="00035A9D">
        <w:t xml:space="preserve">also </w:t>
      </w:r>
      <w:r w:rsidR="00FB102C">
        <w:t>show</w:t>
      </w:r>
      <w:r w:rsidR="00035A9D">
        <w:t xml:space="preserve"> its limit. </w:t>
      </w:r>
    </w:p>
    <w:p w:rsidR="003D0E2D" w:rsidP="00035A9D" w:rsidRDefault="00035A9D" w14:paraId="0E7B8364" w14:textId="61B6DFE4">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927BA2">
        <w:t xml:space="preserve">Figure </w:t>
      </w:r>
      <w:r w:rsidR="00927BA2">
        <w:rPr>
          <w:noProof/>
        </w:rPr>
        <w:t>14</w:t>
      </w:r>
      <w:r w:rsidR="00086A99">
        <w:fldChar w:fldCharType="end"/>
      </w:r>
      <w:r w:rsidR="00086A99">
        <w:t xml:space="preserve"> (right plot)</w:t>
      </w:r>
      <w:r w:rsidR="002D5057">
        <w:t>,</w:t>
      </w:r>
      <w:r w:rsidR="00086A99">
        <w:t xml:space="preserve"> where nearly all Southern countries are at their upper bound. </w:t>
      </w:r>
    </w:p>
    <w:p w:rsidR="008B52B3" w:rsidP="008B52B3" w:rsidRDefault="005B795B" w14:paraId="48756C66" w14:textId="0CA8E160">
      <w:pPr>
        <w:pStyle w:val="berschrift3"/>
      </w:pPr>
      <w:bookmarkStart w:name="_Toc68517875" w:id="132"/>
      <w:bookmarkStart w:name="_Ref68530439" w:id="133"/>
      <w:r w:rsidRPr="00C72B65">
        <w:t>S</w:t>
      </w:r>
      <w:r>
        <w:t>cenario 4</w:t>
      </w:r>
      <w:r w:rsidRPr="00C72B65">
        <w:t xml:space="preserve"> –</w:t>
      </w:r>
      <w:r w:rsidRPr="00A16BDB">
        <w:t xml:space="preserve"> </w:t>
      </w:r>
      <w:r>
        <w:t>Coverage of country-specific electricity consumption</w:t>
      </w:r>
      <w:bookmarkEnd w:id="132"/>
      <w:bookmarkEnd w:id="133"/>
    </w:p>
    <w:p w:rsidR="00003E10" w:rsidP="00D60993" w:rsidRDefault="00D60993" w14:paraId="47EE8AE2" w14:textId="1323DB76">
      <w:r>
        <w:t>The enforcement of a flatter distribution in S4</w:t>
      </w:r>
      <w:r w:rsidR="00934E00">
        <w:t>,</w:t>
      </w:r>
      <w:r>
        <w:t xml:space="preserve"> by the constraint</w:t>
      </w:r>
      <w:r w:rsidR="00BA6AC6">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Pr="009969F7" w:rsidR="00003E10">
        <w:t>that 13</w:t>
      </w:r>
      <w:r w:rsidRPr="009969F7" w:rsidR="009969F7">
        <w:t>.5</w:t>
      </w:r>
      <w:r w:rsidRPr="009969F7" w:rsidR="00003E10">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w:t>
      </w:r>
      <w:r w:rsidR="00641952">
        <w:lastRenderedPageBreak/>
        <w:t xml:space="preserve">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rsidR="0032219E" w:rsidP="0032219E" w:rsidRDefault="0094161D" w14:paraId="36548FCC" w14:textId="5B373BDB">
      <w:pPr>
        <w:pStyle w:val="berschrift1"/>
      </w:pPr>
      <w:bookmarkStart w:name="_Toc68517876" w:id="134"/>
      <w:r>
        <w:t>Concl</w:t>
      </w:r>
      <w:r w:rsidR="0032219E">
        <w:t>usion</w:t>
      </w:r>
      <w:bookmarkEnd w:id="134"/>
    </w:p>
    <w:p w:rsidR="00DA35A9" w:rsidP="000A23E7" w:rsidRDefault="004D43E4" w14:paraId="0DFBC8F1" w14:textId="72B1BD9C">
      <w:r w:rsidR="004D43E4">
        <w:rPr/>
        <w:t xml:space="preserve">The </w:t>
      </w:r>
      <w:r w:rsidR="004D43E4">
        <w:rPr/>
        <w:t>growth</w:t>
      </w:r>
      <w:r w:rsidR="004D43E4">
        <w:rPr/>
        <w:t xml:space="preserve"> </w:t>
      </w:r>
      <w:r w:rsidR="008816F7">
        <w:rPr/>
        <w:t>of</w:t>
      </w:r>
      <w:r w:rsidR="004D43E4">
        <w:rPr/>
        <w:t xml:space="preserve"> </w:t>
      </w:r>
      <w:r w:rsidR="004D43E4">
        <w:rPr/>
        <w:t>installed PV capacity</w:t>
      </w:r>
      <w:r w:rsidR="004D43E4">
        <w:rPr/>
        <w:t xml:space="preserve"> </w:t>
      </w:r>
      <w:r w:rsidR="008816F7">
        <w:rPr/>
        <w:t xml:space="preserve">increases </w:t>
      </w:r>
      <w:r w:rsidR="004D43E4">
        <w:rPr/>
        <w:t>power production</w:t>
      </w:r>
      <w:r w:rsidR="008816F7">
        <w:rPr/>
        <w:t xml:space="preserve"> variability</w:t>
      </w:r>
      <w:r w:rsidR="004D43E4">
        <w:rPr/>
        <w:t xml:space="preserve"> </w:t>
      </w:r>
      <w:r w:rsidR="008816F7">
        <w:rPr/>
        <w:t>because of its weather dependent production pattern</w:t>
      </w:r>
      <w:r w:rsidR="0035194F">
        <w:rPr/>
        <w:t>. I</w:t>
      </w:r>
      <w:r w:rsidR="004D43E4">
        <w:rPr/>
        <w:t>ts</w:t>
      </w:r>
      <w:r w:rsidR="0035194F">
        <w:rPr/>
        <w:t xml:space="preserve"> current and future impact on the energy system is crucial for transmission system operators to balance</w:t>
      </w:r>
      <w:r w:rsidR="008816F7">
        <w:rPr/>
        <w:t xml:space="preserve"> the</w:t>
      </w:r>
      <w:r w:rsidR="0035194F">
        <w:rPr/>
        <w:t xml:space="preserve"> power grid. </w:t>
      </w:r>
      <w:r w:rsidR="00DA35A9">
        <w:rPr/>
        <w:t xml:space="preserve">We have assessed </w:t>
      </w:r>
      <w:r w:rsidR="0035194F">
        <w:rPr/>
        <w:t>pres</w:t>
      </w:r>
      <w:r w:rsidR="00DA35A9">
        <w:rPr/>
        <w:t xml:space="preserve">ent PV power production variability in Europe based on weather regime classification with 500 </w:t>
      </w:r>
      <w:proofErr w:type="spellStart"/>
      <w:r w:rsidR="00DA35A9">
        <w:rPr/>
        <w:t>hPa</w:t>
      </w:r>
      <w:proofErr w:type="spellEnd"/>
      <w:r w:rsidR="00DA35A9">
        <w:rPr/>
        <w:t xml:space="preserve"> geopotential height</w:t>
      </w:r>
      <w:r w:rsidR="003B3C36">
        <w:rPr/>
        <w:t xml:space="preserve"> fields</w:t>
      </w:r>
      <w:r w:rsidR="00DA35A9">
        <w:rPr/>
        <w:t xml:space="preserve"> from ERA5 and country-specific PV capacity factors by </w:t>
      </w:r>
      <w:proofErr w:type="spellStart"/>
      <w:r w:rsidR="00DA35A9">
        <w:rPr/>
        <w:t>renewables.ninja</w:t>
      </w:r>
      <w:proofErr w:type="spellEnd"/>
      <w:r w:rsidR="00DA35A9">
        <w:rPr/>
        <w:t xml:space="preserve">. Using the </w:t>
      </w:r>
      <w:commentRangeStart w:id="2020916618"/>
      <w:del w:author="Wohland  Jan" w:date="2021-04-15T09:31:11.778Z" w:id="1140766337">
        <w:r w:rsidDel="00DA35A9">
          <w:delText>N</w:delText>
        </w:r>
      </w:del>
      <w:ins w:author="Wohland  Jan" w:date="2021-04-15T09:31:11.908Z" w:id="71353672">
        <w:r w:rsidR="21FB8F45">
          <w:t>n</w:t>
        </w:r>
      </w:ins>
      <w:r w:rsidR="00DA35A9">
        <w:rPr/>
        <w:t>ational energy and climate plans</w:t>
      </w:r>
      <w:commentRangeEnd w:id="2020916618"/>
      <w:r>
        <w:rPr>
          <w:rStyle w:val="CommentReference"/>
        </w:rPr>
        <w:commentReference w:id="2020916618"/>
      </w:r>
      <w:r w:rsidR="00DA35A9">
        <w:rPr/>
        <w:t xml:space="preserve"> of European countries, we have </w:t>
      </w:r>
      <w:del w:author="Wohland  Jan" w:date="2021-04-15T09:32:20.787Z" w:id="987405908">
        <w:r w:rsidDel="00DA35A9">
          <w:delText>shown where the</w:delText>
        </w:r>
      </w:del>
      <w:ins w:author="Wohland  Jan" w:date="2021-04-15T09:32:22.054Z" w:id="607988931">
        <w:r w:rsidR="6031ABCC">
          <w:t>quantified</w:t>
        </w:r>
      </w:ins>
      <w:r w:rsidR="00DA35A9">
        <w:rPr/>
        <w:t xml:space="preserve"> PV power production variability </w:t>
      </w:r>
      <w:del w:author="Wohland  Jan" w:date="2021-04-15T09:32:27.541Z" w:id="1647183985">
        <w:r w:rsidDel="00DA35A9">
          <w:delText xml:space="preserve">is heading for </w:delText>
        </w:r>
      </w:del>
      <w:ins w:author="Wohland  Jan" w:date="2021-04-15T09:32:27.828Z" w:id="869594510">
        <w:r w:rsidR="142DB70F">
          <w:t xml:space="preserve">in </w:t>
        </w:r>
      </w:ins>
      <w:r w:rsidR="00DA35A9">
        <w:rPr/>
        <w:t xml:space="preserve">2030. Also, estimates for 2050 have been calculated based on different </w:t>
      </w:r>
      <w:r w:rsidR="00F7328D">
        <w:rPr/>
        <w:t>fossil-free electricity-producing future scenarios</w:t>
      </w:r>
      <w:r w:rsidR="00DA35A9">
        <w:rPr/>
        <w:t>.</w:t>
      </w:r>
      <w:r w:rsidR="003B3C36">
        <w:rPr/>
        <w:t xml:space="preserve"> This fulfils the first aim of this study to assess current and project future PV power production variabilities.</w:t>
      </w:r>
      <w:r w:rsidR="00B66BA4">
        <w:rPr/>
        <w:t xml:space="preserve"> </w:t>
      </w:r>
      <w:ins w:author="Wohland  Jan" w:date="2021-04-15T09:33:44.597Z" w:id="1751324571">
        <w:r w:rsidR="21E0681B">
          <w:t xml:space="preserve">Moreover, </w:t>
        </w:r>
      </w:ins>
      <w:del w:author="Wohland  Jan" w:date="2021-04-15T09:33:45.05Z" w:id="1527641526">
        <w:r w:rsidDel="00B66BA4">
          <w:delText>W</w:delText>
        </w:r>
      </w:del>
      <w:ins w:author="Wohland  Jan" w:date="2021-04-15T09:33:45.895Z" w:id="563315224">
        <w:r w:rsidR="20ACC048">
          <w:t>w</w:t>
        </w:r>
      </w:ins>
      <w:r w:rsidR="00B66BA4">
        <w:rPr/>
        <w:t>e have achieved t</w:t>
      </w:r>
      <w:r w:rsidR="00E27282">
        <w:rPr/>
        <w:t>h</w:t>
      </w:r>
      <w:r w:rsidR="00F7328D">
        <w:rPr/>
        <w:t>e</w:t>
      </w:r>
      <w:r w:rsidR="00E27282">
        <w:rPr/>
        <w:t xml:space="preserve"> study's second aim by introducing </w:t>
      </w:r>
      <w:r w:rsidR="00DA35A9">
        <w:rPr/>
        <w:t>a method based on linear least-square optimization</w:t>
      </w:r>
      <w:r w:rsidR="00B66BA4">
        <w:rPr/>
        <w:t>,</w:t>
      </w:r>
      <w:r w:rsidR="00DA35A9">
        <w:rPr/>
        <w:t xml:space="preserve"> showing the potential of reducing PV power production variability</w:t>
      </w:r>
      <w:r w:rsidR="00D960B0">
        <w:rPr/>
        <w:t xml:space="preserve"> with a </w:t>
      </w:r>
      <w:commentRangeStart w:id="323142179"/>
      <w:r w:rsidR="00D960B0">
        <w:rPr/>
        <w:t xml:space="preserve">clever </w:t>
      </w:r>
      <w:commentRangeEnd w:id="323142179"/>
      <w:r>
        <w:rPr>
          <w:rStyle w:val="CommentReference"/>
        </w:rPr>
        <w:commentReference w:id="323142179"/>
      </w:r>
      <w:r w:rsidR="00D960B0">
        <w:rPr/>
        <w:t>distribution of PV systems</w:t>
      </w:r>
      <w:r w:rsidR="00A00657">
        <w:rPr/>
        <w:t xml:space="preserve"> within Europe</w:t>
      </w:r>
      <w:r w:rsidR="00DA35A9">
        <w:rPr/>
        <w:t xml:space="preserve">. </w:t>
      </w:r>
      <w:r w:rsidR="00B66BA4">
        <w:rPr/>
        <w:t xml:space="preserve">With this method, we have extended the study by </w:t>
      </w:r>
      <w:r>
        <w:fldChar w:fldCharType="begin" w:fldLock="true"/>
      </w:r>
      <w:r>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F82884D" w:rsidR="00B66BA4">
        <w:rPr>
          <w:noProof/>
        </w:rPr>
        <w:t xml:space="preserve">Grams et al. </w:t>
      </w:r>
      <w:r w:rsidRPr="0F82884D" w:rsidR="00B66BA4">
        <w:rPr>
          <w:noProof/>
        </w:rPr>
        <w:t>(</w:t>
      </w:r>
      <w:r w:rsidRPr="0F82884D" w:rsidR="00B66BA4">
        <w:rPr>
          <w:noProof/>
        </w:rPr>
        <w:t>2017)</w:t>
      </w:r>
      <w:r>
        <w:fldChar w:fldCharType="end"/>
      </w:r>
      <w:r w:rsidR="00B66BA4">
        <w:rPr/>
        <w:t xml:space="preserve"> first by </w:t>
      </w:r>
      <w:proofErr w:type="spellStart"/>
      <w:r w:rsidR="00B66BA4">
        <w:rPr/>
        <w:t>analyzing</w:t>
      </w:r>
      <w:proofErr w:type="spellEnd"/>
      <w:r w:rsidR="00B66BA4">
        <w:rPr/>
        <w:t xml:space="preserve"> PV power production instead of wind</w:t>
      </w:r>
      <w:r w:rsidR="009C2843">
        <w:rPr/>
        <w:t xml:space="preserve">. Second, </w:t>
      </w:r>
      <w:commentRangeStart w:id="535280972"/>
      <w:r w:rsidR="009C2843">
        <w:rPr/>
        <w:t>it</w:t>
      </w:r>
      <w:commentRangeEnd w:id="535280972"/>
      <w:r>
        <w:rPr>
          <w:rStyle w:val="CommentReference"/>
        </w:rPr>
        <w:commentReference w:id="535280972"/>
      </w:r>
      <w:r w:rsidR="009C2843">
        <w:rPr/>
        <w:t xml:space="preserve"> uses a more sophisticated method to find a distribution that</w:t>
      </w:r>
      <w:r w:rsidR="00B66BA4">
        <w:rPr/>
        <w:t xml:space="preserve"> reduces the power production variability. </w:t>
      </w:r>
      <w:r w:rsidR="00DA35A9">
        <w:rPr/>
        <w:t>To our knowledge, this is the first study to examine</w:t>
      </w:r>
      <w:r w:rsidR="00DA35A9">
        <w:rPr/>
        <w:t xml:space="preserve"> PV power production variability potential with a distribution of PV systems within Europe</w:t>
      </w:r>
      <w:r w:rsidR="004B2EF5">
        <w:rPr/>
        <w:t xml:space="preserve"> based on weather regime classification and linear least-square optimization</w:t>
      </w:r>
      <w:r w:rsidR="00DA35A9">
        <w:rPr/>
        <w:t>.</w:t>
      </w:r>
    </w:p>
    <w:p w:rsidR="000A23E7" w:rsidP="00DA35A9" w:rsidRDefault="00DA35A9" w14:paraId="757DDBC9" w14:textId="49168A78">
      <w:pPr>
        <w:pStyle w:val="berschrift2"/>
      </w:pPr>
      <w:bookmarkStart w:name="_Toc68517877" w:id="135"/>
      <w:r>
        <w:t>Core findings</w:t>
      </w:r>
      <w:bookmarkEnd w:id="135"/>
    </w:p>
    <w:p w:rsidR="00DC7938" w:rsidP="00DC7938" w:rsidRDefault="00DB27BD" w14:paraId="228DB1A3" w14:textId="4B7AD27F" w14:noSpellErr="1">
      <w:r w:rsidR="00DB27BD">
        <w:rPr/>
        <w:t>We</w:t>
      </w:r>
      <w:r w:rsidR="002C7B35">
        <w:rPr/>
        <w:t xml:space="preserve"> have</w:t>
      </w:r>
      <w:r w:rsidR="00DB27BD">
        <w:rPr/>
        <w:t xml:space="preserve"> estimate</w:t>
      </w:r>
      <w:r w:rsidR="002C7B35">
        <w:rPr/>
        <w:t>d</w:t>
      </w:r>
      <w:r w:rsidR="00DB27BD">
        <w:rPr/>
        <w:t xml:space="preserve"> that already in 2030, the change in PV power production from one weather regime to another could increase to up to 8.5 GW. </w:t>
      </w:r>
      <w:r w:rsidR="00CC1090">
        <w:rPr/>
        <w:t xml:space="preserve">A variability of 8.5 GW implies that </w:t>
      </w:r>
      <w:r w:rsidR="009947A3">
        <w:rPr/>
        <w:t xml:space="preserve">other power plants </w:t>
      </w:r>
      <w:r w:rsidR="005276FE">
        <w:rPr/>
        <w:t xml:space="preserve">or </w:t>
      </w:r>
      <w:r w:rsidR="005276FE">
        <w:rPr/>
        <w:t xml:space="preserve">storage facilities </w:t>
      </w:r>
      <w:r w:rsidR="000A297D">
        <w:rPr/>
        <w:t>must</w:t>
      </w:r>
      <w:r w:rsidR="00CC1090">
        <w:rPr/>
        <w:t xml:space="preserve"> produce this el</w:t>
      </w:r>
      <w:r w:rsidR="009947A3">
        <w:rPr/>
        <w:t>ectrici</w:t>
      </w:r>
      <w:r w:rsidR="00CC1090">
        <w:rPr/>
        <w:t xml:space="preserve">ty </w:t>
      </w:r>
      <w:r w:rsidR="000A297D">
        <w:rPr/>
        <w:t>to</w:t>
      </w:r>
      <w:r w:rsidR="00CC1090">
        <w:rPr/>
        <w:t xml:space="preserve"> balance the power grid.</w:t>
      </w:r>
      <w:r w:rsidR="009947A3">
        <w:rPr/>
        <w:t xml:space="preserve"> For instance, roughly </w:t>
      </w:r>
      <w:r w:rsidR="00030FD3">
        <w:rPr/>
        <w:t>eight</w:t>
      </w:r>
      <w:r w:rsidR="009947A3">
        <w:rPr/>
        <w:t xml:space="preserve"> nuclear power plants. </w:t>
      </w:r>
      <w:r w:rsidR="00DC7938">
        <w:rPr/>
        <w:t xml:space="preserve">We </w:t>
      </w:r>
      <w:r w:rsidR="002C7B35">
        <w:rPr/>
        <w:t xml:space="preserve">have </w:t>
      </w:r>
      <w:r w:rsidR="00DC7938">
        <w:rPr/>
        <w:t>show</w:t>
      </w:r>
      <w:r w:rsidR="002C7B35">
        <w:rPr/>
        <w:t>n</w:t>
      </w:r>
      <w:r w:rsidR="00DC7938">
        <w:rPr/>
        <w:t xml:space="preserve"> that under the condition of an unlimited power grid (transmission), a South-eastern/North-western</w:t>
      </w:r>
      <w:r w:rsidR="002C7B35">
        <w:rPr/>
        <w:t xml:space="preserve"> distribution of PV systems in Europe</w:t>
      </w:r>
      <w:r w:rsidR="00DC7938">
        <w:rPr/>
        <w:t xml:space="preserve"> can reduce this variability by roughly 40% to 5.2GW</w:t>
      </w:r>
      <w:r w:rsidR="00D6765F">
        <w:rPr/>
        <w:t xml:space="preserve"> (scenario S1, page </w:t>
      </w:r>
      <w:r>
        <w:fldChar w:fldCharType="begin"/>
      </w:r>
      <w:r>
        <w:instrText xml:space="preserve"> PAGEREF _Ref68530310 \h </w:instrText>
      </w:r>
      <w:r>
        <w:fldChar w:fldCharType="separate"/>
      </w:r>
      <w:r w:rsidRPr="0F82884D" w:rsidR="00927BA2">
        <w:rPr>
          <w:noProof/>
        </w:rPr>
        <w:t>33</w:t>
      </w:r>
      <w:r>
        <w:fldChar w:fldCharType="end"/>
      </w:r>
      <w:r w:rsidR="00D6765F">
        <w:rPr/>
        <w:t>)</w:t>
      </w:r>
      <w:r w:rsidR="00DC7938">
        <w:rPr/>
        <w:t xml:space="preserve">. </w:t>
      </w:r>
      <w:commentRangeStart w:id="708555232"/>
      <w:r w:rsidR="0003747D">
        <w:rPr/>
        <w:t>Furthermore</w:t>
      </w:r>
      <w:r w:rsidR="002C7B35">
        <w:rPr/>
        <w:t>,</w:t>
      </w:r>
      <w:r w:rsidR="0003747D">
        <w:rPr/>
        <w:t xml:space="preserve"> </w:t>
      </w:r>
      <w:r w:rsidR="00AC63EA">
        <w:rPr/>
        <w:t>the investigations show</w:t>
      </w:r>
      <w:r w:rsidR="002C7B35">
        <w:rPr/>
        <w:t xml:space="preserve"> that lowering PV power production variability is not exclusively on the cost's expense.</w:t>
      </w:r>
      <w:commentRangeEnd w:id="708555232"/>
      <w:r>
        <w:rPr>
          <w:rStyle w:val="CommentReference"/>
        </w:rPr>
        <w:commentReference w:id="708555232"/>
      </w:r>
      <w:r w:rsidR="002C7B35">
        <w:rPr/>
        <w:t xml:space="preserve"> </w:t>
      </w:r>
      <w:r w:rsidR="00D6765F">
        <w:rPr/>
        <w:t>It</w:t>
      </w:r>
      <w:r w:rsidR="002C7B35">
        <w:rPr/>
        <w:t xml:space="preserve"> is feasible to reduce the variability</w:t>
      </w:r>
      <w:r w:rsidR="00D6765F">
        <w:rPr/>
        <w:t xml:space="preserve"> projected to 2030</w:t>
      </w:r>
      <w:r w:rsidR="002C7B35">
        <w:rPr/>
        <w:t xml:space="preserve"> by roughly 30% with 9% less installed PV capacity</w:t>
      </w:r>
      <w:r w:rsidR="00D6765F">
        <w:rPr/>
        <w:t xml:space="preserve"> (scenario S3-1, page </w:t>
      </w:r>
      <w:r>
        <w:fldChar w:fldCharType="begin"/>
      </w:r>
      <w:r>
        <w:instrText xml:space="preserve"> PAGEREF _Ref67995338 \h </w:instrText>
      </w:r>
      <w:r>
        <w:fldChar w:fldCharType="separate"/>
      </w:r>
      <w:r w:rsidRPr="0F82884D" w:rsidR="00927BA2">
        <w:rPr>
          <w:noProof/>
        </w:rPr>
        <w:t>40</w:t>
      </w:r>
      <w:r>
        <w:fldChar w:fldCharType="end"/>
      </w:r>
      <w:r w:rsidR="00D6765F">
        <w:rPr/>
        <w:t>). Finally, we have demonstrated that even in an enforced flatter distribution of PV systems by minimal inland production of electricity with PV, a</w:t>
      </w:r>
      <w:r w:rsidR="008816F7">
        <w:rPr/>
        <w:t xml:space="preserve"> significant</w:t>
      </w:r>
      <w:r w:rsidR="00D6765F">
        <w:rPr/>
        <w:t xml:space="preserve"> reduction in variability is still possible</w:t>
      </w:r>
      <w:r w:rsidR="00F7328D">
        <w:rPr/>
        <w:t xml:space="preserve"> (scenario S4, page </w:t>
      </w:r>
      <w:r>
        <w:fldChar w:fldCharType="begin"/>
      </w:r>
      <w:r>
        <w:instrText xml:space="preserve"> PAGEREF _Ref67998346 \h </w:instrText>
      </w:r>
      <w:r>
        <w:fldChar w:fldCharType="separate"/>
      </w:r>
      <w:r w:rsidRPr="0F82884D" w:rsidR="00927BA2">
        <w:rPr>
          <w:noProof/>
        </w:rPr>
        <w:t>41</w:t>
      </w:r>
      <w:r>
        <w:fldChar w:fldCharType="end"/>
      </w:r>
      <w:r w:rsidR="00F7328D">
        <w:rPr/>
        <w:t>)</w:t>
      </w:r>
      <w:r w:rsidR="00D6765F">
        <w:rPr/>
        <w:t xml:space="preserve">. </w:t>
      </w:r>
    </w:p>
    <w:p w:rsidR="008375E9" w:rsidP="008375E9" w:rsidRDefault="00A1488A" w14:paraId="701D2723" w14:textId="72514629">
      <w:r w:rsidR="00A1488A">
        <w:rPr/>
        <w:t>The</w:t>
      </w:r>
      <w:r w:rsidR="00A00657">
        <w:rPr/>
        <w:t xml:space="preserve"> installed</w:t>
      </w:r>
      <w:r w:rsidR="00647AE3">
        <w:rPr/>
        <w:t xml:space="preserve"> PV capacity </w:t>
      </w:r>
      <w:commentRangeStart w:id="728358224"/>
      <w:r w:rsidR="00647AE3">
        <w:rPr/>
        <w:t>must</w:t>
      </w:r>
      <w:commentRangeEnd w:id="728358224"/>
      <w:r>
        <w:rPr>
          <w:rStyle w:val="CommentReference"/>
        </w:rPr>
        <w:commentReference w:id="728358224"/>
      </w:r>
      <w:r w:rsidR="00647AE3">
        <w:rPr/>
        <w:t xml:space="preserve"> increase massively towards 2050 i</w:t>
      </w:r>
      <w:r w:rsidR="008375E9">
        <w:rPr/>
        <w:t xml:space="preserve">f we want to achieve </w:t>
      </w:r>
      <w:r w:rsidR="00647AE3">
        <w:rPr/>
        <w:t>a fossil-free electricity-producing Europe</w:t>
      </w:r>
      <w:r w:rsidR="008375E9">
        <w:rPr/>
        <w:t>.</w:t>
      </w:r>
      <w:r w:rsidR="00BB1979">
        <w:rPr/>
        <w:t xml:space="preserve"> </w:t>
      </w:r>
      <w:del w:author="Wohland  Jan" w:date="2021-04-15T09:41:21.876Z" w:id="2042898412">
        <w:r w:rsidDel="008816F7">
          <w:delText>And so will the</w:delText>
        </w:r>
      </w:del>
      <w:ins w:author="Wohland  Jan" w:date="2021-04-15T09:41:25.998Z" w:id="1152726305">
        <w:r w:rsidR="76AE51ED">
          <w:t>As a consequence</w:t>
        </w:r>
        <w:r w:rsidR="76AE51ED">
          <w:t>,</w:t>
        </w:r>
      </w:ins>
      <w:r w:rsidR="008816F7">
        <w:rPr/>
        <w:t xml:space="preserve"> PV power production variability</w:t>
      </w:r>
      <w:ins w:author="Wohland  Jan" w:date="2021-04-15T09:41:37.932Z" w:id="444148907">
        <w:r w:rsidR="008C21F3">
          <w:t xml:space="preserve"> will also grow</w:t>
        </w:r>
      </w:ins>
      <w:r w:rsidR="008816F7">
        <w:rPr/>
        <w:t xml:space="preserve">. </w:t>
      </w:r>
      <w:r w:rsidR="00BB1979">
        <w:rPr/>
        <w:t xml:space="preserve">We have estimated the maximum variability with different scenarios </w:t>
      </w:r>
      <w:r w:rsidR="00A00657">
        <w:rPr/>
        <w:t xml:space="preserve">in 2050 </w:t>
      </w:r>
      <w:r w:rsidR="00BB1979">
        <w:rPr/>
        <w:t>from 20.1 GW up to 198.6 GW</w:t>
      </w:r>
      <w:r w:rsidR="005276FE">
        <w:rPr/>
        <w:t xml:space="preserve"> (scenario S2, page</w:t>
      </w:r>
      <w:r w:rsidR="00927BA2">
        <w:rPr/>
        <w:t xml:space="preserve"> </w:t>
      </w:r>
      <w:r>
        <w:fldChar w:fldCharType="begin"/>
      </w:r>
      <w:r>
        <w:instrText xml:space="preserve"> PAGEREF _Ref68530341 \h </w:instrText>
      </w:r>
      <w:r>
        <w:fldChar w:fldCharType="separate"/>
      </w:r>
      <w:r w:rsidRPr="0F82884D" w:rsidR="00927BA2">
        <w:rPr>
          <w:noProof/>
        </w:rPr>
        <w:t>37</w:t>
      </w:r>
      <w:r>
        <w:fldChar w:fldCharType="end"/>
      </w:r>
      <w:r w:rsidR="005276FE">
        <w:rPr/>
        <w:t>)</w:t>
      </w:r>
      <w:r w:rsidR="0035194F">
        <w:rPr/>
        <w:t xml:space="preserve">. </w:t>
      </w:r>
      <w:r w:rsidR="008816F7">
        <w:rPr/>
        <w:t>A</w:t>
      </w:r>
      <w:r w:rsidR="0035194F">
        <w:rPr/>
        <w:t xml:space="preserve"> distribution found with the linear </w:t>
      </w:r>
      <w:proofErr w:type="gramStart"/>
      <w:r w:rsidR="0035194F">
        <w:rPr/>
        <w:t>least-square</w:t>
      </w:r>
      <w:proofErr w:type="gramEnd"/>
      <w:r w:rsidR="0035194F">
        <w:rPr/>
        <w:t xml:space="preserve"> </w:t>
      </w:r>
      <w:proofErr w:type="gramStart"/>
      <w:r w:rsidR="0035194F">
        <w:rPr/>
        <w:t>optimization</w:t>
      </w:r>
      <w:proofErr w:type="gramEnd"/>
      <w:r w:rsidR="0035194F">
        <w:rPr/>
        <w:t xml:space="preserve"> </w:t>
      </w:r>
      <w:del w:author="Wohland  Jan" w:date="2021-04-15T09:41:49.625Z" w:id="423416213">
        <w:r w:rsidDel="00463582">
          <w:delText xml:space="preserve">could </w:delText>
        </w:r>
      </w:del>
      <w:r w:rsidR="00463582">
        <w:rPr/>
        <w:t>reduce</w:t>
      </w:r>
      <w:ins w:author="Wohland  Jan" w:date="2021-04-15T09:41:52.107Z" w:id="1521725026">
        <w:r w:rsidR="477E9607">
          <w:t>d</w:t>
        </w:r>
      </w:ins>
      <w:r w:rsidR="00D360C0">
        <w:rPr/>
        <w:t xml:space="preserve"> </w:t>
      </w:r>
      <w:r w:rsidR="008816F7">
        <w:rPr/>
        <w:t>the maximum variability</w:t>
      </w:r>
      <w:r w:rsidR="0035194F">
        <w:rPr/>
        <w:t xml:space="preserve"> </w:t>
      </w:r>
      <w:r w:rsidR="00D360C0">
        <w:rPr/>
        <w:t xml:space="preserve">by 7.4 </w:t>
      </w:r>
      <w:del w:author="Wohland  Jan" w:date="2021-04-15T09:42:33.83Z" w:id="1136549848">
        <w:r w:rsidDel="00D360C0">
          <w:delText xml:space="preserve">up </w:delText>
        </w:r>
      </w:del>
      <w:r w:rsidR="00D360C0">
        <w:rPr/>
        <w:t>to 63 GW</w:t>
      </w:r>
      <w:ins w:author="Wohland  Jan" w:date="2021-04-15T09:42:50.679Z" w:id="375727890">
        <w:r w:rsidR="26D108A0">
          <w:t>, depending on scen</w:t>
        </w:r>
        <w:r w:rsidR="26D108A0">
          <w:t>ario choice</w:t>
        </w:r>
      </w:ins>
      <w:r w:rsidR="00D360C0">
        <w:rPr/>
        <w:t xml:space="preserve">. </w:t>
      </w:r>
      <w:del w:author="Wohland  Jan" w:date="2021-04-15T09:43:25.107Z" w:id="233720084">
        <w:r w:rsidDel="00D360C0">
          <w:delText>Or to come back to our already used example:</w:delText>
        </w:r>
        <w:r w:rsidDel="00A00657">
          <w:delText xml:space="preserve"> </w:delText>
        </w:r>
      </w:del>
      <w:ins w:author="Wohland  Jan" w:date="2021-04-15T09:43:38.694Z" w:id="787675943">
        <w:r w:rsidR="2F70D2DD">
          <w:t xml:space="preserve">This reduction corresponds to between </w:t>
        </w:r>
      </w:ins>
      <w:del w:author="Wohland  Jan" w:date="2021-04-15T09:43:40.728Z" w:id="1159973307">
        <w:r w:rsidDel="00A00657">
          <w:delText>roughly</w:delText>
        </w:r>
        <w:r w:rsidDel="00D360C0">
          <w:delText xml:space="preserve"> </w:delText>
        </w:r>
      </w:del>
      <w:r w:rsidR="00A00657">
        <w:rPr/>
        <w:t>seven</w:t>
      </w:r>
      <w:r w:rsidR="00D360C0">
        <w:rPr/>
        <w:t xml:space="preserve"> </w:t>
      </w:r>
      <w:del w:author="Wohland  Jan" w:date="2021-04-15T09:43:43.849Z" w:id="788149645">
        <w:r w:rsidDel="00D360C0">
          <w:delText>up to</w:delText>
        </w:r>
      </w:del>
      <w:ins w:author="Wohland  Jan" w:date="2021-04-15T09:43:44.294Z" w:id="420910419">
        <w:r w:rsidR="35D76941">
          <w:t>and</w:t>
        </w:r>
      </w:ins>
      <w:r w:rsidR="00D360C0">
        <w:rPr/>
        <w:t xml:space="preserve"> 63 </w:t>
      </w:r>
      <w:r w:rsidR="00F7328D">
        <w:rPr/>
        <w:t>fewer</w:t>
      </w:r>
      <w:r w:rsidR="00D360C0">
        <w:rPr/>
        <w:t xml:space="preserve"> nuclear power plants are neede</w:t>
      </w:r>
      <w:r w:rsidR="00F7328D">
        <w:rPr/>
        <w:t>d</w:t>
      </w:r>
      <w:r w:rsidR="00D360C0">
        <w:rPr/>
        <w:t xml:space="preserve"> to </w:t>
      </w:r>
      <w:r w:rsidR="00F7328D">
        <w:rPr/>
        <w:t>balance</w:t>
      </w:r>
      <w:r w:rsidR="00D360C0">
        <w:rPr/>
        <w:t xml:space="preserve"> the var</w:t>
      </w:r>
      <w:r w:rsidR="00F7328D">
        <w:rPr/>
        <w:t>iabi</w:t>
      </w:r>
      <w:r w:rsidR="00D360C0">
        <w:rPr/>
        <w:t xml:space="preserve">lity caused by PV power production in 2050. </w:t>
      </w:r>
      <w:r w:rsidR="00F7328D">
        <w:rPr/>
        <w:t xml:space="preserve">We have demonstrated that also in 2050, </w:t>
      </w:r>
      <w:commentRangeStart w:id="824219668"/>
      <w:r w:rsidR="00F7328D">
        <w:rPr/>
        <w:t>a reduction in PV power production variability is not exclusively on the costs’ expense.</w:t>
      </w:r>
      <w:commentRangeEnd w:id="824219668"/>
      <w:r>
        <w:rPr>
          <w:rStyle w:val="CommentReference"/>
        </w:rPr>
        <w:commentReference w:id="824219668"/>
      </w:r>
      <w:r w:rsidR="00F7328D">
        <w:rPr/>
        <w:t xml:space="preserve"> </w:t>
      </w:r>
      <w:ins w:author="Wohland  Jan" w:date="2021-04-15T09:44:59.993Z" w:id="354827530">
        <w:r w:rsidR="6E15B80E">
          <w:t xml:space="preserve">In those scenarios foreseeing </w:t>
        </w:r>
      </w:ins>
      <w:ins w:author="Wohland  Jan" w:date="2021-04-15T09:45:12.179Z" w:id="2074102010">
        <w:r w:rsidR="6E15B80E">
          <w:t xml:space="preserve">large PV capacity additions, </w:t>
        </w:r>
      </w:ins>
      <w:del w:author="Wohland  Jan" w:date="2021-04-15T09:45:14.622Z" w:id="1759392613">
        <w:r w:rsidDel="00F7328D">
          <w:delText>But</w:delText>
        </w:r>
      </w:del>
      <w:r w:rsidR="00F7328D">
        <w:rPr/>
        <w:t xml:space="preserve"> the potential </w:t>
      </w:r>
      <w:r w:rsidR="00463582">
        <w:rPr/>
        <w:t>of</w:t>
      </w:r>
      <w:r w:rsidR="00F7328D">
        <w:rPr/>
        <w:t xml:space="preserve"> roof-top mo</w:t>
      </w:r>
      <w:r w:rsidR="00463582">
        <w:rPr/>
        <w:t>u</w:t>
      </w:r>
      <w:r w:rsidR="00F7328D">
        <w:rPr/>
        <w:t xml:space="preserve">nted PV system per country is </w:t>
      </w:r>
      <w:ins w:author="Wohland  Jan" w:date="2021-04-15T09:45:40.285Z" w:id="1172679527">
        <w:r w:rsidR="3EE5FC28">
          <w:t xml:space="preserve">repeatedly </w:t>
        </w:r>
      </w:ins>
      <w:del w:author="Wohland  Jan" w:date="2021-04-15T09:45:22.65Z" w:id="1814919560">
        <w:r w:rsidDel="00F7328D">
          <w:delText xml:space="preserve">more </w:delText>
        </w:r>
        <w:r w:rsidDel="00F7328D">
          <w:delText>often</w:delText>
        </w:r>
      </w:del>
      <w:r w:rsidR="00F7328D">
        <w:rPr/>
        <w:t xml:space="preserve"> reached</w:t>
      </w:r>
      <w:r w:rsidR="00463582">
        <w:rPr/>
        <w:t>,</w:t>
      </w:r>
      <w:r w:rsidR="00F7328D">
        <w:rPr/>
        <w:t xml:space="preserve"> </w:t>
      </w:r>
      <w:r w:rsidR="004D547D">
        <w:rPr/>
        <w:t>and our method places additional installed PV capacities to countries</w:t>
      </w:r>
      <w:r w:rsidR="0035194F">
        <w:rPr/>
        <w:t xml:space="preserve"> where the variability reduction potential is smaller</w:t>
      </w:r>
      <w:r w:rsidR="004D547D">
        <w:rPr/>
        <w:t xml:space="preserve">. </w:t>
      </w:r>
      <w:ins w:author="Wohland  Jan" w:date="2021-04-15T09:46:18.501Z" w:id="2095854505">
        <w:r w:rsidR="1A1F6641">
          <w:t xml:space="preserve">Not being able to exploit the optimal locations, </w:t>
        </w:r>
      </w:ins>
      <w:del w:author="Wohland  Jan" w:date="2021-04-15T09:46:21.278Z" w:id="2024640030">
        <w:r w:rsidDel="004D547D">
          <w:delText>This</w:delText>
        </w:r>
      </w:del>
      <w:r w:rsidR="00463582">
        <w:rPr/>
        <w:t xml:space="preserve"> lowers the potential to reduce the</w:t>
      </w:r>
      <w:r w:rsidR="00F7328D">
        <w:rPr/>
        <w:t xml:space="preserve"> variabilit</w:t>
      </w:r>
      <w:r w:rsidR="00463582">
        <w:rPr/>
        <w:t xml:space="preserve">y by roughly one third. </w:t>
      </w:r>
    </w:p>
    <w:p w:rsidR="005114A9" w:rsidP="00CF46CE" w:rsidRDefault="00CF46CE" w14:paraId="13EA71A1" w14:textId="5FB0C90F">
      <w:r w:rsidR="00CF46CE">
        <w:rPr/>
        <w:t>To summarize,</w:t>
      </w:r>
      <w:r w:rsidR="005114A9">
        <w:rPr/>
        <w:t xml:space="preserve"> the increase in installed PV capacity could enhance the variable power production into the </w:t>
      </w:r>
      <w:r w:rsidR="00AA6322">
        <w:rPr/>
        <w:t>European</w:t>
      </w:r>
      <w:r w:rsidR="005114A9">
        <w:rPr/>
        <w:t xml:space="preserve"> power grid massively. As </w:t>
      </w:r>
      <w:del w:author="Wohland  Jan" w:date="2021-04-15T09:47:14.091Z" w:id="409514646">
        <w:r w:rsidDel="005114A9">
          <w:delText xml:space="preserve">so </w:delText>
        </w:r>
      </w:del>
      <w:r w:rsidR="005114A9">
        <w:rPr/>
        <w:t>long as the PV power production is of minor importance to the total electricity production in Europe, its variability is not yet crucial. But we have shown that this could change rapidly in future</w:t>
      </w:r>
      <w:r w:rsidR="0085296E">
        <w:rPr/>
        <w:t>. This study suggests that before further massive deployment of PV system</w:t>
      </w:r>
      <w:r w:rsidR="005276FE">
        <w:rPr/>
        <w:t>s</w:t>
      </w:r>
      <w:r w:rsidR="0085296E">
        <w:rPr/>
        <w:t xml:space="preserve">, it is worth </w:t>
      </w:r>
      <w:r w:rsidR="00CF46CE">
        <w:rPr/>
        <w:t>considering</w:t>
      </w:r>
      <w:r w:rsidR="0085296E">
        <w:rPr/>
        <w:t xml:space="preserve"> the potential that lies in a clever distribution of PV systems within Europe. </w:t>
      </w:r>
      <w:r w:rsidR="00CF46CE">
        <w:rPr/>
        <w:t xml:space="preserve">If we do not take this opportunity, the variable power input will be unnecessarily </w:t>
      </w:r>
      <w:r w:rsidR="005276FE">
        <w:rPr/>
        <w:t>more extensive and</w:t>
      </w:r>
      <w:r w:rsidR="00CF46CE">
        <w:rPr/>
        <w:t xml:space="preserve"> </w:t>
      </w:r>
      <w:r w:rsidR="005276FE">
        <w:rPr/>
        <w:t>m</w:t>
      </w:r>
      <w:r w:rsidR="00CF46CE">
        <w:rPr/>
        <w:t>ore research and innovation are needed to balance the power grid sustainably.</w:t>
      </w:r>
    </w:p>
    <w:p w:rsidRPr="00DA35A9" w:rsidR="00DA35A9" w:rsidP="008375E9" w:rsidRDefault="00DA35A9" w14:paraId="75D5C490" w14:textId="038DC076">
      <w:pPr>
        <w:pStyle w:val="berschrift2"/>
      </w:pPr>
      <w:bookmarkStart w:name="_Toc68517878" w:id="136"/>
      <w:r>
        <w:t>Recommendation for future work</w:t>
      </w:r>
      <w:bookmarkEnd w:id="136"/>
    </w:p>
    <w:p w:rsidR="000A297D" w:rsidP="005114A9" w:rsidRDefault="000A297D" w14:paraId="6D59CC98" w14:textId="3F8BD464">
      <w:r>
        <w:t>Our findings suggest</w:t>
      </w:r>
      <w:r w:rsidR="005114A9">
        <w:t xml:space="preserve"> that higher PV power production occurs</w:t>
      </w:r>
      <w:r>
        <w:t xml:space="preserve"> mainly</w:t>
      </w:r>
      <w:r w:rsidR="005114A9">
        <w:t xml:space="preserve"> </w:t>
      </w:r>
      <w:r w:rsidRPr="0033525F" w:rsidR="005114A9">
        <w:t xml:space="preserve">in weather regimes </w:t>
      </w:r>
      <w:r w:rsidR="008816F7">
        <w:t>with</w:t>
      </w:r>
      <w:r w:rsidRPr="0033525F" w:rsidR="005114A9">
        <w:t xml:space="preserve"> a </w:t>
      </w:r>
      <w:r w:rsidR="005114A9">
        <w:t>blocking</w:t>
      </w:r>
      <w:r w:rsidRPr="0033525F" w:rsidR="005114A9">
        <w:t xml:space="preserve"> situation</w:t>
      </w:r>
      <w:r>
        <w:t>. O</w:t>
      </w:r>
      <w:r w:rsidR="005114A9">
        <w:t>ther</w:t>
      </w:r>
      <w:r>
        <w:t>s</w:t>
      </w:r>
      <w:r w:rsidR="005114A9">
        <w:t xml:space="preserve"> </w:t>
      </w:r>
      <w:r w:rsidR="008816F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sidR="008816F7">
        <w:fldChar w:fldCharType="separate"/>
      </w:r>
      <w:r w:rsidRPr="00F15422" w:rsidR="00F15422">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r>
        <w:t>renewables.ninja</w:t>
      </w:r>
      <w:proofErr w:type="spellEnd"/>
      <w:r w:rsidR="00BE481C">
        <w:t>. This</w:t>
      </w:r>
      <w:r>
        <w:t xml:space="preserve"> </w:t>
      </w:r>
      <w:r w:rsidR="00BE481C">
        <w:t>should</w:t>
      </w:r>
      <w:r>
        <w:t xml:space="preserve"> make the expansion of the impl</w:t>
      </w:r>
      <w:r w:rsidR="00BE481C">
        <w:t>emen</w:t>
      </w:r>
      <w:r>
        <w:t>ted method straight forward.</w:t>
      </w:r>
    </w:p>
    <w:p w:rsidR="005114A9" w:rsidP="005114A9" w:rsidRDefault="00326346" w14:paraId="24041DE2" w14:textId="655B13EA">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rsidRPr="000A23E7" w:rsidR="000A23E7" w:rsidP="000A23E7" w:rsidRDefault="000A23E7" w14:paraId="7C8E4A2E" w14:textId="77777777"/>
    <w:p w:rsidR="00D03978" w:rsidRDefault="00D03978" w14:paraId="23B169BB" w14:textId="77777777">
      <w:pPr>
        <w:spacing w:after="160" w:line="259" w:lineRule="auto"/>
        <w:ind w:firstLine="0"/>
        <w:jc w:val="left"/>
        <w:rPr>
          <w:rFonts w:eastAsiaTheme="majorEastAsia" w:cstheme="majorBidi"/>
          <w:b/>
          <w:sz w:val="26"/>
          <w:szCs w:val="26"/>
        </w:rPr>
      </w:pPr>
      <w:r>
        <w:br w:type="page"/>
      </w:r>
    </w:p>
    <w:p w:rsidRPr="00C66B40" w:rsidR="00C66B40" w:rsidP="00561077" w:rsidRDefault="00A93DF7" w14:paraId="1255A0A5" w14:textId="471F4364">
      <w:pPr>
        <w:pStyle w:val="berschrift1"/>
      </w:pPr>
      <w:bookmarkStart w:name="_Toc68517879" w:id="137"/>
      <w:r>
        <w:lastRenderedPageBreak/>
        <w:t>Appendix</w:t>
      </w:r>
      <w:bookmarkEnd w:id="137"/>
    </w:p>
    <w:p w:rsidR="00C66B40" w:rsidP="00C66B40" w:rsidRDefault="00C66B40" w14:paraId="33FD9DFD" w14:textId="687EA7FF">
      <w:pPr>
        <w:pStyle w:val="Beschriftung"/>
        <w:keepNext/>
      </w:pPr>
      <w:bookmarkStart w:name="_Ref66631052" w:id="138"/>
      <w:r>
        <w:t xml:space="preserve">Table </w:t>
      </w:r>
      <w:r>
        <w:fldChar w:fldCharType="begin"/>
      </w:r>
      <w:r>
        <w:instrText> SEQ Table \* ARABIC </w:instrText>
      </w:r>
      <w:r>
        <w:fldChar w:fldCharType="separate"/>
      </w:r>
      <w:r w:rsidR="00927BA2">
        <w:rPr>
          <w:noProof/>
        </w:rPr>
        <w:t>8</w:t>
      </w:r>
      <w:r>
        <w:fldChar w:fldCharType="end"/>
      </w:r>
      <w:bookmarkEnd w:id="138"/>
      <w:r>
        <w:t>: The defined seven weather regimes and no regime and their frequency throughout the season.</w:t>
      </w:r>
    </w:p>
    <w:tbl>
      <w:tblPr>
        <w:tblStyle w:val="Gitternetztabelle5dunkelAkz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Pr="003B295F" w:rsidR="00856210" w:rsidTr="00B157AF" w14:paraId="307B1FC0" w14:textId="77777777">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00856210" w:rsidP="00B157AF" w:rsidRDefault="00856210" w14:paraId="43C3A1AF" w14:textId="77777777">
            <w:pPr>
              <w:spacing w:line="240" w:lineRule="auto"/>
              <w:ind w:firstLine="0"/>
              <w:jc w:val="left"/>
              <w:rPr>
                <w:b w:val="0"/>
                <w:bCs w:val="0"/>
                <w:color w:val="000000"/>
                <w:lang w:eastAsia="de-CH"/>
              </w:rPr>
            </w:pPr>
          </w:p>
          <w:p w:rsidRPr="003B295F" w:rsidR="00856210" w:rsidP="00B157AF" w:rsidRDefault="00856210" w14:paraId="431E7F1B" w14:textId="77777777">
            <w:pPr>
              <w:spacing w:line="240" w:lineRule="auto"/>
              <w:ind w:firstLine="0"/>
              <w:jc w:val="left"/>
              <w:rPr>
                <w:color w:val="000000"/>
                <w:lang w:eastAsia="de-CH"/>
              </w:rPr>
            </w:pPr>
          </w:p>
        </w:tc>
        <w:tc>
          <w:tcPr>
            <w:tcW w:w="2186" w:type="dxa"/>
            <w:noWrap/>
            <w:hideMark/>
          </w:tcPr>
          <w:p w:rsidRPr="003B295F" w:rsidR="00856210" w:rsidP="00B157AF" w:rsidRDefault="00856210" w14:paraId="03FF020F"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rsidRPr="003B295F" w:rsidR="00856210" w:rsidP="00B157AF" w:rsidRDefault="00856210" w14:paraId="68FEA55B"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rsidRPr="003B295F" w:rsidR="00856210" w:rsidP="00B157AF" w:rsidRDefault="00856210" w14:paraId="0C1A7ED6"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rsidRPr="003B295F" w:rsidR="00856210" w:rsidP="00B157AF" w:rsidRDefault="00856210" w14:paraId="6F8084FF"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Pr="003B295F" w:rsidR="00856210" w:rsidTr="00B157AF" w14:paraId="37617370" w14:textId="777777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7E7DDEFD" w14:textId="77777777">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rsidRPr="003B295F" w:rsidR="00856210" w:rsidP="00B157AF" w:rsidRDefault="00856210" w14:paraId="3DE092BC" w14:textId="77777777">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rsidRPr="003B295F" w:rsidR="00856210" w:rsidP="00B157AF" w:rsidRDefault="00856210" w14:paraId="6B6A15D4" w14:textId="77777777">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rsidRPr="003B295F" w:rsidR="00856210" w:rsidP="00B157AF" w:rsidRDefault="00856210" w14:paraId="5FD4568E" w14:textId="77777777">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rsidRPr="003B295F" w:rsidR="00856210" w:rsidP="00B157AF" w:rsidRDefault="00856210" w14:paraId="70097F31" w14:textId="77777777">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Pr="003B295F" w:rsidR="00856210" w:rsidTr="00B157AF" w14:paraId="7D6A91A1" w14:textId="777777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30965440" w14:textId="77777777">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rsidRPr="003B295F" w:rsidR="00856210" w:rsidP="00B157AF" w:rsidRDefault="00856210" w14:paraId="122AD672" w14:textId="77777777">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rsidRPr="003B295F" w:rsidR="00856210" w:rsidP="00B157AF" w:rsidRDefault="00856210" w14:paraId="107199ED" w14:textId="77777777">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rsidRPr="003B295F" w:rsidR="00856210" w:rsidP="00B157AF" w:rsidRDefault="00856210" w14:paraId="712AC9A6" w14:textId="77777777">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rsidRPr="003B295F" w:rsidR="00856210" w:rsidP="00B157AF" w:rsidRDefault="00856210" w14:paraId="1186DA1F" w14:textId="77777777">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Pr="003B295F" w:rsidR="00856210" w:rsidTr="00B157AF" w14:paraId="782DF197" w14:textId="777777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7C61BA6E" w14:textId="77777777">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rsidRPr="003B295F" w:rsidR="00856210" w:rsidP="00B157AF" w:rsidRDefault="00856210" w14:paraId="4C3A125C" w14:textId="77777777">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rsidRPr="003B295F" w:rsidR="00856210" w:rsidP="00B157AF" w:rsidRDefault="00856210" w14:paraId="6ADF2BC3" w14:textId="77777777">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rsidRPr="003B295F" w:rsidR="00856210" w:rsidP="00B157AF" w:rsidRDefault="00856210" w14:paraId="0E9EB79A" w14:textId="77777777">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rsidRPr="003B295F" w:rsidR="00856210" w:rsidP="00B157AF" w:rsidRDefault="00856210" w14:paraId="79F647D0" w14:textId="77777777">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Pr="003B295F" w:rsidR="00856210" w:rsidTr="00B157AF" w14:paraId="0F78F3EB" w14:textId="777777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159A37F4" w14:textId="77777777">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rsidRPr="003B295F" w:rsidR="00856210" w:rsidP="00B157AF" w:rsidRDefault="00856210" w14:paraId="58613620" w14:textId="77777777">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rsidRPr="003B295F" w:rsidR="00856210" w:rsidP="00B157AF" w:rsidRDefault="00856210" w14:paraId="24664317" w14:textId="77777777">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rsidRPr="003B295F" w:rsidR="00856210" w:rsidP="00B157AF" w:rsidRDefault="00856210" w14:paraId="02289E8E" w14:textId="77777777">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rsidRPr="003B295F" w:rsidR="00856210" w:rsidP="00B157AF" w:rsidRDefault="00856210" w14:paraId="6B574EDA" w14:textId="77777777">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Pr="003B295F" w:rsidR="00856210" w:rsidTr="00B157AF" w14:paraId="49D02BAE" w14:textId="777777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2E322602" w14:textId="77777777">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rsidRPr="003B295F" w:rsidR="00856210" w:rsidP="00B157AF" w:rsidRDefault="00856210" w14:paraId="54E8F7F0" w14:textId="77777777">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rsidRPr="003B295F" w:rsidR="00856210" w:rsidP="00B157AF" w:rsidRDefault="00856210" w14:paraId="087C8A88" w14:textId="77777777">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rsidRPr="003B295F" w:rsidR="00856210" w:rsidP="00B157AF" w:rsidRDefault="00856210" w14:paraId="2CDB3CCE" w14:textId="77777777">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rsidRPr="003B295F" w:rsidR="00856210" w:rsidP="00B157AF" w:rsidRDefault="00856210" w14:paraId="71B8638E" w14:textId="77777777">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Pr="003B295F" w:rsidR="00856210" w:rsidTr="00B157AF" w14:paraId="7FBA4C79" w14:textId="777777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52289E08" w14:textId="77777777">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rsidRPr="003B295F" w:rsidR="00856210" w:rsidP="00B157AF" w:rsidRDefault="00856210" w14:paraId="7B43815A" w14:textId="77777777">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rsidRPr="003B295F" w:rsidR="00856210" w:rsidP="00B157AF" w:rsidRDefault="00856210" w14:paraId="67C661D7" w14:textId="77777777">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rsidRPr="003B295F" w:rsidR="00856210" w:rsidP="00B157AF" w:rsidRDefault="00856210" w14:paraId="40A45098" w14:textId="77777777">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rsidRPr="003B295F" w:rsidR="00856210" w:rsidP="00B157AF" w:rsidRDefault="00856210" w14:paraId="7AB4A8BD" w14:textId="77777777">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Pr="003B295F" w:rsidR="00856210" w:rsidTr="00B157AF" w14:paraId="5F217472" w14:textId="7777777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2914BADD" w14:textId="77777777">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rsidRPr="003B295F" w:rsidR="00856210" w:rsidP="00B157AF" w:rsidRDefault="00856210" w14:paraId="1B518256" w14:textId="77777777">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rsidRPr="003B295F" w:rsidR="00856210" w:rsidP="00B157AF" w:rsidRDefault="00856210" w14:paraId="2101CCC0" w14:textId="77777777">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rsidRPr="003B295F" w:rsidR="00856210" w:rsidP="00B157AF" w:rsidRDefault="00856210" w14:paraId="5D189B5E" w14:textId="77777777">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rsidRPr="003B295F" w:rsidR="00856210" w:rsidP="00B157AF" w:rsidRDefault="00856210" w14:paraId="140D5924" w14:textId="77777777">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Pr="003B295F" w:rsidR="00856210" w:rsidTr="00B157AF" w14:paraId="6D580931" w14:textId="77777777">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rsidRPr="003B295F" w:rsidR="00856210" w:rsidP="00B157AF" w:rsidRDefault="00856210" w14:paraId="217D265D" w14:textId="77777777">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rsidRPr="003B295F" w:rsidR="00856210" w:rsidP="00B157AF" w:rsidRDefault="00856210" w14:paraId="5935754E" w14:textId="77777777">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rsidRPr="003B295F" w:rsidR="00856210" w:rsidP="00B157AF" w:rsidRDefault="00856210" w14:paraId="72E22206" w14:textId="77777777">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rsidRPr="003B295F" w:rsidR="00856210" w:rsidP="00B157AF" w:rsidRDefault="00856210" w14:paraId="68404793" w14:textId="77777777">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rsidRPr="003B295F" w:rsidR="00856210" w:rsidP="00B157AF" w:rsidRDefault="00856210" w14:paraId="0506B4F0" w14:textId="77777777">
            <w:pPr>
              <w:jc w:val="left"/>
              <w:cnfStyle w:val="000000000000" w:firstRow="0" w:lastRow="0" w:firstColumn="0" w:lastColumn="0" w:oddVBand="0" w:evenVBand="0" w:oddHBand="0" w:evenHBand="0" w:firstRowFirstColumn="0" w:firstRowLastColumn="0" w:lastRowFirstColumn="0" w:lastRowLastColumn="0"/>
            </w:pPr>
            <w:r w:rsidRPr="003B295F">
              <w:t>7.0%</w:t>
            </w:r>
          </w:p>
        </w:tc>
      </w:tr>
    </w:tbl>
    <w:p w:rsidR="00C66B40" w:rsidP="00C66B40" w:rsidRDefault="00C66B40" w14:paraId="2F313349" w14:textId="77777777"/>
    <w:p w:rsidR="00C66B40" w:rsidP="00C66B40" w:rsidRDefault="00C66B40" w14:paraId="6431C273" w14:textId="77777777"/>
    <w:p w:rsidR="00133CB5" w:rsidP="00C66B40" w:rsidRDefault="00133CB5" w14:paraId="53896E0E" w14:textId="0D8937E3">
      <w:r>
        <w:br w:type="page"/>
      </w:r>
    </w:p>
    <w:p w:rsidR="004D64B2" w:rsidRDefault="004D64B2" w14:paraId="509C2E30" w14:textId="77777777">
      <w:pPr>
        <w:spacing w:after="160" w:line="259" w:lineRule="auto"/>
        <w:ind w:firstLine="0"/>
        <w:jc w:val="left"/>
      </w:pPr>
    </w:p>
    <w:p w:rsidR="00037A61" w:rsidP="00037A61" w:rsidRDefault="00037A61" w14:paraId="4B340563" w14:textId="458E27BF">
      <w:pPr>
        <w:pStyle w:val="Beschriftung"/>
        <w:keepNext/>
      </w:pPr>
      <w:bookmarkStart w:name="_Ref66783785" w:id="139"/>
      <w:r>
        <w:t xml:space="preserve">Table </w:t>
      </w:r>
      <w:r>
        <w:fldChar w:fldCharType="begin"/>
      </w:r>
      <w:r>
        <w:instrText> SEQ Table \* ARABIC </w:instrText>
      </w:r>
      <w:r>
        <w:fldChar w:fldCharType="separate"/>
      </w:r>
      <w:r w:rsidR="00927BA2">
        <w:rPr>
          <w:noProof/>
        </w:rPr>
        <w:t>9</w:t>
      </w:r>
      <w:r>
        <w:fldChar w:fldCharType="end"/>
      </w:r>
      <w:bookmarkEnd w:id="139"/>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season</w:t>
      </w:r>
      <w:r w:rsidR="008B5AAC">
        <w:t>,</w:t>
      </w:r>
      <w:r w:rsidR="00805309">
        <w:t xml:space="preserve"> and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Pr="00875036" w:rsidR="004D64B2" w:rsidTr="004D64B2" w14:paraId="2038AA2A" w14:textId="0BFE1D27">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rsidRPr="00875036" w:rsidR="004D64B2" w:rsidP="00F726AC" w:rsidRDefault="004D64B2" w14:paraId="7D6FBC13" w14:textId="77777777">
            <w:pPr>
              <w:spacing w:line="240" w:lineRule="auto"/>
              <w:ind w:firstLine="0"/>
              <w:jc w:val="left"/>
              <w:rPr>
                <w:sz w:val="24"/>
                <w:szCs w:val="24"/>
                <w:lang w:eastAsia="de-CH"/>
              </w:rPr>
            </w:pPr>
          </w:p>
        </w:tc>
        <w:tc>
          <w:tcPr>
            <w:tcW w:w="1153" w:type="dxa"/>
            <w:tcBorders>
              <w:bottom w:val="nil"/>
            </w:tcBorders>
            <w:noWrap/>
            <w:hideMark/>
          </w:tcPr>
          <w:p w:rsidRPr="00875036" w:rsidR="004D64B2" w:rsidP="00F726AC" w:rsidRDefault="004D64B2" w14:paraId="428F24F4" w14:textId="7777777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rsidRPr="00875036" w:rsidR="004D64B2" w:rsidP="00F726AC" w:rsidRDefault="004D64B2" w14:paraId="08898ED1" w14:textId="7777777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rsidR="004D64B2" w:rsidP="00F726AC" w:rsidRDefault="004D64B2" w14:paraId="4010178C" w14:textId="7342D3F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Pr="00875036" w:rsidR="004D64B2" w:rsidTr="004D64B2" w14:paraId="17375A7C" w14:textId="5AB9AC6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rsidRPr="00875036" w:rsidR="004D64B2" w:rsidP="004D64B2" w:rsidRDefault="004D64B2" w14:paraId="38E4D69D" w14:textId="77777777">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rsidRPr="00875036" w:rsidR="004D64B2" w:rsidP="004D64B2" w:rsidRDefault="004D64B2" w14:paraId="3E0A183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color="0070C0" w:sz="4" w:space="0"/>
            </w:tcBorders>
            <w:noWrap/>
            <w:vAlign w:val="center"/>
            <w:hideMark/>
          </w:tcPr>
          <w:p w:rsidRPr="00875036" w:rsidR="004D64B2" w:rsidP="004D64B2" w:rsidRDefault="004D64B2" w14:paraId="244F748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color="0070C0" w:sz="4" w:space="0"/>
            </w:tcBorders>
            <w:vAlign w:val="bottom"/>
          </w:tcPr>
          <w:p w:rsidR="004D64B2" w:rsidP="004D64B2" w:rsidRDefault="004D64B2" w14:paraId="50C64BE0" w14:textId="750386B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Pr="00875036" w:rsidR="004D64B2" w:rsidTr="004D64B2" w14:paraId="340F3E60" w14:textId="2A365FE5">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196F3EE"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0070C0" w:sz="4" w:space="0"/>
            </w:tcBorders>
            <w:noWrap/>
            <w:hideMark/>
          </w:tcPr>
          <w:p w:rsidRPr="00875036" w:rsidR="004D64B2" w:rsidP="004D64B2" w:rsidRDefault="004D64B2" w14:paraId="5718C3B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color="0070C0" w:sz="4" w:space="0"/>
              <w:left w:val="single" w:color="0070C0" w:sz="4" w:space="0"/>
              <w:bottom w:val="single" w:color="0070C0" w:sz="4" w:space="0"/>
              <w:right w:val="single" w:color="0070C0" w:sz="4" w:space="0"/>
            </w:tcBorders>
            <w:noWrap/>
            <w:vAlign w:val="center"/>
            <w:hideMark/>
          </w:tcPr>
          <w:p w:rsidRPr="00875036" w:rsidR="004D64B2" w:rsidP="004D64B2" w:rsidRDefault="004D64B2" w14:paraId="6C19C7B4"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color="0070C0" w:sz="4" w:space="0"/>
              <w:left w:val="single" w:color="0070C0" w:sz="4" w:space="0"/>
              <w:bottom w:val="single" w:color="0070C0" w:sz="4" w:space="0"/>
              <w:right w:val="single" w:color="0070C0" w:sz="4" w:space="0"/>
            </w:tcBorders>
            <w:vAlign w:val="bottom"/>
          </w:tcPr>
          <w:p w:rsidR="004D64B2" w:rsidP="004D64B2" w:rsidRDefault="004D64B2" w14:paraId="236E2277" w14:textId="2354084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Pr="00875036" w:rsidR="004D64B2" w:rsidTr="004D64B2" w14:paraId="3E3EA32A" w14:textId="2197C66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7D8B7A0"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60094B4A"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color="0070C0" w:sz="4" w:space="0"/>
              <w:left w:val="nil"/>
            </w:tcBorders>
            <w:noWrap/>
            <w:vAlign w:val="center"/>
            <w:hideMark/>
          </w:tcPr>
          <w:p w:rsidRPr="00875036" w:rsidR="004D64B2" w:rsidP="004D64B2" w:rsidRDefault="004D64B2" w14:paraId="5F9A51B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color="0070C0" w:sz="4" w:space="0"/>
              <w:bottom w:val="single" w:color="C00000" w:sz="4" w:space="0"/>
            </w:tcBorders>
            <w:vAlign w:val="bottom"/>
          </w:tcPr>
          <w:p w:rsidR="004D64B2" w:rsidP="004D64B2" w:rsidRDefault="004D64B2" w14:paraId="017CCC52" w14:textId="69CD5D2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Pr="00875036" w:rsidR="004D64B2" w:rsidTr="004D64B2" w14:paraId="683EA6CC" w14:textId="67DDC405">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0406647E"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0449EE4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color="C00000" w:sz="4" w:space="0"/>
            </w:tcBorders>
            <w:noWrap/>
            <w:vAlign w:val="center"/>
            <w:hideMark/>
          </w:tcPr>
          <w:p w:rsidRPr="00875036" w:rsidR="004D64B2" w:rsidP="004D64B2" w:rsidRDefault="004D64B2" w14:paraId="2346A54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color="C00000" w:sz="4" w:space="0"/>
              <w:left w:val="single" w:color="C00000" w:sz="4" w:space="0"/>
              <w:bottom w:val="single" w:color="C00000" w:sz="4" w:space="0"/>
              <w:right w:val="single" w:color="C00000" w:sz="4" w:space="0"/>
            </w:tcBorders>
            <w:vAlign w:val="bottom"/>
          </w:tcPr>
          <w:p w:rsidR="004D64B2" w:rsidP="004D64B2" w:rsidRDefault="004D64B2" w14:paraId="27D2F417" w14:textId="067AD20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Pr="00875036" w:rsidR="004D64B2" w:rsidTr="004D64B2" w14:paraId="093D19D9" w14:textId="7996558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691C76F"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619CD9A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rsidRPr="00875036" w:rsidR="004D64B2" w:rsidP="004D64B2" w:rsidRDefault="004D64B2" w14:paraId="595767F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color="C00000" w:sz="4" w:space="0"/>
            </w:tcBorders>
            <w:vAlign w:val="bottom"/>
          </w:tcPr>
          <w:p w:rsidR="004D64B2" w:rsidP="004D64B2" w:rsidRDefault="004D64B2" w14:paraId="65158910" w14:textId="30D8D10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Pr="00875036" w:rsidR="004D64B2" w:rsidTr="004D64B2" w14:paraId="47CC017F" w14:textId="6F90357C">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08155182"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34E49A2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color="C00000" w:sz="4" w:space="0"/>
            </w:tcBorders>
            <w:noWrap/>
            <w:vAlign w:val="center"/>
            <w:hideMark/>
          </w:tcPr>
          <w:p w:rsidRPr="00875036" w:rsidR="004D64B2" w:rsidP="004D64B2" w:rsidRDefault="004D64B2" w14:paraId="40F9BCC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rsidR="004D64B2" w:rsidP="004D64B2" w:rsidRDefault="004D64B2" w14:paraId="2E36EAEB" w14:textId="08D7DC0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Pr="00875036" w:rsidR="004D64B2" w:rsidTr="004D64B2" w14:paraId="507E7965" w14:textId="3D9E22B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786251DB"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C00000" w:sz="4" w:space="0"/>
            </w:tcBorders>
            <w:noWrap/>
            <w:hideMark/>
          </w:tcPr>
          <w:p w:rsidRPr="00875036" w:rsidR="004D64B2" w:rsidP="004D64B2" w:rsidRDefault="004D64B2" w14:paraId="6EEB2DE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color="C00000" w:sz="4" w:space="0"/>
              <w:left w:val="single" w:color="C00000" w:sz="4" w:space="0"/>
              <w:bottom w:val="single" w:color="C00000" w:sz="4" w:space="0"/>
              <w:right w:val="single" w:color="C00000" w:sz="4" w:space="0"/>
            </w:tcBorders>
            <w:noWrap/>
            <w:vAlign w:val="center"/>
            <w:hideMark/>
          </w:tcPr>
          <w:p w:rsidRPr="00875036" w:rsidR="004D64B2" w:rsidP="004D64B2" w:rsidRDefault="004D64B2" w14:paraId="4F4CCDC2"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rsidR="004D64B2" w:rsidP="004D64B2" w:rsidRDefault="004D64B2" w14:paraId="06D43D19" w14:textId="5C1FB9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Pr="00875036" w:rsidR="004D64B2" w:rsidTr="004D64B2" w14:paraId="0D4A13B9" w14:textId="031C0F4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1F040371"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7804C12B"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color="C00000" w:sz="4" w:space="0"/>
              <w:left w:val="nil"/>
            </w:tcBorders>
            <w:noWrap/>
            <w:vAlign w:val="center"/>
            <w:hideMark/>
          </w:tcPr>
          <w:p w:rsidRPr="00875036" w:rsidR="004D64B2" w:rsidP="004D64B2" w:rsidRDefault="004D64B2" w14:paraId="6973748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rsidR="004D64B2" w:rsidP="004D64B2" w:rsidRDefault="004D64B2" w14:paraId="6F89C794" w14:textId="4818703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Pr="00875036" w:rsidR="004D64B2" w:rsidTr="004D64B2" w14:paraId="3C71460E" w14:textId="27F9FD3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rsidRPr="00875036" w:rsidR="004D64B2" w:rsidP="004D64B2" w:rsidRDefault="004D64B2" w14:paraId="6DE347EB" w14:textId="492B1CB0">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rsidRPr="00875036" w:rsidR="004D64B2" w:rsidP="004D64B2" w:rsidRDefault="004D64B2" w14:paraId="434AE68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color="0070C0" w:sz="4" w:space="0"/>
            </w:tcBorders>
            <w:noWrap/>
            <w:vAlign w:val="center"/>
            <w:hideMark/>
          </w:tcPr>
          <w:p w:rsidRPr="00875036" w:rsidR="004D64B2" w:rsidP="004D64B2" w:rsidRDefault="004D64B2" w14:paraId="2B7B838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color="0070C0" w:sz="4" w:space="0"/>
            </w:tcBorders>
            <w:vAlign w:val="bottom"/>
          </w:tcPr>
          <w:p w:rsidR="004D64B2" w:rsidP="004D64B2" w:rsidRDefault="004D64B2" w14:paraId="72248642" w14:textId="6C96F3D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Pr="00875036" w:rsidR="004D64B2" w:rsidTr="004D64B2" w14:paraId="22B241D1" w14:textId="72940EB0">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60995E87"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0070C0" w:sz="4" w:space="0"/>
            </w:tcBorders>
            <w:noWrap/>
            <w:hideMark/>
          </w:tcPr>
          <w:p w:rsidRPr="00875036" w:rsidR="004D64B2" w:rsidP="004D64B2" w:rsidRDefault="004D64B2" w14:paraId="76CC39E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color="0070C0" w:sz="4" w:space="0"/>
              <w:left w:val="single" w:color="0070C0" w:sz="4" w:space="0"/>
              <w:bottom w:val="single" w:color="0070C0" w:sz="4" w:space="0"/>
              <w:right w:val="single" w:color="0070C0" w:sz="4" w:space="0"/>
            </w:tcBorders>
            <w:noWrap/>
            <w:vAlign w:val="center"/>
            <w:hideMark/>
          </w:tcPr>
          <w:p w:rsidRPr="00875036" w:rsidR="004D64B2" w:rsidP="004D64B2" w:rsidRDefault="004D64B2" w14:paraId="13D6637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color="0070C0" w:sz="4" w:space="0"/>
              <w:left w:val="single" w:color="0070C0" w:sz="4" w:space="0"/>
              <w:bottom w:val="single" w:color="0070C0" w:sz="4" w:space="0"/>
              <w:right w:val="single" w:color="0070C0" w:sz="4" w:space="0"/>
            </w:tcBorders>
            <w:vAlign w:val="bottom"/>
          </w:tcPr>
          <w:p w:rsidR="004D64B2" w:rsidP="004D64B2" w:rsidRDefault="004D64B2" w14:paraId="641A8B99" w14:textId="76150F2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Pr="00875036" w:rsidR="004D64B2" w:rsidTr="004D64B2" w14:paraId="2B997DAE" w14:textId="02AEA8D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2B93BF40"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5E1CC94C"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color="0070C0" w:sz="4" w:space="0"/>
              <w:left w:val="nil"/>
            </w:tcBorders>
            <w:noWrap/>
            <w:vAlign w:val="center"/>
            <w:hideMark/>
          </w:tcPr>
          <w:p w:rsidRPr="00875036" w:rsidR="004D64B2" w:rsidP="004D64B2" w:rsidRDefault="004D64B2" w14:paraId="11635AA7"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color="0070C0" w:sz="4" w:space="0"/>
            </w:tcBorders>
            <w:vAlign w:val="bottom"/>
          </w:tcPr>
          <w:p w:rsidR="004D64B2" w:rsidP="004D64B2" w:rsidRDefault="004D64B2" w14:paraId="2DD466A1" w14:textId="20F2AD2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Pr="00875036" w:rsidR="004D64B2" w:rsidTr="004D64B2" w14:paraId="113D5841" w14:textId="3A196897">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3A773ADA"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0B19915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rsidRPr="00875036" w:rsidR="004D64B2" w:rsidP="004D64B2" w:rsidRDefault="004D64B2" w14:paraId="6EE98FC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rsidR="004D64B2" w:rsidP="004D64B2" w:rsidRDefault="004D64B2" w14:paraId="5A5D08AF" w14:textId="18E85E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Pr="00875036" w:rsidR="004D64B2" w:rsidTr="004D64B2" w14:paraId="28DA5C97" w14:textId="342EAFD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796F6770"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41E02BD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color="C00000" w:sz="4" w:space="0"/>
            </w:tcBorders>
            <w:noWrap/>
            <w:vAlign w:val="center"/>
            <w:hideMark/>
          </w:tcPr>
          <w:p w:rsidRPr="00875036" w:rsidR="004D64B2" w:rsidP="004D64B2" w:rsidRDefault="004D64B2" w14:paraId="4FFFF15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color="C00000" w:sz="4" w:space="0"/>
            </w:tcBorders>
            <w:vAlign w:val="bottom"/>
          </w:tcPr>
          <w:p w:rsidR="004D64B2" w:rsidP="004D64B2" w:rsidRDefault="004D64B2" w14:paraId="636F3100" w14:textId="257A244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Pr="00875036" w:rsidR="004D64B2" w:rsidTr="004D64B2" w14:paraId="78A908FB" w14:textId="4FA58E54">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5C1ED95B"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C00000" w:sz="4" w:space="0"/>
            </w:tcBorders>
            <w:noWrap/>
            <w:hideMark/>
          </w:tcPr>
          <w:p w:rsidRPr="00875036" w:rsidR="004D64B2" w:rsidP="004D64B2" w:rsidRDefault="004D64B2" w14:paraId="2685635C"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color="C00000" w:sz="4" w:space="0"/>
              <w:left w:val="single" w:color="C00000" w:sz="4" w:space="0"/>
              <w:bottom w:val="single" w:color="C00000" w:sz="4" w:space="0"/>
              <w:right w:val="single" w:color="C00000" w:sz="4" w:space="0"/>
            </w:tcBorders>
            <w:noWrap/>
            <w:vAlign w:val="center"/>
            <w:hideMark/>
          </w:tcPr>
          <w:p w:rsidRPr="00875036" w:rsidR="004D64B2" w:rsidP="004D64B2" w:rsidRDefault="004D64B2" w14:paraId="6641781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color="C00000" w:sz="4" w:space="0"/>
              <w:bottom w:val="single" w:color="C00000" w:sz="4" w:space="0"/>
              <w:right w:val="single" w:color="C00000" w:sz="4" w:space="0"/>
            </w:tcBorders>
            <w:vAlign w:val="bottom"/>
          </w:tcPr>
          <w:p w:rsidR="004D64B2" w:rsidP="004D64B2" w:rsidRDefault="004D64B2" w14:paraId="114E8359" w14:textId="59CDAA1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Pr="00875036" w:rsidR="004D64B2" w:rsidTr="004D64B2" w14:paraId="0A0A3597" w14:textId="710988D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07CA8457"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7F43BA8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color="C00000" w:sz="4" w:space="0"/>
              <w:left w:val="nil"/>
            </w:tcBorders>
            <w:noWrap/>
            <w:vAlign w:val="center"/>
            <w:hideMark/>
          </w:tcPr>
          <w:p w:rsidRPr="00875036" w:rsidR="004D64B2" w:rsidP="004D64B2" w:rsidRDefault="004D64B2" w14:paraId="64577401"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color="C00000" w:sz="4" w:space="0"/>
            </w:tcBorders>
            <w:vAlign w:val="bottom"/>
          </w:tcPr>
          <w:p w:rsidR="004D64B2" w:rsidP="004D64B2" w:rsidRDefault="004D64B2" w14:paraId="1B69F5D7" w14:textId="420395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Pr="00875036" w:rsidR="004D64B2" w:rsidTr="004D64B2" w14:paraId="696FF6C1" w14:textId="125E1C0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4B6928F"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2B21545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rsidRPr="00875036" w:rsidR="004D64B2" w:rsidP="004D64B2" w:rsidRDefault="004D64B2" w14:paraId="38AD3FA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rsidR="004D64B2" w:rsidP="004D64B2" w:rsidRDefault="004D64B2" w14:paraId="31269944" w14:textId="1E7D5CE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Pr="00875036" w:rsidR="004D64B2" w:rsidTr="004D64B2" w14:paraId="433BAA39" w14:textId="29FB5A6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rsidRPr="00875036" w:rsidR="004D64B2" w:rsidP="004D64B2" w:rsidRDefault="004D64B2" w14:paraId="075A4B71" w14:textId="77777777">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rsidRPr="00875036" w:rsidR="004D64B2" w:rsidP="004D64B2" w:rsidRDefault="004D64B2" w14:paraId="2E0CF529"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color="0070C0" w:sz="4" w:space="0"/>
            </w:tcBorders>
            <w:noWrap/>
            <w:vAlign w:val="center"/>
            <w:hideMark/>
          </w:tcPr>
          <w:p w:rsidRPr="00875036" w:rsidR="004D64B2" w:rsidP="004D64B2" w:rsidRDefault="004D64B2" w14:paraId="4225E7D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color="0070C0" w:sz="4" w:space="0"/>
            </w:tcBorders>
            <w:vAlign w:val="bottom"/>
          </w:tcPr>
          <w:p w:rsidR="004D64B2" w:rsidP="004D64B2" w:rsidRDefault="004D64B2" w14:paraId="1AA9EFE5" w14:textId="4A62913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Pr="00875036" w:rsidR="004D64B2" w:rsidTr="004D64B2" w14:paraId="58B266E5" w14:textId="7D00B7DB">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62FE305C"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0070C0" w:sz="4" w:space="0"/>
            </w:tcBorders>
            <w:noWrap/>
            <w:hideMark/>
          </w:tcPr>
          <w:p w:rsidRPr="00875036" w:rsidR="004D64B2" w:rsidP="004D64B2" w:rsidRDefault="004D64B2" w14:paraId="4C92299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color="0070C0" w:sz="4" w:space="0"/>
              <w:left w:val="single" w:color="0070C0" w:sz="4" w:space="0"/>
              <w:bottom w:val="single" w:color="0070C0" w:sz="4" w:space="0"/>
              <w:right w:val="single" w:color="0070C0" w:sz="4" w:space="0"/>
            </w:tcBorders>
            <w:noWrap/>
            <w:vAlign w:val="center"/>
            <w:hideMark/>
          </w:tcPr>
          <w:p w:rsidRPr="00875036" w:rsidR="004D64B2" w:rsidP="004D64B2" w:rsidRDefault="004D64B2" w14:paraId="1E525C7A"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color="0070C0" w:sz="4" w:space="0"/>
              <w:left w:val="single" w:color="0070C0" w:sz="4" w:space="0"/>
              <w:bottom w:val="single" w:color="0070C0" w:sz="4" w:space="0"/>
              <w:right w:val="single" w:color="0070C0" w:sz="4" w:space="0"/>
            </w:tcBorders>
            <w:vAlign w:val="bottom"/>
          </w:tcPr>
          <w:p w:rsidR="004D64B2" w:rsidP="004D64B2" w:rsidRDefault="004D64B2" w14:paraId="2EFFA6C6" w14:textId="4269CFC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Pr="00875036" w:rsidR="004D64B2" w:rsidTr="004D64B2" w14:paraId="01B407D2" w14:textId="7EE6F65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F225055"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7270B15B"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color="0070C0" w:sz="4" w:space="0"/>
              <w:left w:val="nil"/>
            </w:tcBorders>
            <w:noWrap/>
            <w:vAlign w:val="center"/>
            <w:hideMark/>
          </w:tcPr>
          <w:p w:rsidRPr="00875036" w:rsidR="004D64B2" w:rsidP="004D64B2" w:rsidRDefault="004D64B2" w14:paraId="6850E02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color="0070C0" w:sz="4" w:space="0"/>
            </w:tcBorders>
            <w:vAlign w:val="bottom"/>
          </w:tcPr>
          <w:p w:rsidR="004D64B2" w:rsidP="004D64B2" w:rsidRDefault="004D64B2" w14:paraId="4438258E" w14:textId="70542B1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Pr="00875036" w:rsidR="004D64B2" w:rsidTr="004D64B2" w14:paraId="66D5DE71" w14:textId="05253CE9">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729CB9FC"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0197E952"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rsidRPr="00875036" w:rsidR="004D64B2" w:rsidP="004D64B2" w:rsidRDefault="004D64B2" w14:paraId="3BDEA11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rsidR="004D64B2" w:rsidP="004D64B2" w:rsidRDefault="004D64B2" w14:paraId="23C408CF" w14:textId="680583C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Pr="00875036" w:rsidR="004D64B2" w:rsidTr="004D64B2" w14:paraId="4A11DE7A" w14:textId="559C987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35C3957B"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2B4A4FE6"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color="C00000" w:sz="4" w:space="0"/>
            </w:tcBorders>
            <w:noWrap/>
            <w:vAlign w:val="center"/>
            <w:hideMark/>
          </w:tcPr>
          <w:p w:rsidRPr="00875036" w:rsidR="004D64B2" w:rsidP="004D64B2" w:rsidRDefault="004D64B2" w14:paraId="5CE7F794"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color="C00000" w:sz="4" w:space="0"/>
            </w:tcBorders>
            <w:vAlign w:val="bottom"/>
          </w:tcPr>
          <w:p w:rsidR="004D64B2" w:rsidP="004D64B2" w:rsidRDefault="004D64B2" w14:paraId="41443AD3" w14:textId="369DE16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Pr="00875036" w:rsidR="004D64B2" w:rsidTr="004D64B2" w14:paraId="08B98183" w14:textId="62FE2031">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2A90D5DF"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C00000" w:sz="4" w:space="0"/>
            </w:tcBorders>
            <w:noWrap/>
            <w:hideMark/>
          </w:tcPr>
          <w:p w:rsidRPr="00875036" w:rsidR="004D64B2" w:rsidP="004D64B2" w:rsidRDefault="004D64B2" w14:paraId="1169A6E7"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color="C00000" w:sz="4" w:space="0"/>
              <w:left w:val="single" w:color="C00000" w:sz="4" w:space="0"/>
              <w:bottom w:val="single" w:color="C00000" w:sz="4" w:space="0"/>
              <w:right w:val="single" w:color="C00000" w:sz="4" w:space="0"/>
            </w:tcBorders>
            <w:noWrap/>
            <w:vAlign w:val="center"/>
            <w:hideMark/>
          </w:tcPr>
          <w:p w:rsidRPr="00875036" w:rsidR="004D64B2" w:rsidP="004D64B2" w:rsidRDefault="004D64B2" w14:paraId="1D34AC0F"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color="C00000" w:sz="4" w:space="0"/>
              <w:bottom w:val="single" w:color="C00000" w:sz="4" w:space="0"/>
              <w:right w:val="single" w:color="C00000" w:sz="4" w:space="0"/>
            </w:tcBorders>
            <w:vAlign w:val="bottom"/>
          </w:tcPr>
          <w:p w:rsidR="004D64B2" w:rsidP="004D64B2" w:rsidRDefault="004D64B2" w14:paraId="796EFEF0" w14:textId="61DC2FE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Pr="00875036" w:rsidR="004D64B2" w:rsidTr="004D64B2" w14:paraId="5349DCB2" w14:textId="2CA55BA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4FAA2BB2"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4E5B32D7"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color="C00000" w:sz="4" w:space="0"/>
              <w:left w:val="nil"/>
            </w:tcBorders>
            <w:noWrap/>
            <w:vAlign w:val="center"/>
            <w:hideMark/>
          </w:tcPr>
          <w:p w:rsidRPr="00875036" w:rsidR="004D64B2" w:rsidP="004D64B2" w:rsidRDefault="004D64B2" w14:paraId="1BBA408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color="C00000" w:sz="4" w:space="0"/>
            </w:tcBorders>
            <w:vAlign w:val="bottom"/>
          </w:tcPr>
          <w:p w:rsidR="004D64B2" w:rsidP="004D64B2" w:rsidRDefault="004D64B2" w14:paraId="0DEFE36C" w14:textId="5725F5A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Pr="00875036" w:rsidR="004D64B2" w:rsidTr="004D64B2" w14:paraId="3DA51D56" w14:textId="3EAAA95F">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53A48336"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694A93B1"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rsidRPr="00875036" w:rsidR="004D64B2" w:rsidP="004D64B2" w:rsidRDefault="004D64B2" w14:paraId="6D10EEC6"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rsidR="004D64B2" w:rsidP="004D64B2" w:rsidRDefault="004D64B2" w14:paraId="26399744" w14:textId="664DC7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Pr="00875036" w:rsidR="004D64B2" w:rsidTr="004D64B2" w14:paraId="45376A0C" w14:textId="425DC45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rsidRPr="00875036" w:rsidR="004D64B2" w:rsidP="004D64B2" w:rsidRDefault="004D64B2" w14:paraId="02634C61" w14:textId="77777777">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rsidRPr="00875036" w:rsidR="004D64B2" w:rsidP="004D64B2" w:rsidRDefault="004D64B2" w14:paraId="3675DA7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color="0070C0" w:sz="4" w:space="0"/>
            </w:tcBorders>
            <w:noWrap/>
            <w:vAlign w:val="center"/>
            <w:hideMark/>
          </w:tcPr>
          <w:p w:rsidRPr="00875036" w:rsidR="004D64B2" w:rsidP="004D64B2" w:rsidRDefault="004D64B2" w14:paraId="6249D32E"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color="0070C0" w:sz="4" w:space="0"/>
            </w:tcBorders>
            <w:vAlign w:val="bottom"/>
          </w:tcPr>
          <w:p w:rsidR="004D64B2" w:rsidP="004D64B2" w:rsidRDefault="004D64B2" w14:paraId="0CE5CBBC" w14:textId="50EB96C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Pr="00875036" w:rsidR="004D64B2" w:rsidTr="004D64B2" w14:paraId="2A3F4BE6" w14:textId="6C930968">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79EC1C22"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0070C0" w:sz="4" w:space="0"/>
            </w:tcBorders>
            <w:noWrap/>
            <w:hideMark/>
          </w:tcPr>
          <w:p w:rsidRPr="00875036" w:rsidR="004D64B2" w:rsidP="004D64B2" w:rsidRDefault="004D64B2" w14:paraId="72003305"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color="0070C0" w:sz="4" w:space="0"/>
              <w:left w:val="single" w:color="0070C0" w:sz="4" w:space="0"/>
              <w:bottom w:val="single" w:color="0070C0" w:sz="4" w:space="0"/>
              <w:right w:val="single" w:color="0070C0" w:sz="4" w:space="0"/>
            </w:tcBorders>
            <w:noWrap/>
            <w:vAlign w:val="center"/>
            <w:hideMark/>
          </w:tcPr>
          <w:p w:rsidRPr="00875036" w:rsidR="004D64B2" w:rsidP="004D64B2" w:rsidRDefault="004D64B2" w14:paraId="0CB22B9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color="0070C0" w:sz="4" w:space="0"/>
              <w:left w:val="single" w:color="0070C0" w:sz="4" w:space="0"/>
              <w:bottom w:val="single" w:color="0070C0" w:sz="4" w:space="0"/>
              <w:right w:val="single" w:color="0070C0" w:sz="4" w:space="0"/>
            </w:tcBorders>
            <w:vAlign w:val="bottom"/>
          </w:tcPr>
          <w:p w:rsidR="004D64B2" w:rsidP="004D64B2" w:rsidRDefault="004D64B2" w14:paraId="46CD7F13" w14:textId="79040DE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Pr="00875036" w:rsidR="004D64B2" w:rsidTr="004D64B2" w14:paraId="1962903F" w14:textId="346E227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594F7CB0"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596F466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color="0070C0" w:sz="4" w:space="0"/>
              <w:left w:val="nil"/>
            </w:tcBorders>
            <w:noWrap/>
            <w:vAlign w:val="center"/>
            <w:hideMark/>
          </w:tcPr>
          <w:p w:rsidRPr="00875036" w:rsidR="004D64B2" w:rsidP="004D64B2" w:rsidRDefault="004D64B2" w14:paraId="1CEBB3EF"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color="0070C0" w:sz="4" w:space="0"/>
            </w:tcBorders>
            <w:vAlign w:val="bottom"/>
          </w:tcPr>
          <w:p w:rsidR="004D64B2" w:rsidP="004D64B2" w:rsidRDefault="004D64B2" w14:paraId="54B4FC90" w14:textId="2B957CC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Pr="00875036" w:rsidR="004D64B2" w:rsidTr="004D64B2" w14:paraId="7D6E69C8" w14:textId="47F301D5">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7544921B"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62A6121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rsidRPr="00875036" w:rsidR="004D64B2" w:rsidP="004D64B2" w:rsidRDefault="004D64B2" w14:paraId="1811C990"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rsidR="004D64B2" w:rsidP="004D64B2" w:rsidRDefault="004D64B2" w14:paraId="39788009" w14:textId="20E0CAD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Pr="00875036" w:rsidR="004D64B2" w:rsidTr="004D64B2" w14:paraId="49F2434E" w14:textId="43A9C3B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0FDD2102"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31480D3D"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color="C00000" w:sz="4" w:space="0"/>
            </w:tcBorders>
            <w:noWrap/>
            <w:vAlign w:val="center"/>
            <w:hideMark/>
          </w:tcPr>
          <w:p w:rsidRPr="00875036" w:rsidR="004D64B2" w:rsidP="004D64B2" w:rsidRDefault="004D64B2" w14:paraId="3430A9E3"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color="C00000" w:sz="4" w:space="0"/>
            </w:tcBorders>
            <w:vAlign w:val="bottom"/>
          </w:tcPr>
          <w:p w:rsidR="004D64B2" w:rsidP="004D64B2" w:rsidRDefault="004D64B2" w14:paraId="2049F1F5" w14:textId="6AD361B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Pr="00875036" w:rsidR="004D64B2" w:rsidTr="004D64B2" w14:paraId="58F48352" w14:textId="55AA3963">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6E0CD901"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color="C00000" w:sz="4" w:space="0"/>
            </w:tcBorders>
            <w:noWrap/>
            <w:hideMark/>
          </w:tcPr>
          <w:p w:rsidRPr="00875036" w:rsidR="004D64B2" w:rsidP="004D64B2" w:rsidRDefault="004D64B2" w14:paraId="7DEDFB1D"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color="C00000" w:sz="4" w:space="0"/>
              <w:left w:val="single" w:color="C00000" w:sz="4" w:space="0"/>
              <w:bottom w:val="single" w:color="C00000" w:sz="4" w:space="0"/>
              <w:right w:val="single" w:color="C00000" w:sz="4" w:space="0"/>
            </w:tcBorders>
            <w:noWrap/>
            <w:vAlign w:val="center"/>
            <w:hideMark/>
          </w:tcPr>
          <w:p w:rsidRPr="00875036" w:rsidR="004D64B2" w:rsidP="004D64B2" w:rsidRDefault="004D64B2" w14:paraId="2DC77C33"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color="C00000" w:sz="4" w:space="0"/>
              <w:bottom w:val="single" w:color="C00000" w:sz="4" w:space="0"/>
              <w:right w:val="single" w:color="C00000" w:sz="4" w:space="0"/>
            </w:tcBorders>
            <w:vAlign w:val="bottom"/>
          </w:tcPr>
          <w:p w:rsidR="004D64B2" w:rsidP="004D64B2" w:rsidRDefault="004D64B2" w14:paraId="16F15FFF" w14:textId="4A57A23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Pr="00875036" w:rsidR="004D64B2" w:rsidTr="004D64B2" w14:paraId="7F5602C0" w14:textId="077F9289">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375ED5FA"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4C43B4F5"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color="C00000" w:sz="4" w:space="0"/>
              <w:left w:val="nil"/>
            </w:tcBorders>
            <w:noWrap/>
            <w:vAlign w:val="center"/>
            <w:hideMark/>
          </w:tcPr>
          <w:p w:rsidRPr="00875036" w:rsidR="004D64B2" w:rsidP="004D64B2" w:rsidRDefault="004D64B2" w14:paraId="5C81EC60" w14:textId="7777777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color="C00000" w:sz="4" w:space="0"/>
            </w:tcBorders>
            <w:vAlign w:val="bottom"/>
          </w:tcPr>
          <w:p w:rsidR="004D64B2" w:rsidP="004D64B2" w:rsidRDefault="004D64B2" w14:paraId="26DDF613" w14:textId="1EF7B70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Pr="00875036" w:rsidR="004D64B2" w:rsidTr="004D64B2" w14:paraId="3F26B88C" w14:textId="65348FAD">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rsidRPr="00875036" w:rsidR="004D64B2" w:rsidP="004D64B2" w:rsidRDefault="004D64B2" w14:paraId="21B484D3" w14:textId="77777777">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rsidRPr="00875036" w:rsidR="004D64B2" w:rsidP="004D64B2" w:rsidRDefault="004D64B2" w14:paraId="25585CE9"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rsidRPr="00875036" w:rsidR="004D64B2" w:rsidP="004D64B2" w:rsidRDefault="004D64B2" w14:paraId="49F10A58" w14:textId="7777777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rsidR="004D64B2" w:rsidP="004D64B2" w:rsidRDefault="004D64B2" w14:paraId="2E4A5BEF" w14:textId="2035829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rsidR="004D64B2" w:rsidRDefault="004D64B2" w14:paraId="5715E143" w14:textId="62489CCE">
      <w:pPr>
        <w:spacing w:after="160" w:line="259" w:lineRule="auto"/>
        <w:ind w:firstLine="0"/>
        <w:jc w:val="left"/>
      </w:pPr>
    </w:p>
    <w:p w:rsidR="0057759E" w:rsidRDefault="0057759E" w14:paraId="16B4795C" w14:textId="3EF6A73B">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rsidRPr="00AB3DDC" w:rsidR="00653969" w:rsidP="0057759E" w:rsidRDefault="00653969" w14:paraId="06D6F62B" w14:textId="0B351A6E">
                            <w:pPr>
                              <w:pStyle w:val="Beschriftung"/>
                              <w:rPr>
                                <w:noProof/>
                              </w:rPr>
                            </w:pPr>
                            <w:bookmarkStart w:name="_Ref67583372" w:id="140"/>
                            <w:r>
                              <w:t xml:space="preserve">Figure </w:t>
                            </w:r>
                            <w:r>
                              <w:fldChar w:fldCharType="begin"/>
                            </w:r>
                            <w:r>
                              <w:instrText> SEQ Figure \* ARABIC </w:instrText>
                            </w:r>
                            <w:r>
                              <w:fldChar w:fldCharType="separate"/>
                            </w:r>
                            <w:r>
                              <w:rPr>
                                <w:noProof/>
                              </w:rPr>
                              <w:t>17</w:t>
                            </w:r>
                            <w:r>
                              <w:fldChar w:fldCharType="end"/>
                            </w:r>
                            <w:bookmarkEnd w:id="140"/>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7B7B17">
              <v:shape id="Textfeld 39"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w14:anchorId="325DEF38">
                <v:textbox inset="0,0,0,0">
                  <w:txbxContent>
                    <w:p w:rsidRPr="00AB3DDC" w:rsidR="00653969" w:rsidP="0057759E" w:rsidRDefault="00653969" w14:paraId="2B6FC05F" w14:textId="0B351A6E">
                      <w:pPr>
                        <w:pStyle w:val="Beschriftung"/>
                        <w:rPr>
                          <w:noProof/>
                        </w:rPr>
                      </w:pPr>
                      <w:r>
                        <w:t xml:space="preserve">Figure </w:t>
                      </w:r>
                      <w:r>
                        <w:fldChar w:fldCharType="begin"/>
                      </w:r>
                      <w:r>
                        <w:instrText> SEQ Figure \* ARABIC </w:instrText>
                      </w:r>
                      <w:r>
                        <w:fldChar w:fldCharType="separate"/>
                      </w:r>
                      <w:r>
                        <w:rPr>
                          <w:noProof/>
                        </w:rPr>
                        <w:t>17</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0"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59E" w:rsidRDefault="006A6DD0" w14:paraId="07A44CC8" w14:textId="09FB6BA1">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rsidRPr="007557FE" w:rsidR="00653969" w:rsidP="0057759E" w:rsidRDefault="00653969" w14:paraId="0285D7CA" w14:textId="2BABB972">
                            <w:pPr>
                              <w:pStyle w:val="Beschriftung"/>
                              <w:rPr>
                                <w:noProof/>
                              </w:rPr>
                            </w:pPr>
                            <w:r>
                              <w:t xml:space="preserve">Figure </w:t>
                            </w:r>
                            <w:r>
                              <w:fldChar w:fldCharType="begin"/>
                            </w:r>
                            <w:r>
                              <w:instrText> SEQ Figure \* ARABIC </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75CCD3">
              <v:shape id="Textfeld 43"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w14:anchorId="37155AFE">
                <v:textbox inset="0,0,0,0">
                  <w:txbxContent>
                    <w:p w:rsidRPr="007557FE" w:rsidR="00653969" w:rsidP="0057759E" w:rsidRDefault="00653969" w14:paraId="2CB1982C" w14:textId="2BABB972">
                      <w:pPr>
                        <w:pStyle w:val="Beschriftung"/>
                        <w:rPr>
                          <w:noProof/>
                        </w:rPr>
                      </w:pPr>
                      <w:r>
                        <w:t xml:space="preserve">Figure </w:t>
                      </w:r>
                      <w:r>
                        <w:fldChar w:fldCharType="begin"/>
                      </w:r>
                      <w:r>
                        <w:instrText> SEQ Figure \* ARABIC </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759E" w:rsidRDefault="0057759E" w14:paraId="517D97C5" w14:textId="79B1919D">
      <w:pPr>
        <w:spacing w:after="160" w:line="259" w:lineRule="auto"/>
        <w:ind w:firstLine="0"/>
        <w:jc w:val="left"/>
      </w:pPr>
    </w:p>
    <w:p w:rsidR="006A6DD0" w:rsidP="006A6DD0" w:rsidRDefault="006A6DD0" w14:paraId="378C0244" w14:textId="44848886">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rsidRPr="00AB3DDC" w:rsidR="00653969" w:rsidP="006A6DD0" w:rsidRDefault="00653969" w14:paraId="07215C18" w14:textId="7AA96C26">
                            <w:pPr>
                              <w:pStyle w:val="Beschriftung"/>
                              <w:rPr>
                                <w:noProof/>
                              </w:rPr>
                            </w:pPr>
                            <w:r>
                              <w:t xml:space="preserve">Figure </w:t>
                            </w:r>
                            <w:r>
                              <w:fldChar w:fldCharType="begin"/>
                            </w:r>
                            <w:r>
                              <w:instrText> SEQ Figure \* ARABIC </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C1D09A">
              <v:shape id="Textfeld 48"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w14:anchorId="113FCA77">
                <v:textbox inset="0,0,0,0">
                  <w:txbxContent>
                    <w:p w:rsidRPr="00AB3DDC" w:rsidR="00653969" w:rsidP="006A6DD0" w:rsidRDefault="00653969" w14:paraId="33A19091" w14:textId="7AA96C26">
                      <w:pPr>
                        <w:pStyle w:val="Beschriftung"/>
                        <w:rPr>
                          <w:noProof/>
                        </w:rPr>
                      </w:pPr>
                      <w:r>
                        <w:t xml:space="preserve">Figure </w:t>
                      </w:r>
                      <w:r>
                        <w:fldChar w:fldCharType="begin"/>
                      </w:r>
                      <w:r>
                        <w:instrText> SEQ Figure \* ARABIC </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2"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59E" w:rsidRDefault="006A6DD0" w14:paraId="21BCCD6E" w14:textId="2B7666EE">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rsidRPr="007557FE" w:rsidR="00653969" w:rsidP="006A6DD0" w:rsidRDefault="00653969" w14:paraId="38BE6F56" w14:textId="55DC9E27">
                            <w:pPr>
                              <w:pStyle w:val="Beschriftung"/>
                              <w:rPr>
                                <w:noProof/>
                              </w:rPr>
                            </w:pPr>
                            <w:r>
                              <w:t xml:space="preserve">Figure </w:t>
                            </w:r>
                            <w:r>
                              <w:fldChar w:fldCharType="begin"/>
                            </w:r>
                            <w:r>
                              <w:instrText> SEQ Figure \* ARABIC </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4D9669">
              <v:shape id="Textfeld 49"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w14:anchorId="47FA2754">
                <v:textbox inset="0,0,0,0">
                  <w:txbxContent>
                    <w:p w:rsidRPr="007557FE" w:rsidR="00653969" w:rsidP="006A6DD0" w:rsidRDefault="00653969" w14:paraId="4340FECF" w14:textId="55DC9E27">
                      <w:pPr>
                        <w:pStyle w:val="Beschriftung"/>
                        <w:rPr>
                          <w:noProof/>
                        </w:rPr>
                      </w:pPr>
                      <w:r>
                        <w:t xml:space="preserve">Figure </w:t>
                      </w:r>
                      <w:r>
                        <w:fldChar w:fldCharType="begin"/>
                      </w:r>
                      <w:r>
                        <w:instrText> SEQ Figure \* ARABIC </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759E" w:rsidRDefault="0057759E" w14:paraId="1D44C27E" w14:textId="71D3C5C4">
      <w:pPr>
        <w:spacing w:after="160" w:line="259" w:lineRule="auto"/>
        <w:ind w:firstLine="0"/>
        <w:jc w:val="left"/>
      </w:pPr>
    </w:p>
    <w:p w:rsidR="003E34CE" w:rsidP="003E34CE" w:rsidRDefault="003E34CE" w14:paraId="67376108" w14:textId="3593D4D5">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rsidRPr="00AB3DDC" w:rsidR="00653969" w:rsidP="003E34CE" w:rsidRDefault="00653969" w14:paraId="2D6C3683" w14:textId="7E5D1C06">
                            <w:pPr>
                              <w:pStyle w:val="Beschriftung"/>
                              <w:rPr>
                                <w:noProof/>
                              </w:rPr>
                            </w:pPr>
                            <w:r>
                              <w:t xml:space="preserve">Figure </w:t>
                            </w:r>
                            <w:r>
                              <w:fldChar w:fldCharType="begin"/>
                            </w:r>
                            <w:r>
                              <w:instrText> SEQ Figure \* ARABIC </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209595">
              <v:shape id="Textfeld 5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w14:anchorId="55AA61F0">
                <v:textbox inset="0,0,0,0">
                  <w:txbxContent>
                    <w:p w:rsidRPr="00AB3DDC" w:rsidR="00653969" w:rsidP="003E34CE" w:rsidRDefault="00653969" w14:paraId="422662BE" w14:textId="7E5D1C06">
                      <w:pPr>
                        <w:pStyle w:val="Beschriftung"/>
                        <w:rPr>
                          <w:noProof/>
                        </w:rPr>
                      </w:pPr>
                      <w:r>
                        <w:t xml:space="preserve">Figure </w:t>
                      </w:r>
                      <w:r>
                        <w:fldChar w:fldCharType="begin"/>
                      </w:r>
                      <w:r>
                        <w:instrText> SEQ Figure \* ARABIC </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4"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34CE" w:rsidP="003E34CE" w:rsidRDefault="00DF1D6C" w14:paraId="529267F1" w14:textId="0A7A3C71">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rsidRPr="007557FE" w:rsidR="00653969" w:rsidP="003E34CE" w:rsidRDefault="00653969" w14:paraId="20597EA0" w14:textId="6A52E91E">
                            <w:pPr>
                              <w:pStyle w:val="Beschriftung"/>
                              <w:rPr>
                                <w:noProof/>
                              </w:rPr>
                            </w:pPr>
                            <w:r>
                              <w:t xml:space="preserve">Figure </w:t>
                            </w:r>
                            <w:r>
                              <w:fldChar w:fldCharType="begin"/>
                            </w:r>
                            <w:r>
                              <w:instrText> SEQ Figure \* ARABIC </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80718C">
              <v:shape id="Textfeld 53"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w14:anchorId="54BFD220">
                <v:textbox inset="0,0,0,0">
                  <w:txbxContent>
                    <w:p w:rsidRPr="007557FE" w:rsidR="00653969" w:rsidP="003E34CE" w:rsidRDefault="00653969" w14:paraId="037DCCB8" w14:textId="6A52E91E">
                      <w:pPr>
                        <w:pStyle w:val="Beschriftung"/>
                        <w:rPr>
                          <w:noProof/>
                        </w:rPr>
                      </w:pPr>
                      <w:r>
                        <w:t xml:space="preserve">Figure </w:t>
                      </w:r>
                      <w:r>
                        <w:fldChar w:fldCharType="begin"/>
                      </w:r>
                      <w:r>
                        <w:instrText> SEQ Figure \* ARABIC </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sidR="003E34C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036" w:rsidRDefault="00875036" w14:paraId="4C0074B7" w14:textId="357C677C">
      <w:pPr>
        <w:spacing w:after="160" w:line="259" w:lineRule="auto"/>
        <w:ind w:firstLine="0"/>
        <w:jc w:val="left"/>
        <w:rPr>
          <w:rFonts w:eastAsiaTheme="majorEastAsia" w:cstheme="majorBidi"/>
          <w:b/>
          <w:sz w:val="26"/>
          <w:szCs w:val="26"/>
        </w:rPr>
      </w:pPr>
      <w:r>
        <w:br w:type="page"/>
      </w:r>
    </w:p>
    <w:p w:rsidR="005B02C2" w:rsidP="005B02C2" w:rsidRDefault="00DF1D6C" w14:paraId="27C3BF56" w14:textId="4BD37DC0">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rsidRPr="00AB3DDC" w:rsidR="00653969" w:rsidP="005B02C2" w:rsidRDefault="00653969" w14:paraId="75640275" w14:textId="3201F7E8">
                            <w:pPr>
                              <w:pStyle w:val="Beschriftung"/>
                              <w:rPr>
                                <w:noProof/>
                              </w:rPr>
                            </w:pPr>
                            <w:r>
                              <w:t xml:space="preserve">Figure </w:t>
                            </w:r>
                            <w:r>
                              <w:fldChar w:fldCharType="begin"/>
                            </w:r>
                            <w:r>
                              <w:instrText> SEQ Figure \* ARABIC </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55ED2B">
              <v:shape id="Textfeld 56"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w14:anchorId="7F62E2E1">
                <v:textbox inset="0,0,0,0">
                  <w:txbxContent>
                    <w:p w:rsidRPr="00AB3DDC" w:rsidR="00653969" w:rsidP="005B02C2" w:rsidRDefault="00653969" w14:paraId="406D68C2" w14:textId="3201F7E8">
                      <w:pPr>
                        <w:pStyle w:val="Beschriftung"/>
                        <w:rPr>
                          <w:noProof/>
                        </w:rPr>
                      </w:pPr>
                      <w:r>
                        <w:t xml:space="preserve">Figure </w:t>
                      </w:r>
                      <w:r>
                        <w:fldChar w:fldCharType="begin"/>
                      </w:r>
                      <w:r>
                        <w:instrText> SEQ Figure \* ARABIC </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rsidRPr="007557FE" w:rsidR="00653969" w:rsidP="005B02C2" w:rsidRDefault="00653969" w14:paraId="79752DD8" w14:textId="77B253FC">
                            <w:pPr>
                              <w:pStyle w:val="Beschriftung"/>
                              <w:rPr>
                                <w:noProof/>
                              </w:rPr>
                            </w:pPr>
                            <w:r>
                              <w:t xml:space="preserve">Figure </w:t>
                            </w:r>
                            <w:r>
                              <w:fldChar w:fldCharType="begin"/>
                            </w:r>
                            <w:r>
                              <w:instrText> SEQ Figure \* ARABIC </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DAC105">
              <v:shape id="Textfeld 57"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w14:anchorId="2E86A70B">
                <v:textbox inset="0,0,0,0">
                  <w:txbxContent>
                    <w:p w:rsidRPr="007557FE" w:rsidR="00653969" w:rsidP="005B02C2" w:rsidRDefault="00653969" w14:paraId="2C447B64" w14:textId="77B253FC">
                      <w:pPr>
                        <w:pStyle w:val="Beschriftung"/>
                        <w:rPr>
                          <w:noProof/>
                        </w:rPr>
                      </w:pPr>
                      <w:r>
                        <w:t xml:space="preserve">Figure </w:t>
                      </w:r>
                      <w:r>
                        <w:fldChar w:fldCharType="begin"/>
                      </w:r>
                      <w:r>
                        <w:instrText> SEQ Figure \* ARABIC </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Pr="0057759E" w:rsidR="005B02C2">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59E" w:rsidR="005B02C2">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7"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02C2" w:rsidP="005B02C2" w:rsidRDefault="005B02C2" w14:paraId="1B9006D5" w14:textId="07BA6D97">
      <w:pPr>
        <w:spacing w:after="160" w:line="259" w:lineRule="auto"/>
        <w:ind w:firstLine="0"/>
        <w:jc w:val="left"/>
      </w:pPr>
    </w:p>
    <w:p w:rsidR="005B02C2" w:rsidP="005B02C2" w:rsidRDefault="00DF1D6C" w14:paraId="7BE50979" w14:textId="5851A5FE">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rsidRPr="00565A41" w:rsidR="00653969" w:rsidP="005B02C2" w:rsidRDefault="00653969" w14:paraId="69491897" w14:textId="56B32630">
                            <w:pPr>
                              <w:pStyle w:val="Beschriftung"/>
                            </w:pPr>
                            <w:r>
                              <w:t xml:space="preserve">Figure </w:t>
                            </w:r>
                            <w:r>
                              <w:fldChar w:fldCharType="begin"/>
                            </w:r>
                            <w:r>
                              <w:instrText> SEQ Figure \* ARABIC </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19436F">
              <v:shape id="Textfeld 74"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w14:anchorId="49F126E6">
                <v:textbox inset="0,0,0,0">
                  <w:txbxContent>
                    <w:p w:rsidRPr="00565A41" w:rsidR="00653969" w:rsidP="005B02C2" w:rsidRDefault="00653969" w14:paraId="1E6A896B" w14:textId="56B32630">
                      <w:pPr>
                        <w:pStyle w:val="Beschriftung"/>
                      </w:pPr>
                      <w:r>
                        <w:t xml:space="preserve">Figure </w:t>
                      </w:r>
                      <w:r>
                        <w:fldChar w:fldCharType="begin"/>
                      </w:r>
                      <w:r>
                        <w:instrText> SEQ Figure \* ARABIC </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rsidRPr="007C1AC6" w:rsidR="00653969" w:rsidP="005B02C2" w:rsidRDefault="00653969" w14:paraId="6D0B5E7C" w14:textId="4813E928">
                            <w:pPr>
                              <w:pStyle w:val="Beschriftung"/>
                            </w:pPr>
                            <w:r>
                              <w:t xml:space="preserve">Figure </w:t>
                            </w:r>
                            <w:r>
                              <w:fldChar w:fldCharType="begin"/>
                            </w:r>
                            <w:r>
                              <w:instrText> SEQ Figure \* ARABIC </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CE05EC">
              <v:shape id="Textfeld 73"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w14:anchorId="4609A5B9">
                <v:textbox inset="0,0,0,0">
                  <w:txbxContent>
                    <w:p w:rsidRPr="007C1AC6" w:rsidR="00653969" w:rsidP="005B02C2" w:rsidRDefault="00653969" w14:paraId="2CD412F4" w14:textId="4813E928">
                      <w:pPr>
                        <w:pStyle w:val="Beschriftung"/>
                      </w:pPr>
                      <w:r>
                        <w:t xml:space="preserve">Figure </w:t>
                      </w:r>
                      <w:r>
                        <w:fldChar w:fldCharType="begin"/>
                      </w:r>
                      <w:r>
                        <w:instrText> SEQ Figure \* ARABIC </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59E" w:rsidR="005B02C2">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49"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5036" w:rsidRDefault="00875036" w14:paraId="7954CF20" w14:textId="4B5C0F23">
      <w:pPr>
        <w:spacing w:after="160" w:line="259" w:lineRule="auto"/>
        <w:ind w:firstLine="0"/>
        <w:jc w:val="left"/>
      </w:pPr>
    </w:p>
    <w:p w:rsidR="005B02C2" w:rsidP="005B02C2" w:rsidRDefault="00DF1D6C" w14:paraId="04E1F4C2" w14:textId="486E6C9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rsidRPr="005B02C2" w:rsidR="00653969" w:rsidP="005B02C2" w:rsidRDefault="00653969" w14:paraId="1D519F15" w14:textId="13C9013E">
                            <w:pPr>
                              <w:pStyle w:val="Beschriftung"/>
                            </w:pPr>
                            <w:r>
                              <w:t xml:space="preserve">Figure </w:t>
                            </w:r>
                            <w:r>
                              <w:fldChar w:fldCharType="begin"/>
                            </w:r>
                            <w:r>
                              <w:instrText> SEQ Figure \* ARABIC </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1A1C1">
              <v:shape id="Textfeld 64"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w14:anchorId="3CE0CB72">
                <v:textbox inset="0,0,0,0">
                  <w:txbxContent>
                    <w:p w:rsidRPr="005B02C2" w:rsidR="00653969" w:rsidP="005B02C2" w:rsidRDefault="00653969" w14:paraId="1593B929" w14:textId="13C9013E">
                      <w:pPr>
                        <w:pStyle w:val="Beschriftung"/>
                      </w:pPr>
                      <w:r>
                        <w:t xml:space="preserve">Figure </w:t>
                      </w:r>
                      <w:r>
                        <w:fldChar w:fldCharType="begin"/>
                      </w:r>
                      <w:r>
                        <w:instrText> SEQ Figure \* ARABIC </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rsidRPr="007557FE" w:rsidR="00653969" w:rsidP="005B02C2" w:rsidRDefault="00653969" w14:paraId="53AA2E81" w14:textId="49CA4DF9">
                            <w:pPr>
                              <w:pStyle w:val="Beschriftung"/>
                              <w:rPr>
                                <w:noProof/>
                              </w:rPr>
                            </w:pPr>
                            <w:r>
                              <w:t xml:space="preserve">Figure </w:t>
                            </w:r>
                            <w:r>
                              <w:fldChar w:fldCharType="begin"/>
                            </w:r>
                            <w:r>
                              <w:instrText> SEQ Figure \* ARABIC </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F3F06D">
              <v:shape id="Textfeld 67"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w14:anchorId="33373439">
                <v:textbox inset="0,0,0,0">
                  <w:txbxContent>
                    <w:p w:rsidRPr="007557FE" w:rsidR="00653969" w:rsidP="005B02C2" w:rsidRDefault="00653969" w14:paraId="2484568B" w14:textId="49CA4DF9">
                      <w:pPr>
                        <w:pStyle w:val="Beschriftung"/>
                        <w:rPr>
                          <w:noProof/>
                        </w:rPr>
                      </w:pPr>
                      <w:r>
                        <w:t xml:space="preserve">Figure </w:t>
                      </w:r>
                      <w:r>
                        <w:fldChar w:fldCharType="begin"/>
                      </w:r>
                      <w:r>
                        <w:instrText> SEQ Figure \* ARABIC </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sidR="005B02C2">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59E" w:rsidR="005B02C2">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1"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02C2" w:rsidRDefault="005B02C2" w14:paraId="376A0479" w14:textId="2EEB8C2A">
      <w:pPr>
        <w:spacing w:after="160" w:line="259" w:lineRule="auto"/>
        <w:ind w:firstLine="0"/>
        <w:jc w:val="left"/>
      </w:pPr>
    </w:p>
    <w:p w:rsidR="005B02C2" w:rsidP="005B02C2" w:rsidRDefault="00DF1D6C" w14:paraId="5B725DF3" w14:textId="6B30F148">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rsidRPr="005B02C2" w:rsidR="00653969" w:rsidP="005B02C2" w:rsidRDefault="00653969" w14:paraId="3A32C3D1" w14:textId="54A8B4E5">
                            <w:pPr>
                              <w:pStyle w:val="Beschriftung"/>
                            </w:pPr>
                            <w:bookmarkStart w:name="_Ref67583379" w:id="142"/>
                            <w:r>
                              <w:t xml:space="preserve">Figure </w:t>
                            </w:r>
                            <w:r>
                              <w:fldChar w:fldCharType="begin"/>
                            </w:r>
                            <w:r>
                              <w:instrText> SEQ Figure \* ARABIC </w:instrText>
                            </w:r>
                            <w:r>
                              <w:fldChar w:fldCharType="separate"/>
                            </w:r>
                            <w:r>
                              <w:rPr>
                                <w:noProof/>
                              </w:rPr>
                              <w:t>29</w:t>
                            </w:r>
                            <w:r>
                              <w:fldChar w:fldCharType="end"/>
                            </w:r>
                            <w:bookmarkEnd w:id="142"/>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C7BD74">
              <v:shape id="Textfeld 69"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w14:anchorId="75290868">
                <v:textbox inset="0,0,0,0">
                  <w:txbxContent>
                    <w:p w:rsidRPr="005B02C2" w:rsidR="00653969" w:rsidP="005B02C2" w:rsidRDefault="00653969" w14:paraId="3B243392" w14:textId="54A8B4E5">
                      <w:pPr>
                        <w:pStyle w:val="Beschriftung"/>
                      </w:pPr>
                      <w:r>
                        <w:t xml:space="preserve">Figure </w:t>
                      </w:r>
                      <w:r>
                        <w:fldChar w:fldCharType="begin"/>
                      </w:r>
                      <w:r>
                        <w:instrText> SEQ Figure \* ARABIC </w:instrText>
                      </w:r>
                      <w:r>
                        <w:fldChar w:fldCharType="separate"/>
                      </w:r>
                      <w:r>
                        <w:rPr>
                          <w:noProof/>
                        </w:rPr>
                        <w:t>29</w:t>
                      </w:r>
                      <w:r>
                        <w:fldChar w:fldCharType="end"/>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rsidR="00653969" w:rsidP="005B02C2" w:rsidRDefault="00653969" w14:paraId="149F34B2" w14:textId="193BDF17">
                            <w:pPr>
                              <w:pStyle w:val="Beschriftung"/>
                            </w:pPr>
                            <w:r>
                              <w:t xml:space="preserve">Figure </w:t>
                            </w:r>
                            <w:r>
                              <w:fldChar w:fldCharType="begin"/>
                            </w:r>
                            <w:r>
                              <w:instrText> SEQ Figure \* ARABIC </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AFD70B">
              <v:shape id="Textfeld 68"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w14:anchorId="4D8B1103">
                <v:textbox inset="0,0,0,0">
                  <w:txbxContent>
                    <w:p w:rsidR="00653969" w:rsidP="005B02C2" w:rsidRDefault="00653969" w14:paraId="30370DC2" w14:textId="193BDF17">
                      <w:pPr>
                        <w:pStyle w:val="Beschriftung"/>
                      </w:pPr>
                      <w:r>
                        <w:t xml:space="preserve">Figure </w:t>
                      </w:r>
                      <w:r>
                        <w:fldChar w:fldCharType="begin"/>
                      </w:r>
                      <w:r>
                        <w:instrText> SEQ Figure \* ARABIC </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sidR="005B02C2">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59E" w:rsidR="005B02C2">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3"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5036" w:rsidRDefault="00875036" w14:paraId="03DB3BD4" w14:textId="16F9A748">
      <w:pPr>
        <w:spacing w:after="160" w:line="259" w:lineRule="auto"/>
        <w:ind w:firstLine="0"/>
        <w:jc w:val="left"/>
        <w:rPr>
          <w:rFonts w:eastAsiaTheme="majorEastAsia" w:cstheme="majorBidi"/>
          <w:b/>
          <w:sz w:val="26"/>
          <w:szCs w:val="26"/>
        </w:rPr>
      </w:pPr>
      <w:r>
        <w:br w:type="page"/>
      </w:r>
    </w:p>
    <w:p w:rsidR="009771B5" w:rsidP="00F116C6" w:rsidRDefault="008E3835" w14:paraId="5C48AEE3" w14:textId="0B4F7F81">
      <w:pPr>
        <w:pStyle w:val="berschrift1"/>
      </w:pPr>
      <w:bookmarkStart w:name="_Toc68517880" w:id="144"/>
      <w:r w:rsidRPr="003327A0">
        <w:lastRenderedPageBreak/>
        <w:t>References</w:t>
      </w:r>
      <w:bookmarkEnd w:id="144"/>
    </w:p>
    <w:p w:rsidRPr="00F15422" w:rsidR="00F15422" w:rsidP="00F15422" w:rsidRDefault="00F116C6" w14:paraId="446A9832" w14:textId="64247F49">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Pr="00F15422" w:rsidR="00F15422">
        <w:rPr>
          <w:noProof/>
          <w:sz w:val="18"/>
          <w:szCs w:val="24"/>
        </w:rPr>
        <w:t xml:space="preserve">Amajama, J. (2016). Effect of Air Pressure on the Output of Photovoltaic Panel and Solar Illuminance ( or Intensity ). </w:t>
      </w:r>
      <w:r w:rsidRPr="00F15422" w:rsidR="00F15422">
        <w:rPr>
          <w:i/>
          <w:iCs/>
          <w:noProof/>
          <w:sz w:val="18"/>
          <w:szCs w:val="24"/>
        </w:rPr>
        <w:t>International Journal of Scientific Engineering and Applied Science</w:t>
      </w:r>
      <w:r w:rsidRPr="00F15422" w:rsidR="00F15422">
        <w:rPr>
          <w:noProof/>
          <w:sz w:val="18"/>
          <w:szCs w:val="24"/>
        </w:rPr>
        <w:t xml:space="preserve">, </w:t>
      </w:r>
      <w:r w:rsidRPr="00F15422" w:rsidR="00F15422">
        <w:rPr>
          <w:i/>
          <w:iCs/>
          <w:noProof/>
          <w:sz w:val="18"/>
          <w:szCs w:val="24"/>
        </w:rPr>
        <w:t>2</w:t>
      </w:r>
      <w:r w:rsidRPr="00F15422" w:rsidR="00F15422">
        <w:rPr>
          <w:noProof/>
          <w:sz w:val="18"/>
          <w:szCs w:val="24"/>
        </w:rPr>
        <w:t>(8), 139–144.</w:t>
      </w:r>
    </w:p>
    <w:p w:rsidRPr="00101695" w:rsidR="00F15422" w:rsidP="00F15422" w:rsidRDefault="00F15422" w14:paraId="485DA26F" w14:textId="77777777">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Baur, F., Hess, P., &amp; Nagel, H. (1944). </w:t>
      </w:r>
      <w:r w:rsidRPr="00101695">
        <w:rPr>
          <w:i/>
          <w:iCs/>
          <w:noProof/>
          <w:sz w:val="18"/>
          <w:szCs w:val="24"/>
          <w:lang w:val="de-CH"/>
        </w:rPr>
        <w:t>Kalender der Großwetterlagen Europas 1881–1939</w:t>
      </w:r>
      <w:r w:rsidRPr="00101695">
        <w:rPr>
          <w:noProof/>
          <w:sz w:val="18"/>
          <w:szCs w:val="24"/>
          <w:lang w:val="de-CH"/>
        </w:rPr>
        <w:t>.</w:t>
      </w:r>
    </w:p>
    <w:p w:rsidRPr="00F15422" w:rsidR="00F15422" w:rsidP="00F15422" w:rsidRDefault="00F15422" w14:paraId="4B2D6838" w14:textId="77777777">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Bloomfield, H. C., Brayshaw, D. J., &amp; Charlton-Perez, A. J. (2020). </w:t>
      </w:r>
      <w:r w:rsidRPr="00F15422">
        <w:rPr>
          <w:noProof/>
          <w:sz w:val="18"/>
          <w:szCs w:val="24"/>
        </w:rPr>
        <w:t xml:space="preserve">Characterizing the winter meteorological drivers of the European electricity system using targeted circulation types. </w:t>
      </w:r>
      <w:r w:rsidRPr="00F15422">
        <w:rPr>
          <w:i/>
          <w:iCs/>
          <w:noProof/>
          <w:sz w:val="18"/>
          <w:szCs w:val="24"/>
        </w:rPr>
        <w:t>Meteorological Applications</w:t>
      </w:r>
      <w:r w:rsidRPr="00F15422">
        <w:rPr>
          <w:noProof/>
          <w:sz w:val="18"/>
          <w:szCs w:val="24"/>
        </w:rPr>
        <w:t xml:space="preserve">, </w:t>
      </w:r>
      <w:r w:rsidRPr="00F15422">
        <w:rPr>
          <w:i/>
          <w:iCs/>
          <w:noProof/>
          <w:sz w:val="18"/>
          <w:szCs w:val="24"/>
        </w:rPr>
        <w:t>27</w:t>
      </w:r>
      <w:r w:rsidRPr="00F15422">
        <w:rPr>
          <w:noProof/>
          <w:sz w:val="18"/>
          <w:szCs w:val="24"/>
        </w:rPr>
        <w:t>(1), 1–18. https://doi.org/10.1002/met.1858</w:t>
      </w:r>
    </w:p>
    <w:p w:rsidRPr="00F15422" w:rsidR="00F15422" w:rsidP="00F15422" w:rsidRDefault="00F15422" w14:paraId="28041BC4"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Branch, M. A., Coleman, T. F., &amp; Li, Y. (1999). Subspace, interior, and conjugate gradient method for large-scale bound-constrained minimization problems. </w:t>
      </w:r>
      <w:r w:rsidRPr="00F15422">
        <w:rPr>
          <w:i/>
          <w:iCs/>
          <w:noProof/>
          <w:sz w:val="18"/>
          <w:szCs w:val="24"/>
        </w:rPr>
        <w:t>SIAM Journal of Scientific Computing</w:t>
      </w:r>
      <w:r w:rsidRPr="00F15422">
        <w:rPr>
          <w:noProof/>
          <w:sz w:val="18"/>
          <w:szCs w:val="24"/>
        </w:rPr>
        <w:t xml:space="preserve">, </w:t>
      </w:r>
      <w:r w:rsidRPr="00F15422">
        <w:rPr>
          <w:i/>
          <w:iCs/>
          <w:noProof/>
          <w:sz w:val="18"/>
          <w:szCs w:val="24"/>
        </w:rPr>
        <w:t>21</w:t>
      </w:r>
      <w:r w:rsidRPr="00F15422">
        <w:rPr>
          <w:noProof/>
          <w:sz w:val="18"/>
          <w:szCs w:val="24"/>
        </w:rPr>
        <w:t>(1), 1–23. https://doi.org/10.1137/S1064827595289108</w:t>
      </w:r>
    </w:p>
    <w:p w:rsidRPr="00101695" w:rsidR="00F15422" w:rsidP="00F15422" w:rsidRDefault="00F15422" w14:paraId="40A9E580" w14:textId="77777777">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Brayshaw, D. J., Troccoli, A., Fordham, R., &amp; Methven, J. (2011). The impact of large scale atmospheric circulation patterns on wind power generation and its potential predictability: A case study over the UK. </w:t>
      </w:r>
      <w:r w:rsidRPr="00101695">
        <w:rPr>
          <w:i/>
          <w:iCs/>
          <w:noProof/>
          <w:sz w:val="18"/>
          <w:szCs w:val="24"/>
          <w:lang w:val="de-CH"/>
        </w:rPr>
        <w:t>Renewable Energy</w:t>
      </w:r>
      <w:r w:rsidRPr="00101695">
        <w:rPr>
          <w:noProof/>
          <w:sz w:val="18"/>
          <w:szCs w:val="24"/>
          <w:lang w:val="de-CH"/>
        </w:rPr>
        <w:t xml:space="preserve">, </w:t>
      </w:r>
      <w:r w:rsidRPr="00101695">
        <w:rPr>
          <w:i/>
          <w:iCs/>
          <w:noProof/>
          <w:sz w:val="18"/>
          <w:szCs w:val="24"/>
          <w:lang w:val="de-CH"/>
        </w:rPr>
        <w:t>36</w:t>
      </w:r>
      <w:r w:rsidRPr="00101695">
        <w:rPr>
          <w:noProof/>
          <w:sz w:val="18"/>
          <w:szCs w:val="24"/>
          <w:lang w:val="de-CH"/>
        </w:rPr>
        <w:t>(8), 2087–2096. https://doi.org/10.1016/j.renene.2011.01.025</w:t>
      </w:r>
    </w:p>
    <w:p w:rsidRPr="00F15422" w:rsidR="00F15422" w:rsidP="00F15422" w:rsidRDefault="00F15422" w14:paraId="50D63B49" w14:textId="77777777">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Bremen, L. Von. </w:t>
      </w:r>
      <w:r w:rsidRPr="00F15422">
        <w:rPr>
          <w:noProof/>
          <w:sz w:val="18"/>
          <w:szCs w:val="24"/>
        </w:rPr>
        <w:t xml:space="preserve">(2010). Large-Scale Variability of Weather Dependent Renewable Energy Sources. In A. Troccoli (Ed.), </w:t>
      </w:r>
      <w:r w:rsidRPr="00F15422">
        <w:rPr>
          <w:i/>
          <w:iCs/>
          <w:noProof/>
          <w:sz w:val="18"/>
          <w:szCs w:val="24"/>
        </w:rPr>
        <w:t>Management of Weather and Climate Risk in the Energy Industry</w:t>
      </w:r>
      <w:r w:rsidRPr="00F15422">
        <w:rPr>
          <w:noProof/>
          <w:sz w:val="18"/>
          <w:szCs w:val="24"/>
        </w:rPr>
        <w:t xml:space="preserve"> (pp. 189–206). Springer Netherlands.</w:t>
      </w:r>
    </w:p>
    <w:p w:rsidRPr="00F15422" w:rsidR="00F15422" w:rsidP="00F15422" w:rsidRDefault="00F15422" w14:paraId="45AD4CEA"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Cassou, C. (2008). Intraseasonal interaction between the Madden-Julian Oscillation and the North Atlantic Oscillation. </w:t>
      </w:r>
      <w:r w:rsidRPr="00F15422">
        <w:rPr>
          <w:i/>
          <w:iCs/>
          <w:noProof/>
          <w:sz w:val="18"/>
          <w:szCs w:val="24"/>
        </w:rPr>
        <w:t>Nature</w:t>
      </w:r>
      <w:r w:rsidRPr="00F15422">
        <w:rPr>
          <w:noProof/>
          <w:sz w:val="18"/>
          <w:szCs w:val="24"/>
        </w:rPr>
        <w:t xml:space="preserve">, </w:t>
      </w:r>
      <w:r w:rsidRPr="00F15422">
        <w:rPr>
          <w:i/>
          <w:iCs/>
          <w:noProof/>
          <w:sz w:val="18"/>
          <w:szCs w:val="24"/>
        </w:rPr>
        <w:t>455</w:t>
      </w:r>
      <w:r w:rsidRPr="00F15422">
        <w:rPr>
          <w:noProof/>
          <w:sz w:val="18"/>
          <w:szCs w:val="24"/>
        </w:rPr>
        <w:t>(7212), 523–527. https://doi.org/10.1038/nature07286</w:t>
      </w:r>
    </w:p>
    <w:p w:rsidRPr="00F15422" w:rsidR="00F15422" w:rsidP="00F15422" w:rsidRDefault="00F15422" w14:paraId="246C8E57"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Colantuono, G., Wang, Y., Hanna, E., &amp; Erdélyi, R. (2014). Signature of the North Atlantic Oscillation on British solar radiation availability and PV potential: The winter zonal seesaw. </w:t>
      </w:r>
      <w:r w:rsidRPr="00F15422">
        <w:rPr>
          <w:i/>
          <w:iCs/>
          <w:noProof/>
          <w:sz w:val="18"/>
          <w:szCs w:val="24"/>
        </w:rPr>
        <w:t>Solar Energy</w:t>
      </w:r>
      <w:r w:rsidRPr="00F15422">
        <w:rPr>
          <w:noProof/>
          <w:sz w:val="18"/>
          <w:szCs w:val="24"/>
        </w:rPr>
        <w:t xml:space="preserve">, </w:t>
      </w:r>
      <w:r w:rsidRPr="00F15422">
        <w:rPr>
          <w:i/>
          <w:iCs/>
          <w:noProof/>
          <w:sz w:val="18"/>
          <w:szCs w:val="24"/>
        </w:rPr>
        <w:t>107</w:t>
      </w:r>
      <w:r w:rsidRPr="00F15422">
        <w:rPr>
          <w:noProof/>
          <w:sz w:val="18"/>
          <w:szCs w:val="24"/>
        </w:rPr>
        <w:t>, 210–219. https://doi.org/10.1016/j.solener.2014.05.045</w:t>
      </w:r>
    </w:p>
    <w:p w:rsidRPr="00F15422" w:rsidR="00F15422" w:rsidP="00F15422" w:rsidRDefault="00F15422" w14:paraId="739D7792"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Dawson, A. (2016). eofs: A Library for EOF Analysis of Meteorological, Oceanographic, and Climate Data. </w:t>
      </w:r>
      <w:r w:rsidRPr="00F15422">
        <w:rPr>
          <w:i/>
          <w:iCs/>
          <w:noProof/>
          <w:sz w:val="18"/>
          <w:szCs w:val="24"/>
        </w:rPr>
        <w:t>Journal of Open Research Software</w:t>
      </w:r>
      <w:r w:rsidRPr="00F15422">
        <w:rPr>
          <w:noProof/>
          <w:sz w:val="18"/>
          <w:szCs w:val="24"/>
        </w:rPr>
        <w:t xml:space="preserve">, </w:t>
      </w:r>
      <w:r w:rsidRPr="00F15422">
        <w:rPr>
          <w:i/>
          <w:iCs/>
          <w:noProof/>
          <w:sz w:val="18"/>
          <w:szCs w:val="24"/>
        </w:rPr>
        <w:t>4</w:t>
      </w:r>
      <w:r w:rsidRPr="00F15422">
        <w:rPr>
          <w:noProof/>
          <w:sz w:val="18"/>
          <w:szCs w:val="24"/>
        </w:rPr>
        <w:t>, 4–7. https://doi.org/10.5334/jors.122</w:t>
      </w:r>
    </w:p>
    <w:p w:rsidRPr="00F15422" w:rsidR="00F15422" w:rsidP="00F15422" w:rsidRDefault="00F15422" w14:paraId="7B00FF51"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Drücke, J., Borsche, M., James, P., Kaspar, F., Pfeifroth, U., Ahrens, B., &amp; Trentmann, J. (2020). Climatological analysis of solar and wind energy in Germany using the Grosswetterlagen classification. </w:t>
      </w:r>
      <w:r w:rsidRPr="00F15422">
        <w:rPr>
          <w:i/>
          <w:iCs/>
          <w:noProof/>
          <w:sz w:val="18"/>
          <w:szCs w:val="24"/>
        </w:rPr>
        <w:t>Renewable Energy</w:t>
      </w:r>
      <w:r w:rsidRPr="00F15422">
        <w:rPr>
          <w:noProof/>
          <w:sz w:val="18"/>
          <w:szCs w:val="24"/>
        </w:rPr>
        <w:t xml:space="preserve">, </w:t>
      </w:r>
      <w:r w:rsidRPr="00F15422">
        <w:rPr>
          <w:i/>
          <w:iCs/>
          <w:noProof/>
          <w:sz w:val="18"/>
          <w:szCs w:val="24"/>
        </w:rPr>
        <w:t>164</w:t>
      </w:r>
      <w:r w:rsidRPr="00F15422">
        <w:rPr>
          <w:noProof/>
          <w:sz w:val="18"/>
          <w:szCs w:val="24"/>
        </w:rPr>
        <w:t>, 1254–1266. https://doi.org/10.1016/j.renene.2020.10.102</w:t>
      </w:r>
    </w:p>
    <w:p w:rsidRPr="00F15422" w:rsidR="00F15422" w:rsidP="00F15422" w:rsidRDefault="00F15422" w14:paraId="704FBA30"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Ely, C. R., Brayshaw, D. J., Methven, J., Cox, J., &amp; Pearce, O. (2013). Implications of the North Atlantic Oscillation for a UK-Norway Renewable power system. </w:t>
      </w:r>
      <w:r w:rsidRPr="00F15422">
        <w:rPr>
          <w:i/>
          <w:iCs/>
          <w:noProof/>
          <w:sz w:val="18"/>
          <w:szCs w:val="24"/>
        </w:rPr>
        <w:t>Energy Policy</w:t>
      </w:r>
      <w:r w:rsidRPr="00F15422">
        <w:rPr>
          <w:noProof/>
          <w:sz w:val="18"/>
          <w:szCs w:val="24"/>
        </w:rPr>
        <w:t xml:space="preserve">, </w:t>
      </w:r>
      <w:r w:rsidRPr="00F15422">
        <w:rPr>
          <w:i/>
          <w:iCs/>
          <w:noProof/>
          <w:sz w:val="18"/>
          <w:szCs w:val="24"/>
        </w:rPr>
        <w:t>62</w:t>
      </w:r>
      <w:r w:rsidRPr="00F15422">
        <w:rPr>
          <w:noProof/>
          <w:sz w:val="18"/>
          <w:szCs w:val="24"/>
        </w:rPr>
        <w:t>, 1420–1427. https://doi.org/10.1016/j.enpol.2013.06.037</w:t>
      </w:r>
    </w:p>
    <w:p w:rsidRPr="00F15422" w:rsidR="00F15422" w:rsidP="00F15422" w:rsidRDefault="00F15422" w14:paraId="3DA6B5B4"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Graabak, I., &amp; Korpås, M. (2016). Variability Characteristics of European Wind and Solar Power Resources—A Review. </w:t>
      </w:r>
      <w:r w:rsidRPr="00F15422">
        <w:rPr>
          <w:i/>
          <w:iCs/>
          <w:noProof/>
          <w:sz w:val="18"/>
          <w:szCs w:val="24"/>
        </w:rPr>
        <w:t>Energies</w:t>
      </w:r>
      <w:r w:rsidRPr="00F15422">
        <w:rPr>
          <w:noProof/>
          <w:sz w:val="18"/>
          <w:szCs w:val="24"/>
        </w:rPr>
        <w:t xml:space="preserve">, </w:t>
      </w:r>
      <w:r w:rsidRPr="00F15422">
        <w:rPr>
          <w:i/>
          <w:iCs/>
          <w:noProof/>
          <w:sz w:val="18"/>
          <w:szCs w:val="24"/>
        </w:rPr>
        <w:t>9</w:t>
      </w:r>
      <w:r w:rsidRPr="00F15422">
        <w:rPr>
          <w:noProof/>
          <w:sz w:val="18"/>
          <w:szCs w:val="24"/>
        </w:rPr>
        <w:t>(6), 1–31. https://doi.org/10.3390/en9060449</w:t>
      </w:r>
    </w:p>
    <w:p w:rsidRPr="00101695" w:rsidR="00F15422" w:rsidP="00F15422" w:rsidRDefault="00F15422" w14:paraId="3F959461" w14:textId="77777777">
      <w:pPr>
        <w:widowControl w:val="0"/>
        <w:autoSpaceDE w:val="0"/>
        <w:autoSpaceDN w:val="0"/>
        <w:adjustRightInd w:val="0"/>
        <w:spacing w:after="120" w:line="240" w:lineRule="auto"/>
        <w:ind w:left="480" w:hanging="480"/>
        <w:rPr>
          <w:noProof/>
          <w:sz w:val="18"/>
          <w:szCs w:val="24"/>
          <w:lang w:val="fr-CH"/>
        </w:rPr>
      </w:pPr>
      <w:r w:rsidRPr="00F15422">
        <w:rPr>
          <w:noProof/>
          <w:sz w:val="18"/>
          <w:szCs w:val="24"/>
        </w:rPr>
        <w:t xml:space="preserve">Grams, C. M., Beerli, R., Pfenninger, S., Staffell, I., &amp; Wernli, H. (2017). Balancing Europe’s wind-power output through spatial deployment informed by weather regimes. </w:t>
      </w:r>
      <w:r w:rsidRPr="00101695">
        <w:rPr>
          <w:i/>
          <w:iCs/>
          <w:noProof/>
          <w:sz w:val="18"/>
          <w:szCs w:val="24"/>
          <w:lang w:val="fr-CH"/>
        </w:rPr>
        <w:t>Nature Climate Change</w:t>
      </w:r>
      <w:r w:rsidRPr="00101695">
        <w:rPr>
          <w:noProof/>
          <w:sz w:val="18"/>
          <w:szCs w:val="24"/>
          <w:lang w:val="fr-CH"/>
        </w:rPr>
        <w:t xml:space="preserve">, </w:t>
      </w:r>
      <w:r w:rsidRPr="00101695">
        <w:rPr>
          <w:i/>
          <w:iCs/>
          <w:noProof/>
          <w:sz w:val="18"/>
          <w:szCs w:val="24"/>
          <w:lang w:val="fr-CH"/>
        </w:rPr>
        <w:t>7</w:t>
      </w:r>
      <w:r w:rsidRPr="00101695">
        <w:rPr>
          <w:noProof/>
          <w:sz w:val="18"/>
          <w:szCs w:val="24"/>
          <w:lang w:val="fr-CH"/>
        </w:rPr>
        <w:t>(8), 557–562. https://doi.org/10.1038/nclimate3338</w:t>
      </w:r>
    </w:p>
    <w:p w:rsidRPr="00F15422" w:rsidR="00F15422" w:rsidP="00F15422" w:rsidRDefault="00F15422" w14:paraId="686A2CD8" w14:textId="77777777">
      <w:pPr>
        <w:widowControl w:val="0"/>
        <w:autoSpaceDE w:val="0"/>
        <w:autoSpaceDN w:val="0"/>
        <w:adjustRightInd w:val="0"/>
        <w:spacing w:after="120" w:line="240" w:lineRule="auto"/>
        <w:ind w:left="480" w:hanging="480"/>
        <w:rPr>
          <w:noProof/>
          <w:sz w:val="18"/>
          <w:szCs w:val="24"/>
        </w:rPr>
      </w:pPr>
      <w:r w:rsidRPr="00101695">
        <w:rPr>
          <w:noProof/>
          <w:sz w:val="18"/>
          <w:szCs w:val="24"/>
          <w:lang w:val="fr-CH"/>
        </w:rPr>
        <w:t xml:space="preserve">Hennermann, K., &amp; Yang, X. (2018). </w:t>
      </w:r>
      <w:r w:rsidRPr="00F15422">
        <w:rPr>
          <w:i/>
          <w:iCs/>
          <w:noProof/>
          <w:sz w:val="18"/>
          <w:szCs w:val="24"/>
        </w:rPr>
        <w:t>ERA5 data documentation</w:t>
      </w:r>
      <w:r w:rsidRPr="00F15422">
        <w:rPr>
          <w:noProof/>
          <w:sz w:val="18"/>
          <w:szCs w:val="24"/>
        </w:rPr>
        <w:t>. European Centre for Medium-Range Weather Forecasts. https://confluence.ecmwf.int/display/CKB/ERA5+data+documentation</w:t>
      </w:r>
    </w:p>
    <w:p w:rsidRPr="00F15422" w:rsidR="00F15422" w:rsidP="00F15422" w:rsidRDefault="00F15422" w14:paraId="4C4751FB"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Hersbach, H., Bell, B., Berrisford, P., Biavati, G., Horányi, A., Muñoz Sabater, J., Nicolas, J., Peubey, C., Radu, R., Rozum, I., Schepers, D., Simmons, A., Soci, C., Dee, D., &amp; Thépaut, J.-N. (2018). </w:t>
      </w:r>
      <w:r w:rsidRPr="00F15422">
        <w:rPr>
          <w:i/>
          <w:iCs/>
          <w:noProof/>
          <w:sz w:val="18"/>
          <w:szCs w:val="24"/>
        </w:rPr>
        <w:t>ERA5 hourly data on pressure levels from 1979 to present.</w:t>
      </w:r>
      <w:r w:rsidRPr="00F15422">
        <w:rPr>
          <w:noProof/>
          <w:sz w:val="18"/>
          <w:szCs w:val="24"/>
        </w:rPr>
        <w:t xml:space="preserve"> Copernicus Climate Change Service (C3S) Climate Data Store (CDS). https://doi.org/10.24381/cds.bd0915c6</w:t>
      </w:r>
    </w:p>
    <w:p w:rsidRPr="00F15422" w:rsidR="00F15422" w:rsidP="00F15422" w:rsidRDefault="00F15422" w14:paraId="6720D928"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Hirth, L., &amp; Ziegenhagen, I. (2015). Balancing power and variable renewables: Three links. </w:t>
      </w:r>
      <w:r w:rsidRPr="00F15422">
        <w:rPr>
          <w:i/>
          <w:iCs/>
          <w:noProof/>
          <w:sz w:val="18"/>
          <w:szCs w:val="24"/>
        </w:rPr>
        <w:t>Renewable and Sustainable Energy Reviews</w:t>
      </w:r>
      <w:r w:rsidRPr="00F15422">
        <w:rPr>
          <w:noProof/>
          <w:sz w:val="18"/>
          <w:szCs w:val="24"/>
        </w:rPr>
        <w:t xml:space="preserve">, </w:t>
      </w:r>
      <w:r w:rsidRPr="00F15422">
        <w:rPr>
          <w:i/>
          <w:iCs/>
          <w:noProof/>
          <w:sz w:val="18"/>
          <w:szCs w:val="24"/>
        </w:rPr>
        <w:t>50</w:t>
      </w:r>
      <w:r w:rsidRPr="00F15422">
        <w:rPr>
          <w:noProof/>
          <w:sz w:val="18"/>
          <w:szCs w:val="24"/>
        </w:rPr>
        <w:t>(October 2015), 1035–1051. https://doi.org/10.1016/j.rser.2015.04.180</w:t>
      </w:r>
    </w:p>
    <w:p w:rsidRPr="00F15422" w:rsidR="00F15422" w:rsidP="00F15422" w:rsidRDefault="00F15422" w14:paraId="7237BE9A"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Huld, T., Gottschalg, R., Beyer, H. G., &amp; Topič, M. (2010). Mapping the performance of PV modules, effects of module type and data averaging. </w:t>
      </w:r>
      <w:r w:rsidRPr="00F15422">
        <w:rPr>
          <w:i/>
          <w:iCs/>
          <w:noProof/>
          <w:sz w:val="18"/>
          <w:szCs w:val="24"/>
        </w:rPr>
        <w:t>Solar Energy</w:t>
      </w:r>
      <w:r w:rsidRPr="00F15422">
        <w:rPr>
          <w:noProof/>
          <w:sz w:val="18"/>
          <w:szCs w:val="24"/>
        </w:rPr>
        <w:t xml:space="preserve">, </w:t>
      </w:r>
      <w:r w:rsidRPr="00F15422">
        <w:rPr>
          <w:i/>
          <w:iCs/>
          <w:noProof/>
          <w:sz w:val="18"/>
          <w:szCs w:val="24"/>
        </w:rPr>
        <w:t>84</w:t>
      </w:r>
      <w:r w:rsidRPr="00F15422">
        <w:rPr>
          <w:noProof/>
          <w:sz w:val="18"/>
          <w:szCs w:val="24"/>
        </w:rPr>
        <w:t>(2), 324–338. https://doi.org/10.1016/j.solener.2009.12.002</w:t>
      </w:r>
    </w:p>
    <w:p w:rsidRPr="00F15422" w:rsidR="00F15422" w:rsidP="00F15422" w:rsidRDefault="00F15422" w14:paraId="5F980970"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Hulme, M. (2016). 1.5 °C and climate research after the Paris Agreement. </w:t>
      </w:r>
      <w:r w:rsidRPr="00F15422">
        <w:rPr>
          <w:i/>
          <w:iCs/>
          <w:noProof/>
          <w:sz w:val="18"/>
          <w:szCs w:val="24"/>
        </w:rPr>
        <w:t>Nature Climate Change</w:t>
      </w:r>
      <w:r w:rsidRPr="00F15422">
        <w:rPr>
          <w:noProof/>
          <w:sz w:val="18"/>
          <w:szCs w:val="24"/>
        </w:rPr>
        <w:t xml:space="preserve">, </w:t>
      </w:r>
      <w:r w:rsidRPr="00F15422">
        <w:rPr>
          <w:i/>
          <w:iCs/>
          <w:noProof/>
          <w:sz w:val="18"/>
          <w:szCs w:val="24"/>
        </w:rPr>
        <w:t>6</w:t>
      </w:r>
      <w:r w:rsidRPr="00F15422">
        <w:rPr>
          <w:noProof/>
          <w:sz w:val="18"/>
          <w:szCs w:val="24"/>
        </w:rPr>
        <w:t>(3), 222–224. https://doi.org/10.1038/nclimate2939</w:t>
      </w:r>
    </w:p>
    <w:p w:rsidRPr="00F15422" w:rsidR="00F15422" w:rsidP="00F15422" w:rsidRDefault="00F15422" w14:paraId="66AEF250"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Hurrell, J. W., Kushnir, Y., Ottersen, G., &amp; Visbeck, M. (2003). An overview of the north atlantic oscillation. </w:t>
      </w:r>
      <w:r w:rsidRPr="00F15422">
        <w:rPr>
          <w:i/>
          <w:iCs/>
          <w:noProof/>
          <w:sz w:val="18"/>
          <w:szCs w:val="24"/>
        </w:rPr>
        <w:t>Geophysical Monograph Series</w:t>
      </w:r>
      <w:r w:rsidRPr="00F15422">
        <w:rPr>
          <w:noProof/>
          <w:sz w:val="18"/>
          <w:szCs w:val="24"/>
        </w:rPr>
        <w:t xml:space="preserve">, </w:t>
      </w:r>
      <w:r w:rsidRPr="00F15422">
        <w:rPr>
          <w:i/>
          <w:iCs/>
          <w:noProof/>
          <w:sz w:val="18"/>
          <w:szCs w:val="24"/>
        </w:rPr>
        <w:t>134</w:t>
      </w:r>
      <w:r w:rsidRPr="00F15422">
        <w:rPr>
          <w:noProof/>
          <w:sz w:val="18"/>
          <w:szCs w:val="24"/>
        </w:rPr>
        <w:t>, 1–35. https://doi.org/10.1029/134GM01</w:t>
      </w:r>
    </w:p>
    <w:p w:rsidRPr="00F15422" w:rsidR="00F15422" w:rsidP="00F15422" w:rsidRDefault="00F15422" w14:paraId="6092E517"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(2020a). Global Renewables Outlook: Energy transformation 2050. In </w:t>
      </w:r>
      <w:r w:rsidRPr="00F15422">
        <w:rPr>
          <w:i/>
          <w:iCs/>
          <w:noProof/>
          <w:sz w:val="18"/>
          <w:szCs w:val="24"/>
        </w:rPr>
        <w:t>International Renewable Energy Agency</w:t>
      </w:r>
      <w:r w:rsidRPr="00F15422">
        <w:rPr>
          <w:noProof/>
          <w:sz w:val="18"/>
          <w:szCs w:val="24"/>
        </w:rPr>
        <w:t>. https://www.irena.org/publications/2020/Apr/Global-Renewables-Outlook-2020</w:t>
      </w:r>
    </w:p>
    <w:p w:rsidRPr="00F15422" w:rsidR="00F15422" w:rsidP="00F15422" w:rsidRDefault="00F15422" w14:paraId="7E6B911F"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(2020b). </w:t>
      </w:r>
      <w:r w:rsidRPr="00F15422">
        <w:rPr>
          <w:i/>
          <w:iCs/>
          <w:noProof/>
          <w:sz w:val="18"/>
          <w:szCs w:val="24"/>
        </w:rPr>
        <w:t>Renewable capacity statistics 2020 International Renewable Energy Agency (IRENA)</w:t>
      </w:r>
      <w:r w:rsidRPr="00F15422">
        <w:rPr>
          <w:noProof/>
          <w:sz w:val="18"/>
          <w:szCs w:val="24"/>
        </w:rPr>
        <w:t>.</w:t>
      </w:r>
    </w:p>
    <w:p w:rsidRPr="00F15422" w:rsidR="00F15422" w:rsidP="00F15422" w:rsidRDefault="00F15422" w14:paraId="7FAB566F"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Jäger-Waldau, A. (2019). PV Status Report 2019. In </w:t>
      </w:r>
      <w:r w:rsidRPr="00F15422">
        <w:rPr>
          <w:i/>
          <w:iCs/>
          <w:noProof/>
          <w:sz w:val="18"/>
          <w:szCs w:val="24"/>
        </w:rPr>
        <w:t>EUR 29938 EN, Publications Office of the European Union</w:t>
      </w:r>
      <w:r w:rsidRPr="00F15422">
        <w:rPr>
          <w:noProof/>
          <w:sz w:val="18"/>
          <w:szCs w:val="24"/>
        </w:rPr>
        <w:t>. https://doi.org/10.2760/326629</w:t>
      </w:r>
    </w:p>
    <w:p w:rsidRPr="00F15422" w:rsidR="00F15422" w:rsidP="00F15422" w:rsidRDefault="00F15422" w14:paraId="6B1FCA0C"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Jakubcionis, M., &amp; Carlsson, J. (2017). Estimation of European Union residential sector space cooling potential. </w:t>
      </w:r>
      <w:r w:rsidRPr="00F15422">
        <w:rPr>
          <w:i/>
          <w:iCs/>
          <w:noProof/>
          <w:sz w:val="18"/>
          <w:szCs w:val="24"/>
        </w:rPr>
        <w:t>Energy Policy</w:t>
      </w:r>
      <w:r w:rsidRPr="00F15422">
        <w:rPr>
          <w:noProof/>
          <w:sz w:val="18"/>
          <w:szCs w:val="24"/>
        </w:rPr>
        <w:t xml:space="preserve">, </w:t>
      </w:r>
      <w:r w:rsidRPr="00F15422">
        <w:rPr>
          <w:i/>
          <w:iCs/>
          <w:noProof/>
          <w:sz w:val="18"/>
          <w:szCs w:val="24"/>
        </w:rPr>
        <w:lastRenderedPageBreak/>
        <w:t>101</w:t>
      </w:r>
      <w:r w:rsidRPr="00F15422">
        <w:rPr>
          <w:noProof/>
          <w:sz w:val="18"/>
          <w:szCs w:val="24"/>
        </w:rPr>
        <w:t>(May 2016), 225–235. https://doi.org/10.1016/j.enpol.2016.11.047</w:t>
      </w:r>
    </w:p>
    <w:p w:rsidRPr="00F15422" w:rsidR="00F15422" w:rsidP="00F15422" w:rsidRDefault="00F15422" w14:paraId="3D971397"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F15422">
        <w:rPr>
          <w:i/>
          <w:iCs/>
          <w:noProof/>
          <w:sz w:val="18"/>
          <w:szCs w:val="24"/>
        </w:rPr>
        <w:t>Journal of Applied Meteorology and Climatology</w:t>
      </w:r>
      <w:r w:rsidRPr="00F15422">
        <w:rPr>
          <w:noProof/>
          <w:sz w:val="18"/>
          <w:szCs w:val="24"/>
        </w:rPr>
        <w:t xml:space="preserve">, </w:t>
      </w:r>
      <w:r w:rsidRPr="00F15422">
        <w:rPr>
          <w:i/>
          <w:iCs/>
          <w:noProof/>
          <w:sz w:val="18"/>
          <w:szCs w:val="24"/>
        </w:rPr>
        <w:t>52</w:t>
      </w:r>
      <w:r w:rsidRPr="00F15422">
        <w:rPr>
          <w:noProof/>
          <w:sz w:val="18"/>
          <w:szCs w:val="24"/>
        </w:rPr>
        <w:t>(10), 2204–2225. https://doi.org/10.1175/JAMC-D-12-0257.1</w:t>
      </w:r>
    </w:p>
    <w:p w:rsidRPr="00F15422" w:rsidR="00F15422" w:rsidP="00F15422" w:rsidRDefault="00F15422" w14:paraId="67D74A9D"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Jones, S., Lee, S. R., &amp; Bloomfield, H. (2020). </w:t>
      </w:r>
      <w:r w:rsidRPr="00F15422">
        <w:rPr>
          <w:i/>
          <w:iCs/>
          <w:noProof/>
          <w:sz w:val="18"/>
          <w:szCs w:val="24"/>
        </w:rPr>
        <w:t>Wintertime Impacts of Synoptic-Scale Weather Patterns on the European Energy Sector</w:t>
      </w:r>
      <w:r w:rsidRPr="00F15422">
        <w:rPr>
          <w:noProof/>
          <w:sz w:val="18"/>
          <w:szCs w:val="24"/>
        </w:rPr>
        <w:t xml:space="preserve"> (Issue August). University of Reading.</w:t>
      </w:r>
    </w:p>
    <w:p w:rsidRPr="00F15422" w:rsidR="00F15422" w:rsidP="00F15422" w:rsidRDefault="00F15422" w14:paraId="4956632B"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Lauret, P., Boland, J., &amp; Ridley, B. (2013). Bayesian statistical analysis applied to solar radiation modelling. </w:t>
      </w:r>
      <w:r w:rsidRPr="00F15422">
        <w:rPr>
          <w:i/>
          <w:iCs/>
          <w:noProof/>
          <w:sz w:val="18"/>
          <w:szCs w:val="24"/>
        </w:rPr>
        <w:t>Renewable Energy</w:t>
      </w:r>
      <w:r w:rsidRPr="00F15422">
        <w:rPr>
          <w:noProof/>
          <w:sz w:val="18"/>
          <w:szCs w:val="24"/>
        </w:rPr>
        <w:t xml:space="preserve">, </w:t>
      </w:r>
      <w:r w:rsidRPr="00F15422">
        <w:rPr>
          <w:i/>
          <w:iCs/>
          <w:noProof/>
          <w:sz w:val="18"/>
          <w:szCs w:val="24"/>
        </w:rPr>
        <w:t>49</w:t>
      </w:r>
      <w:r w:rsidRPr="00F15422">
        <w:rPr>
          <w:noProof/>
          <w:sz w:val="18"/>
          <w:szCs w:val="24"/>
        </w:rPr>
        <w:t>, 124–127. https://doi.org/10.1016/j.renene.2012.01.049</w:t>
      </w:r>
    </w:p>
    <w:p w:rsidRPr="00F15422" w:rsidR="00F15422" w:rsidP="00F15422" w:rsidRDefault="00F15422" w14:paraId="1227454F"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Michelangeli, P. A., Vautard, R., &amp; Legras, B. (1995). Weather regimes: recurrence and quasi stationarity. In </w:t>
      </w:r>
      <w:r w:rsidRPr="00F15422">
        <w:rPr>
          <w:i/>
          <w:iCs/>
          <w:noProof/>
          <w:sz w:val="18"/>
          <w:szCs w:val="24"/>
        </w:rPr>
        <w:t>Journal of the Atmospheric Sciences</w:t>
      </w:r>
      <w:r w:rsidRPr="00F15422">
        <w:rPr>
          <w:noProof/>
          <w:sz w:val="18"/>
          <w:szCs w:val="24"/>
        </w:rPr>
        <w:t xml:space="preserve"> (Vol. 52, Issue 8, pp. 1237–1256). https://doi.org/10.1175/1520-0469(1995)052&lt;1237:WRRAQS&gt;2.0.CO;2</w:t>
      </w:r>
    </w:p>
    <w:p w:rsidRPr="00F15422" w:rsidR="00F15422" w:rsidP="00F15422" w:rsidRDefault="00F15422" w14:paraId="079AB5A1"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Muñoz Sabater, J. (2019). </w:t>
      </w:r>
      <w:r w:rsidRPr="00F15422">
        <w:rPr>
          <w:i/>
          <w:iCs/>
          <w:noProof/>
          <w:sz w:val="18"/>
          <w:szCs w:val="24"/>
        </w:rPr>
        <w:t>ERA5-Land hourly data from 1981 to present.</w:t>
      </w:r>
      <w:r w:rsidRPr="00F15422">
        <w:rPr>
          <w:noProof/>
          <w:sz w:val="18"/>
          <w:szCs w:val="24"/>
        </w:rPr>
        <w:t xml:space="preserve"> Copernicus Climate Change Service (C3S) Climate Data Store (CDS). https://doi.org/10.24381/cds.e2161bac</w:t>
      </w:r>
    </w:p>
    <w:p w:rsidRPr="00F15422" w:rsidR="00F15422" w:rsidP="00F15422" w:rsidRDefault="00F15422" w14:paraId="5536915E"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F15422">
        <w:rPr>
          <w:i/>
          <w:iCs/>
          <w:noProof/>
          <w:sz w:val="18"/>
          <w:szCs w:val="24"/>
        </w:rPr>
        <w:t>Journal of Machine Learning Research</w:t>
      </w:r>
      <w:r w:rsidRPr="00F15422">
        <w:rPr>
          <w:noProof/>
          <w:sz w:val="18"/>
          <w:szCs w:val="24"/>
        </w:rPr>
        <w:t xml:space="preserve">, </w:t>
      </w:r>
      <w:r w:rsidRPr="00F15422">
        <w:rPr>
          <w:i/>
          <w:iCs/>
          <w:noProof/>
          <w:sz w:val="18"/>
          <w:szCs w:val="24"/>
        </w:rPr>
        <w:t>12</w:t>
      </w:r>
      <w:r w:rsidRPr="00F15422">
        <w:rPr>
          <w:noProof/>
          <w:sz w:val="18"/>
          <w:szCs w:val="24"/>
        </w:rPr>
        <w:t>, 2825–2830.</w:t>
      </w:r>
    </w:p>
    <w:p w:rsidRPr="00F15422" w:rsidR="00F15422" w:rsidP="00F15422" w:rsidRDefault="00F15422" w14:paraId="29739F9D"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Pfenninger, S., &amp; Staffell, I. (2016). Long-term patterns of European PV output using 30 years of validated hourly reanalysis and satellite data. </w:t>
      </w:r>
      <w:r w:rsidRPr="00F15422">
        <w:rPr>
          <w:i/>
          <w:iCs/>
          <w:noProof/>
          <w:sz w:val="18"/>
          <w:szCs w:val="24"/>
        </w:rPr>
        <w:t>Energy</w:t>
      </w:r>
      <w:r w:rsidRPr="00F15422">
        <w:rPr>
          <w:noProof/>
          <w:sz w:val="18"/>
          <w:szCs w:val="24"/>
        </w:rPr>
        <w:t xml:space="preserve">, </w:t>
      </w:r>
      <w:r w:rsidRPr="00F15422">
        <w:rPr>
          <w:i/>
          <w:iCs/>
          <w:noProof/>
          <w:sz w:val="18"/>
          <w:szCs w:val="24"/>
        </w:rPr>
        <w:t>114</w:t>
      </w:r>
      <w:r w:rsidRPr="00F15422">
        <w:rPr>
          <w:noProof/>
          <w:sz w:val="18"/>
          <w:szCs w:val="24"/>
        </w:rPr>
        <w:t>, 1251–1265. https://doi.org/10.1016/j.energy.2016.08.060</w:t>
      </w:r>
    </w:p>
    <w:p w:rsidRPr="00F15422" w:rsidR="00F15422" w:rsidP="00F15422" w:rsidRDefault="00F15422" w14:paraId="53BF030E"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F15422">
        <w:rPr>
          <w:i/>
          <w:iCs/>
          <w:noProof/>
          <w:sz w:val="18"/>
          <w:szCs w:val="24"/>
        </w:rPr>
        <w:t>Hydrological, Socioeconomic and Ecological Impacts of the North Atlantic Oscillation in the Mediterranean Region</w:t>
      </w:r>
      <w:r w:rsidRPr="00F15422">
        <w:rPr>
          <w:noProof/>
          <w:sz w:val="18"/>
          <w:szCs w:val="24"/>
        </w:rPr>
        <w:t xml:space="preserve"> (Vol. 46, Issue December 2015). https://doi.org/10.1007/978-94-007-1372-7</w:t>
      </w:r>
    </w:p>
    <w:p w:rsidRPr="00F15422" w:rsidR="00F15422" w:rsidP="00F15422" w:rsidRDefault="00F15422" w14:paraId="61E512B1"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Pozo-Vázquez, D., Tovar-Pescador, J., Gámiz-Fortis, S. R., Esteban-Parra, M. J., &amp; Castro-Díez, Y. (2004). NAO and solar radiation variability in the European North Atlantic region. </w:t>
      </w:r>
      <w:r w:rsidRPr="00F15422">
        <w:rPr>
          <w:i/>
          <w:iCs/>
          <w:noProof/>
          <w:sz w:val="18"/>
          <w:szCs w:val="24"/>
        </w:rPr>
        <w:t>Geophysical Research Letters</w:t>
      </w:r>
      <w:r w:rsidRPr="00F15422">
        <w:rPr>
          <w:noProof/>
          <w:sz w:val="18"/>
          <w:szCs w:val="24"/>
        </w:rPr>
        <w:t xml:space="preserve">, </w:t>
      </w:r>
      <w:r w:rsidRPr="00F15422">
        <w:rPr>
          <w:i/>
          <w:iCs/>
          <w:noProof/>
          <w:sz w:val="18"/>
          <w:szCs w:val="24"/>
        </w:rPr>
        <w:t>31</w:t>
      </w:r>
      <w:r w:rsidRPr="00F15422">
        <w:rPr>
          <w:noProof/>
          <w:sz w:val="18"/>
          <w:szCs w:val="24"/>
        </w:rPr>
        <w:t>(5), n/a-n/a. https://doi.org/10.1029/2003gl018502</w:t>
      </w:r>
    </w:p>
    <w:p w:rsidRPr="00F15422" w:rsidR="00F15422" w:rsidP="00F15422" w:rsidRDefault="00F15422" w14:paraId="2C0AEBA4"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Ram, M., Bogdanov, D., Aghahosseini, A., Oyewo, S., Gulagi, A., Child, M., &amp; Breyer, C. (2017). Global Energy System based on 100% Renewable Energy – Power Sector. </w:t>
      </w:r>
      <w:r w:rsidRPr="00F15422">
        <w:rPr>
          <w:i/>
          <w:iCs/>
          <w:noProof/>
          <w:sz w:val="18"/>
          <w:szCs w:val="24"/>
        </w:rPr>
        <w:t>LUT Scientific and Expertise Publications : Raportit Ja Selvitykset - Reports</w:t>
      </w:r>
      <w:r w:rsidRPr="00F15422">
        <w:rPr>
          <w:noProof/>
          <w:sz w:val="18"/>
          <w:szCs w:val="24"/>
        </w:rPr>
        <w:t>.</w:t>
      </w:r>
    </w:p>
    <w:p w:rsidRPr="00F15422" w:rsidR="00F15422" w:rsidP="00F15422" w:rsidRDefault="00F15422" w14:paraId="39FEB62A"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Ridley, B., Boland, J., &amp; Lauret, P. (2010). Modelling of diffuse solar fraction with multiple predictors. </w:t>
      </w:r>
      <w:r w:rsidRPr="00F15422">
        <w:rPr>
          <w:i/>
          <w:iCs/>
          <w:noProof/>
          <w:sz w:val="18"/>
          <w:szCs w:val="24"/>
        </w:rPr>
        <w:t>Renewable Energy</w:t>
      </w:r>
      <w:r w:rsidRPr="00F15422">
        <w:rPr>
          <w:noProof/>
          <w:sz w:val="18"/>
          <w:szCs w:val="24"/>
        </w:rPr>
        <w:t xml:space="preserve">, </w:t>
      </w:r>
      <w:r w:rsidRPr="00F15422">
        <w:rPr>
          <w:i/>
          <w:iCs/>
          <w:noProof/>
          <w:sz w:val="18"/>
          <w:szCs w:val="24"/>
        </w:rPr>
        <w:t>35</w:t>
      </w:r>
      <w:r w:rsidRPr="00F15422">
        <w:rPr>
          <w:noProof/>
          <w:sz w:val="18"/>
          <w:szCs w:val="24"/>
        </w:rPr>
        <w:t>(2), 478–483. https://doi.org/10.1016/j.renene.2009.07.018</w:t>
      </w:r>
    </w:p>
    <w:p w:rsidRPr="00F15422" w:rsidR="00F15422" w:rsidP="00F15422" w:rsidRDefault="00F15422" w14:paraId="7B9F3CF3"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Rogers, J. C. (1997). North Atlantic storm track variability and its association to the North Atlantic oscillation and climate variability of Northern Europe. </w:t>
      </w:r>
      <w:r w:rsidRPr="00F15422">
        <w:rPr>
          <w:i/>
          <w:iCs/>
          <w:noProof/>
          <w:sz w:val="18"/>
          <w:szCs w:val="24"/>
        </w:rPr>
        <w:t>Journal of Climate</w:t>
      </w:r>
      <w:r w:rsidRPr="00F15422">
        <w:rPr>
          <w:noProof/>
          <w:sz w:val="18"/>
          <w:szCs w:val="24"/>
        </w:rPr>
        <w:t xml:space="preserve">, </w:t>
      </w:r>
      <w:r w:rsidRPr="00F15422">
        <w:rPr>
          <w:i/>
          <w:iCs/>
          <w:noProof/>
          <w:sz w:val="18"/>
          <w:szCs w:val="24"/>
        </w:rPr>
        <w:t>10</w:t>
      </w:r>
      <w:r w:rsidRPr="00F15422">
        <w:rPr>
          <w:noProof/>
          <w:sz w:val="18"/>
          <w:szCs w:val="24"/>
        </w:rPr>
        <w:t>(7), 1635–1647. https://doi.org/10.1175/1520-0442(1997)010&lt;1635:NASTVA&gt;2.0.CO;2</w:t>
      </w:r>
    </w:p>
    <w:p w:rsidRPr="00F15422" w:rsidR="00F15422" w:rsidP="00F15422" w:rsidRDefault="00F15422" w14:paraId="26F2325C"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SolarPower Europe and LUT University. (2020). </w:t>
      </w:r>
      <w:r w:rsidRPr="00F15422">
        <w:rPr>
          <w:i/>
          <w:iCs/>
          <w:noProof/>
          <w:sz w:val="18"/>
          <w:szCs w:val="24"/>
        </w:rPr>
        <w:t>100% Renewable Europe - How to make Europe’s energy system climate-neutral before 2050</w:t>
      </w:r>
      <w:r w:rsidRPr="00F15422">
        <w:rPr>
          <w:noProof/>
          <w:sz w:val="18"/>
          <w:szCs w:val="24"/>
        </w:rPr>
        <w:t>. 64.</w:t>
      </w:r>
    </w:p>
    <w:p w:rsidRPr="00F15422" w:rsidR="00F15422" w:rsidP="00F15422" w:rsidRDefault="00F15422" w14:paraId="3482C578"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Stram, B. N. (2016). Key challenges to expanding renewable energy. </w:t>
      </w:r>
      <w:r w:rsidRPr="00F15422">
        <w:rPr>
          <w:i/>
          <w:iCs/>
          <w:noProof/>
          <w:sz w:val="18"/>
          <w:szCs w:val="24"/>
        </w:rPr>
        <w:t>Energy Policy</w:t>
      </w:r>
      <w:r w:rsidRPr="00F15422">
        <w:rPr>
          <w:noProof/>
          <w:sz w:val="18"/>
          <w:szCs w:val="24"/>
        </w:rPr>
        <w:t xml:space="preserve">, </w:t>
      </w:r>
      <w:r w:rsidRPr="00F15422">
        <w:rPr>
          <w:i/>
          <w:iCs/>
          <w:noProof/>
          <w:sz w:val="18"/>
          <w:szCs w:val="24"/>
        </w:rPr>
        <w:t>96</w:t>
      </w:r>
      <w:r w:rsidRPr="00F15422">
        <w:rPr>
          <w:noProof/>
          <w:sz w:val="18"/>
          <w:szCs w:val="24"/>
        </w:rPr>
        <w:t>, 728–734. https://doi.org/10.1016/j.enpol.2016.05.034</w:t>
      </w:r>
    </w:p>
    <w:p w:rsidRPr="00F15422" w:rsidR="00F15422" w:rsidP="00F15422" w:rsidRDefault="00F15422" w14:paraId="17DE6277"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Tröndle, T., Pfenninger, S., &amp; Lilliestam, J. (2019). Home-made or imported: On the possibility for renewable electricity autarky on all scales in Europe. </w:t>
      </w:r>
      <w:r w:rsidRPr="00F15422">
        <w:rPr>
          <w:i/>
          <w:iCs/>
          <w:noProof/>
          <w:sz w:val="18"/>
          <w:szCs w:val="24"/>
        </w:rPr>
        <w:t>Energy Strategy Reviews</w:t>
      </w:r>
      <w:r w:rsidRPr="00F15422">
        <w:rPr>
          <w:noProof/>
          <w:sz w:val="18"/>
          <w:szCs w:val="24"/>
        </w:rPr>
        <w:t xml:space="preserve">, </w:t>
      </w:r>
      <w:r w:rsidRPr="00F15422">
        <w:rPr>
          <w:i/>
          <w:iCs/>
          <w:noProof/>
          <w:sz w:val="18"/>
          <w:szCs w:val="24"/>
        </w:rPr>
        <w:t>26</w:t>
      </w:r>
      <w:r w:rsidRPr="00F15422">
        <w:rPr>
          <w:noProof/>
          <w:sz w:val="18"/>
          <w:szCs w:val="24"/>
        </w:rPr>
        <w:t>(June), 100388. https://doi.org/10.1016/j.esr.2019.100388</w:t>
      </w:r>
    </w:p>
    <w:p w:rsidRPr="00F15422" w:rsidR="00F15422" w:rsidP="00F15422" w:rsidRDefault="00F15422" w14:paraId="497428DA"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van der Wiel, K., Bloomfield, H. C., Lee, R. W., Stoop, L. P., Blackport, R., Screen, J. A., &amp; Selten, F. M. (2019). The influence of weather regimes on European renewable energy production and demand. </w:t>
      </w:r>
      <w:r w:rsidRPr="00F15422">
        <w:rPr>
          <w:i/>
          <w:iCs/>
          <w:noProof/>
          <w:sz w:val="18"/>
          <w:szCs w:val="24"/>
        </w:rPr>
        <w:t>Environmental Research Letters</w:t>
      </w:r>
      <w:r w:rsidRPr="00F15422">
        <w:rPr>
          <w:noProof/>
          <w:sz w:val="18"/>
          <w:szCs w:val="24"/>
        </w:rPr>
        <w:t xml:space="preserve">, </w:t>
      </w:r>
      <w:r w:rsidRPr="00F15422">
        <w:rPr>
          <w:i/>
          <w:iCs/>
          <w:noProof/>
          <w:sz w:val="18"/>
          <w:szCs w:val="24"/>
        </w:rPr>
        <w:t>14</w:t>
      </w:r>
      <w:r w:rsidRPr="00F15422">
        <w:rPr>
          <w:noProof/>
          <w:sz w:val="18"/>
          <w:szCs w:val="24"/>
        </w:rPr>
        <w:t>(9), 094010. https://doi.org/10.1088/1748-9326/ab38d3</w:t>
      </w:r>
    </w:p>
    <w:p w:rsidRPr="00F15422" w:rsidR="00F15422" w:rsidP="00F15422" w:rsidRDefault="00F15422" w14:paraId="085000D3" w14:textId="77777777">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Vautard, R. (1990). Multiple weather regimes over the North Atlantic: analysis of precursors and successors. </w:t>
      </w:r>
      <w:r w:rsidRPr="00F15422">
        <w:rPr>
          <w:i/>
          <w:iCs/>
          <w:noProof/>
          <w:sz w:val="18"/>
          <w:szCs w:val="24"/>
        </w:rPr>
        <w:t>Monthly Weather Review</w:t>
      </w:r>
      <w:r w:rsidRPr="00F15422">
        <w:rPr>
          <w:noProof/>
          <w:sz w:val="18"/>
          <w:szCs w:val="24"/>
        </w:rPr>
        <w:t xml:space="preserve">, </w:t>
      </w:r>
      <w:r w:rsidRPr="00F15422">
        <w:rPr>
          <w:i/>
          <w:iCs/>
          <w:noProof/>
          <w:sz w:val="18"/>
          <w:szCs w:val="24"/>
        </w:rPr>
        <w:t>118</w:t>
      </w:r>
      <w:r w:rsidRPr="00F15422">
        <w:rPr>
          <w:noProof/>
          <w:sz w:val="18"/>
          <w:szCs w:val="24"/>
        </w:rPr>
        <w:t>(10). https://doi.org/10.1175/1520-0493(1990)118&lt;2056:MWROTN&gt;2.0.CO;2</w:t>
      </w:r>
    </w:p>
    <w:p w:rsidRPr="00F15422" w:rsidR="00F15422" w:rsidP="00F15422" w:rsidRDefault="00F15422" w14:paraId="003C5907" w14:textId="77777777">
      <w:pPr>
        <w:widowControl w:val="0"/>
        <w:autoSpaceDE w:val="0"/>
        <w:autoSpaceDN w:val="0"/>
        <w:adjustRightInd w:val="0"/>
        <w:spacing w:after="120" w:line="240" w:lineRule="auto"/>
        <w:ind w:left="480" w:hanging="480"/>
        <w:rPr>
          <w:noProof/>
          <w:sz w:val="18"/>
        </w:rPr>
      </w:pPr>
      <w:r w:rsidRPr="00F15422">
        <w:rPr>
          <w:noProof/>
          <w:sz w:val="18"/>
          <w:szCs w:val="24"/>
        </w:rPr>
        <w:t xml:space="preserve">Wallace, J. M., &amp; Hobbs, P. V. (2006). </w:t>
      </w:r>
      <w:r w:rsidRPr="00F15422">
        <w:rPr>
          <w:i/>
          <w:iCs/>
          <w:noProof/>
          <w:sz w:val="18"/>
          <w:szCs w:val="24"/>
        </w:rPr>
        <w:t>Atmospheric Science: An Introductory Survey</w:t>
      </w:r>
      <w:r w:rsidRPr="00F15422">
        <w:rPr>
          <w:noProof/>
          <w:sz w:val="18"/>
          <w:szCs w:val="24"/>
        </w:rPr>
        <w:t xml:space="preserve"> (2nd ed.). Amsterdam ; Boston : Elsevier Academic Press, [2006].</w:t>
      </w:r>
    </w:p>
    <w:p w:rsidR="00E92A1E" w:rsidP="002651A0" w:rsidRDefault="00F116C6" w14:paraId="22748927" w14:textId="6AB40B4D">
      <w:pPr>
        <w:pStyle w:val="References"/>
      </w:pPr>
      <w:r>
        <w:fldChar w:fldCharType="end"/>
      </w:r>
    </w:p>
    <w:p w:rsidR="00E92A1E" w:rsidRDefault="00E92A1E" w14:paraId="18227EEA" w14:textId="176E46C4">
      <w:pPr>
        <w:spacing w:after="160" w:line="259" w:lineRule="auto"/>
        <w:ind w:firstLine="0"/>
        <w:jc w:val="left"/>
        <w:rPr>
          <w:sz w:val="18"/>
        </w:rPr>
      </w:pPr>
    </w:p>
    <w:sectPr w:rsidR="00E92A1E" w:rsidSect="00A00022">
      <w:pgSz w:w="12240" w:h="15840" w:orient="portrait"/>
      <w:pgMar w:top="1134" w:right="1417" w:bottom="1417" w:left="1417" w:header="708" w:footer="708" w:gutter="0"/>
      <w:cols w:space="708"/>
      <w:titlePg/>
      <w:docGrid w:linePitch="360"/>
    </w:sectPr>
  </w:body>
</w:document>
</file>

<file path=word/comments.xml><?xml version="1.0" encoding="utf-8"?>
<w:comments xmlns:w14="http://schemas.microsoft.com/office/word/2010/wordml" xmlns:w="http://schemas.openxmlformats.org/wordprocessingml/2006/main">
  <w:comment w:initials="WJ" w:author="Wohland  Jan" w:date="2021-04-15T11:12:08" w:id="492326424">
    <w:p w:rsidR="0F82884D" w:rsidRDefault="0F82884D" w14:paraId="18351571" w14:textId="6AB4AC21">
      <w:pPr>
        <w:pStyle w:val="CommentText"/>
      </w:pPr>
      <w:r w:rsidR="0F82884D">
        <w:rPr/>
        <w:t>"tremendous" ist mir persönlich ein bisschen zu viel. Wir sollten nicht vergessen, dass wir meilenweit davon entfernt on track für 1.5° oder 2° global warming zu sein. Vielleicht eher "sustained" oder "substantial"?</w:t>
      </w:r>
      <w:r>
        <w:rPr>
          <w:rStyle w:val="CommentReference"/>
        </w:rPr>
        <w:annotationRef/>
      </w:r>
    </w:p>
  </w:comment>
  <w:comment w:initials="WJ" w:author="Wohland  Jan" w:date="2021-04-15T11:15:03" w:id="210401008">
    <w:p w:rsidR="0F82884D" w:rsidRDefault="0F82884D" w14:paraId="50EF0861" w14:textId="147AE2F8">
      <w:pPr>
        <w:pStyle w:val="CommentText"/>
      </w:pPr>
      <w:r w:rsidR="0F82884D">
        <w:rPr/>
        <w:t xml:space="preserve">Etwas viel Detail fürs abstract. Wenn du ERA5 namentlich erwähnen willst, könnte das im vorherigen Satz am Rande geschehen. </w:t>
      </w:r>
      <w:r>
        <w:rPr>
          <w:rStyle w:val="CommentReference"/>
        </w:rPr>
        <w:annotationRef/>
      </w:r>
    </w:p>
  </w:comment>
  <w:comment w:initials="WJ" w:author="Wohland  Jan" w:date="2021-04-15T11:17:16" w:id="541719204">
    <w:p w:rsidR="0F82884D" w:rsidRDefault="0F82884D" w14:paraId="7D74A757" w14:textId="3B0CF53A">
      <w:pPr>
        <w:pStyle w:val="CommentText"/>
      </w:pPr>
      <w:r w:rsidR="0F82884D">
        <w:rPr/>
        <w:t>im abstract muss man knapp und klar sein</w:t>
      </w:r>
      <w:r>
        <w:rPr>
          <w:rStyle w:val="CommentReference"/>
        </w:rPr>
        <w:annotationRef/>
      </w:r>
    </w:p>
  </w:comment>
  <w:comment w:initials="WJ" w:author="Wohland  Jan" w:date="2021-04-15T11:21:18" w:id="1719086303">
    <w:p w:rsidR="0F82884D" w:rsidRDefault="0F82884D" w14:paraId="7C30EAE0" w14:textId="0D63BAB9">
      <w:pPr>
        <w:pStyle w:val="CommentText"/>
      </w:pPr>
      <w:r w:rsidR="0F82884D">
        <w:rPr/>
        <w:t xml:space="preserve">Die Zahl kommt überraschend. Oben steht 3 GW maximale Variabilität. Muss besser aufeinander aufbauen. </w:t>
      </w:r>
      <w:r>
        <w:rPr>
          <w:rStyle w:val="CommentReference"/>
        </w:rPr>
        <w:annotationRef/>
      </w:r>
    </w:p>
  </w:comment>
  <w:comment w:initials="WJ" w:author="Wohland  Jan" w:date="2021-04-15T11:23:22" w:id="255033644">
    <w:p w:rsidR="0F82884D" w:rsidRDefault="0F82884D" w14:paraId="122726AE" w14:textId="6211584E">
      <w:pPr>
        <w:pStyle w:val="CommentText"/>
      </w:pPr>
      <w:r w:rsidR="0F82884D">
        <w:rPr/>
        <w:t xml:space="preserve">Nur ein Vorschlag. Bottom line ist, dass "with our method" am besten durch etwas zu ersetzen ist, dass noch mal das besondere unserer Method repetiert. </w:t>
      </w:r>
      <w:r>
        <w:rPr>
          <w:rStyle w:val="CommentReference"/>
        </w:rPr>
        <w:annotationRef/>
      </w:r>
    </w:p>
  </w:comment>
  <w:comment w:initials="WJ" w:author="Wohland  Jan" w:date="2021-04-15T11:24:07" w:id="212396056">
    <w:p w:rsidR="0F82884D" w:rsidRDefault="0F82884D" w14:paraId="6C0EC58C" w14:textId="4DB1909E">
      <w:pPr>
        <w:pStyle w:val="CommentText"/>
      </w:pPr>
      <w:r w:rsidR="0F82884D">
        <w:rPr/>
        <w:t>Nicht ganz klar, worauf sich die 63 Kernkraftwerke beziehen. Auf die 198 GW? Oder auf 60% davon? Oder auf etwas anderes?</w:t>
      </w:r>
      <w:r>
        <w:rPr>
          <w:rStyle w:val="CommentReference"/>
        </w:rPr>
        <w:annotationRef/>
      </w:r>
    </w:p>
  </w:comment>
  <w:comment w:initials="WJ" w:author="Wohland  Jan" w:date="2021-04-15T11:24:58" w:id="313634102">
    <w:p w:rsidR="0F82884D" w:rsidRDefault="0F82884D" w14:paraId="4819A328" w14:textId="30BAFEDD">
      <w:pPr>
        <w:pStyle w:val="CommentText"/>
      </w:pPr>
      <w:r w:rsidR="0F82884D">
        <w:rPr/>
        <w:t>informed? optimized?</w:t>
      </w:r>
      <w:r>
        <w:rPr>
          <w:rStyle w:val="CommentReference"/>
        </w:rPr>
        <w:annotationRef/>
      </w:r>
    </w:p>
  </w:comment>
  <w:comment w:initials="WJ" w:author="Wohland  Jan" w:date="2021-04-15T11:26:08" w:id="1135653630">
    <w:p w:rsidR="0F82884D" w:rsidRDefault="0F82884D" w14:paraId="2BF8812D" w14:textId="54591D56">
      <w:pPr>
        <w:pStyle w:val="CommentText"/>
      </w:pPr>
      <w:r w:rsidR="0F82884D">
        <w:rPr/>
        <w:t>Das ist etwas zu schwammig. Vielleicht kannst du das ganze konkreter machen? Der letzte Satz im abstract muss gut sein</w:t>
      </w:r>
      <w:r>
        <w:rPr>
          <w:rStyle w:val="CommentReference"/>
        </w:rPr>
        <w:annotationRef/>
      </w:r>
    </w:p>
  </w:comment>
  <w:comment w:initials="WJ" w:author="Wohland  Jan" w:date="2021-04-15T11:26:48" w:id="1274313424">
    <w:p w:rsidR="0F82884D" w:rsidRDefault="0F82884D" w14:paraId="6C038731" w14:textId="730B6EE1">
      <w:pPr>
        <w:pStyle w:val="CommentText"/>
      </w:pPr>
      <w:r w:rsidR="0F82884D">
        <w:rPr/>
        <w:t>Insgesamt super abstract. Länge völlig ok für eine Masterarbeit. An manchen Stellen kann man noch etwas optimieren, siehe folgende Kommentare.</w:t>
      </w:r>
      <w:r>
        <w:rPr>
          <w:rStyle w:val="CommentReference"/>
        </w:rPr>
        <w:annotationRef/>
      </w:r>
    </w:p>
  </w:comment>
  <w:comment w:initials="WJ" w:author="Wohland  Jan" w:date="2021-04-15T11:27:52" w:id="2017947766">
    <w:p w:rsidR="0F82884D" w:rsidRDefault="0F82884D" w14:paraId="0AE9C23A" w14:textId="561285BD">
      <w:pPr>
        <w:pStyle w:val="CommentText"/>
      </w:pPr>
      <w:r w:rsidR="0F82884D">
        <w:rPr/>
        <w:t xml:space="preserve">Is this really what ERA stands for? I never looked up the meaning of the acronym. </w:t>
      </w:r>
      <w:r>
        <w:rPr>
          <w:rStyle w:val="CommentReference"/>
        </w:rPr>
        <w:annotationRef/>
      </w:r>
    </w:p>
  </w:comment>
  <w:comment w:initials="WJ" w:author="Wohland  Jan" w:date="2021-04-15T11:28:43" w:id="561999087">
    <w:p w:rsidR="0F82884D" w:rsidRDefault="0F82884D" w14:paraId="549AD934" w14:textId="1CA40AD6">
      <w:pPr>
        <w:pStyle w:val="CommentText"/>
      </w:pPr>
      <w:r w:rsidR="0F82884D">
        <w:rPr/>
        <w:t xml:space="preserve">Geschmackssache, aber ich würde das hier auch groß schreiben. Sonst siehts komisch aus im Vergleich zu allen anderen Einträgen der Tabelle. </w:t>
      </w:r>
      <w:r>
        <w:rPr>
          <w:rStyle w:val="CommentReference"/>
        </w:rPr>
        <w:annotationRef/>
      </w:r>
    </w:p>
  </w:comment>
  <w:comment w:initials="WJ" w:author="Wohland  Jan" w:date="2021-04-15T11:32:01" w:id="2020916618">
    <w:p w:rsidR="0F82884D" w:rsidRDefault="0F82884D" w14:paraId="680EF9DA" w14:textId="482907F7">
      <w:pPr>
        <w:pStyle w:val="CommentText"/>
      </w:pPr>
      <w:r w:rsidR="0F82884D">
        <w:rPr/>
        <w:t xml:space="preserve">ich würde entweder national klein schreiben oder den ganzen Ausdruck groß, also National Energy and Climate Plans </w:t>
      </w:r>
      <w:r>
        <w:rPr>
          <w:rStyle w:val="CommentReference"/>
        </w:rPr>
        <w:annotationRef/>
      </w:r>
    </w:p>
  </w:comment>
  <w:comment w:initials="WJ" w:author="Wohland  Jan" w:date="2021-04-15T11:33:59" w:id="323142179">
    <w:p w:rsidR="0F82884D" w:rsidRDefault="0F82884D" w14:paraId="2E6C38AE" w14:textId="5070E0F8">
      <w:pPr>
        <w:pStyle w:val="CommentText"/>
      </w:pPr>
      <w:r w:rsidR="0F82884D">
        <w:rPr/>
        <w:t>hello again</w:t>
      </w:r>
      <w:r>
        <w:rPr>
          <w:rStyle w:val="CommentReference"/>
        </w:rPr>
        <w:annotationRef/>
      </w:r>
    </w:p>
  </w:comment>
  <w:comment w:initials="WJ" w:author="Wohland  Jan" w:date="2021-04-15T11:34:38" w:id="535280972">
    <w:p w:rsidR="0F82884D" w:rsidRDefault="0F82884D" w14:paraId="1E2054C8" w14:textId="18148BA4">
      <w:pPr>
        <w:pStyle w:val="CommentText"/>
      </w:pPr>
      <w:r w:rsidR="0F82884D">
        <w:rPr/>
        <w:t>was ist it? We or They?</w:t>
      </w:r>
      <w:r>
        <w:rPr>
          <w:rStyle w:val="CommentReference"/>
        </w:rPr>
        <w:annotationRef/>
      </w:r>
    </w:p>
  </w:comment>
  <w:comment w:initials="WJ" w:author="Wohland  Jan" w:date="2021-04-15T11:38:00" w:id="708555232">
    <w:p w:rsidR="0F82884D" w:rsidRDefault="0F82884D" w14:paraId="4E1E79DA" w14:textId="7073780B">
      <w:pPr>
        <w:pStyle w:val="CommentText"/>
      </w:pPr>
      <w:r w:rsidR="0F82884D">
        <w:rPr/>
        <w:t xml:space="preserve">Den Satz verstehe ich nicht. Vielleicht so was wie "... shows that PV production variability and costs can be reduced at the same time. In particular, it is feasible to reduce..." ?  </w:t>
      </w:r>
      <w:r>
        <w:rPr>
          <w:rStyle w:val="CommentReference"/>
        </w:rPr>
        <w:annotationRef/>
      </w:r>
    </w:p>
  </w:comment>
  <w:comment w:initials="WJ" w:author="Wohland  Jan" w:date="2021-04-15T11:41:02" w:id="728358224">
    <w:p w:rsidR="0F82884D" w:rsidRDefault="0F82884D" w14:paraId="457E7E75" w14:textId="4011E251">
      <w:pPr>
        <w:pStyle w:val="CommentText"/>
      </w:pPr>
      <w:r w:rsidR="0F82884D">
        <w:rPr/>
        <w:t>Technically this is not correct as there are other options like wind or (some would argue) nuclear. Vielleicht etwas abschwächen den Satz? Oder mehr Kontext?</w:t>
      </w:r>
      <w:r>
        <w:rPr>
          <w:rStyle w:val="CommentReference"/>
        </w:rPr>
        <w:annotationRef/>
      </w:r>
    </w:p>
  </w:comment>
  <w:comment w:initials="WJ" w:author="Wohland  Jan" w:date="2021-04-15T11:44:21" w:id="824219668">
    <w:p w:rsidR="0F82884D" w:rsidRDefault="0F82884D" w14:paraId="26E2FBC7" w14:textId="31DF560D">
      <w:pPr>
        <w:pStyle w:val="CommentText"/>
      </w:pPr>
      <w:r w:rsidR="0F82884D">
        <w:rPr/>
        <w:t>gleicher Kommentar wie zuvor. Ist mir nicht ganz klar die Formulierung.</w:t>
      </w:r>
      <w:r>
        <w:rPr>
          <w:rStyle w:val="CommentReference"/>
        </w:rPr>
        <w:annotationRef/>
      </w:r>
    </w:p>
  </w:comment>
  <w:comment w:initials="WJ" w:author="Wohland  Jan" w:date="2021-04-15T11:52:41" w:id="1951008222">
    <w:p w:rsidR="0F82884D" w:rsidRDefault="0F82884D" w14:paraId="5AAA67D3" w14:textId="34899372">
      <w:pPr>
        <w:pStyle w:val="CommentText"/>
      </w:pPr>
      <w:r w:rsidR="0F82884D">
        <w:rPr/>
        <w:t xml:space="preserve">Figure 3 ist super. </w:t>
      </w:r>
      <w:r>
        <w:rPr>
          <w:rStyle w:val="CommentReference"/>
        </w:rPr>
        <w:annotationRef/>
      </w:r>
    </w:p>
  </w:comment>
  <w:comment w:initials="WJ" w:author="Wohland  Jan" w:date="2021-04-15T12:13:32" w:id="1658123260">
    <w:p w:rsidR="0F82884D" w:rsidRDefault="0F82884D" w14:paraId="6B9F9823" w14:textId="4F2DEBF3">
      <w:pPr>
        <w:pStyle w:val="CommentText"/>
      </w:pPr>
      <w:r w:rsidR="0F82884D">
        <w:rPr/>
        <w:t xml:space="preserve">Du erklärst direkt oberhalb der Gleichung was z_d ist, deswegen würde ich es hier nicht noch mal wiederholen. </w:t>
      </w:r>
      <w:r>
        <w:rPr>
          <w:rStyle w:val="CommentReference"/>
        </w:rPr>
        <w:annotationRef/>
      </w:r>
    </w:p>
  </w:comment>
  <w:comment w:initials="WJ" w:author="Wohland  Jan" w:date="2021-04-15T12:14:13" w:id="444669742">
    <w:p w:rsidR="0F82884D" w:rsidRDefault="0F82884D" w14:paraId="3108AA96" w14:textId="0A055D7B">
      <w:pPr>
        <w:pStyle w:val="CommentText"/>
      </w:pPr>
      <w:r w:rsidR="0F82884D">
        <w:rPr/>
        <w:t>The climatological WHAT?</w:t>
      </w:r>
      <w:r>
        <w:rPr>
          <w:rStyle w:val="CommentReference"/>
        </w:rPr>
        <w:annotationRef/>
      </w:r>
    </w:p>
  </w:comment>
  <w:comment w:initials="WJ" w:author="Wohland  Jan" w:date="2021-04-15T12:14:24" w:id="348019586">
    <w:p w:rsidR="0F82884D" w:rsidRDefault="0F82884D" w14:paraId="093A3B09" w14:textId="7EECE86C">
      <w:pPr>
        <w:pStyle w:val="CommentText"/>
      </w:pPr>
      <w:r w:rsidR="0F82884D">
        <w:rPr/>
        <w:t>Or do you mean climatology?</w:t>
      </w:r>
      <w:r>
        <w:rPr>
          <w:rStyle w:val="CommentReference"/>
        </w:rPr>
        <w:annotationRef/>
      </w:r>
    </w:p>
  </w:comment>
  <w:comment w:initials="WJ" w:author="Wohland  Jan" w:date="2021-04-15T12:19:52" w:id="1584933059">
    <w:p w:rsidR="0F82884D" w:rsidRDefault="0F82884D" w14:paraId="07755291" w14:textId="5983A922">
      <w:pPr>
        <w:pStyle w:val="CommentText"/>
      </w:pPr>
      <w:r w:rsidR="0F82884D">
        <w:rPr/>
        <w:t>points always have zero size by definition.</w:t>
      </w:r>
      <w:r>
        <w:rPr>
          <w:rStyle w:val="CommentReference"/>
        </w:rPr>
        <w:annotationRef/>
      </w:r>
    </w:p>
  </w:comment>
  <w:comment w:initials="WJ" w:author="Wohland  Jan" w:date="2021-04-15T12:21:30" w:id="1903116100">
    <w:p w:rsidR="0F82884D" w:rsidRDefault="0F82884D" w14:paraId="36FDC7F1" w14:textId="5BD5D2EB">
      <w:pPr>
        <w:pStyle w:val="CommentText"/>
      </w:pPr>
      <w:r w:rsidR="0F82884D">
        <w:rPr/>
        <w:t>unsure what this means</w:t>
      </w:r>
      <w:r>
        <w:rPr>
          <w:rStyle w:val="CommentReference"/>
        </w:rPr>
        <w:annotationRef/>
      </w:r>
    </w:p>
  </w:comment>
  <w:comment w:initials="WJ" w:author="Wohland  Jan" w:date="2021-04-15T13:33:40" w:id="1547279017">
    <w:p w:rsidR="0F82884D" w:rsidRDefault="0F82884D" w14:paraId="5147C3C4" w14:textId="65E6E117">
      <w:pPr>
        <w:pStyle w:val="CommentText"/>
      </w:pPr>
      <w:r w:rsidR="0F82884D">
        <w:rPr/>
        <w:t>I would remove these two lines because the same information is already given 1 and 2 sentences earlier.</w:t>
      </w:r>
      <w:r>
        <w:rPr>
          <w:rStyle w:val="CommentReference"/>
        </w:rPr>
        <w:annotationRef/>
      </w:r>
    </w:p>
  </w:comment>
  <w:comment w:initials="WJ" w:author="Wohland  Jan" w:date="2021-04-15T13:34:37" w:id="328110660">
    <w:p w:rsidR="0F82884D" w:rsidRDefault="0F82884D" w14:paraId="6755F2E6" w14:textId="28B7F899">
      <w:pPr>
        <w:pStyle w:val="CommentText"/>
      </w:pPr>
      <w:r w:rsidR="0F82884D">
        <w:rPr/>
        <w:t>Should be Eq.4 not 3</w:t>
      </w:r>
      <w:r>
        <w:rPr>
          <w:rStyle w:val="CommentReference"/>
        </w:rPr>
        <w:annotationRef/>
      </w:r>
    </w:p>
  </w:comment>
  <w:comment w:initials="WJ" w:author="Wohland  Jan" w:date="2021-04-15T13:36:05" w:id="1651442477">
    <w:p w:rsidR="0F82884D" w:rsidRDefault="0F82884D" w14:paraId="204999EC" w14:textId="59B3E1E4">
      <w:pPr>
        <w:pStyle w:val="CommentText"/>
      </w:pPr>
      <w:r w:rsidR="0F82884D">
        <w:rPr/>
        <w:t>I would also delete the last part of the sentence because you have introduced Delta CH... just before!</w:t>
      </w:r>
      <w:r>
        <w:rPr>
          <w:rStyle w:val="CommentReference"/>
        </w:rPr>
        <w:annotationRef/>
      </w:r>
    </w:p>
  </w:comment>
  <w:comment w:initials="WJ" w:author="Wohland  Jan" w:date="2021-04-15T13:39:29" w:id="1899335297">
    <w:p w:rsidR="0F82884D" w:rsidRDefault="0F82884D" w14:paraId="7864C281" w14:textId="6DD53E5B">
      <w:pPr>
        <w:pStyle w:val="CommentText"/>
      </w:pPr>
      <w:r w:rsidR="0F82884D">
        <w:rPr/>
        <w:t xml:space="preserve">I don't think that this statement is correct. You can have different values in the four season and still find that Eq. 4 is always zero if there is no variability between weather regimes in each season. </w:t>
      </w:r>
      <w:r>
        <w:rPr>
          <w:rStyle w:val="CommentReference"/>
        </w:rPr>
        <w:annotationRef/>
      </w:r>
    </w:p>
  </w:comment>
  <w:comment w:initials="WJ" w:author="Wohland  Jan" w:date="2021-04-15T13:41:48" w:id="1374090600">
    <w:p w:rsidR="0F82884D" w:rsidRDefault="0F82884D" w14:paraId="654FA683" w14:textId="0722F921">
      <w:pPr>
        <w:pStyle w:val="CommentText"/>
      </w:pPr>
      <w:r w:rsidR="0F82884D">
        <w:rPr/>
        <w:t>do you allow the case j = i?</w:t>
      </w:r>
      <w:r>
        <w:rPr>
          <w:rStyle w:val="CommentReference"/>
        </w:rPr>
        <w:annotationRef/>
      </w:r>
    </w:p>
  </w:comment>
  <w:comment w:initials="WJ" w:author="Wohland  Jan" w:date="2021-04-15T13:43:54" w:id="1101025289">
    <w:p w:rsidR="0F82884D" w:rsidRDefault="0F82884D" w14:paraId="64B5845A" w14:textId="47321B5C">
      <w:pPr>
        <w:pStyle w:val="CommentText"/>
      </w:pPr>
      <w:r w:rsidR="0F82884D">
        <w:rPr/>
        <w:t xml:space="preserve">would also be interesting to point out that f_i,j is not symmetric. </w:t>
      </w:r>
      <w:r>
        <w:rPr>
          <w:rStyle w:val="CommentReference"/>
        </w:rPr>
        <w:annotationRef/>
      </w:r>
    </w:p>
  </w:comment>
  <w:comment w:initials="WJ" w:author="Wohland  Jan" w:date="2021-04-15T13:52:31" w:id="1457784792">
    <w:p w:rsidR="0F82884D" w:rsidRDefault="0F82884D" w14:paraId="770A9FB9" w14:textId="46CF5E95">
      <w:pPr>
        <w:pStyle w:val="CommentText"/>
      </w:pPr>
      <w:r w:rsidR="0F82884D">
        <w:rPr/>
        <w:t>This isn't quite clear. Why do the CFs in Albania and Slovakia represent the mean CF?</w:t>
      </w:r>
      <w:r>
        <w:rPr>
          <w:rStyle w:val="CommentReference"/>
        </w:rPr>
        <w:annotationRef/>
      </w:r>
    </w:p>
  </w:comment>
  <w:comment w:initials="WJ" w:author="Wohland  Jan" w:date="2021-04-15T13:54:24" w:id="436150556">
    <w:p w:rsidR="0F82884D" w:rsidRDefault="0F82884D" w14:paraId="3E0DF2F5" w14:textId="2AFFDDC6">
      <w:pPr>
        <w:pStyle w:val="CommentText"/>
      </w:pPr>
      <w:r w:rsidR="0F82884D">
        <w:rPr/>
        <w:t xml:space="preserve">This sounds as if you set the right side of the equation to be 1 for the variability equations and to 10 for the total equation. I think what you want to say is that the weighting is chosen such that the equation considering the total PV production gets 10times as much weight as each individual equation considering variability. </w:t>
      </w:r>
      <w:r>
        <w:rPr>
          <w:rStyle w:val="CommentReference"/>
        </w:rPr>
        <w:annotationRef/>
      </w:r>
    </w:p>
  </w:comment>
  <w:comment w:initials="WJ" w:author="Wohland  Jan" w:date="2021-04-15T13:55:31" w:id="1591077036">
    <w:p w:rsidR="0F82884D" w:rsidRDefault="0F82884D" w14:paraId="03525D6E" w14:textId="7B16A299">
      <w:pPr>
        <w:pStyle w:val="CommentText"/>
      </w:pPr>
      <w:r w:rsidR="0F82884D">
        <w:rPr/>
        <w:t>same comment</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8351571"/>
  <w15:commentEx w15:done="0" w15:paraId="50EF0861"/>
  <w15:commentEx w15:done="0" w15:paraId="7D74A757"/>
  <w15:commentEx w15:done="0" w15:paraId="7C30EAE0"/>
  <w15:commentEx w15:done="0" w15:paraId="122726AE"/>
  <w15:commentEx w15:done="0" w15:paraId="6C0EC58C"/>
  <w15:commentEx w15:done="0" w15:paraId="4819A328"/>
  <w15:commentEx w15:done="0" w15:paraId="2BF8812D"/>
  <w15:commentEx w15:done="0" w15:paraId="6C038731"/>
  <w15:commentEx w15:done="0" w15:paraId="0AE9C23A"/>
  <w15:commentEx w15:done="0" w15:paraId="549AD934"/>
  <w15:commentEx w15:done="0" w15:paraId="680EF9DA"/>
  <w15:commentEx w15:done="0" w15:paraId="2E6C38AE"/>
  <w15:commentEx w15:done="0" w15:paraId="1E2054C8"/>
  <w15:commentEx w15:done="0" w15:paraId="4E1E79DA"/>
  <w15:commentEx w15:done="0" w15:paraId="457E7E75"/>
  <w15:commentEx w15:done="0" w15:paraId="26E2FBC7"/>
  <w15:commentEx w15:done="0" w15:paraId="5AAA67D3"/>
  <w15:commentEx w15:done="0" w15:paraId="6B9F9823"/>
  <w15:commentEx w15:done="0" w15:paraId="3108AA96"/>
  <w15:commentEx w15:done="0" w15:paraId="093A3B09" w15:paraIdParent="3108AA96"/>
  <w15:commentEx w15:done="0" w15:paraId="07755291"/>
  <w15:commentEx w15:done="0" w15:paraId="36FDC7F1"/>
  <w15:commentEx w15:done="0" w15:paraId="5147C3C4"/>
  <w15:commentEx w15:done="0" w15:paraId="6755F2E6"/>
  <w15:commentEx w15:done="0" w15:paraId="204999EC"/>
  <w15:commentEx w15:done="0" w15:paraId="7864C281"/>
  <w15:commentEx w15:done="0" w15:paraId="654FA683"/>
  <w15:commentEx w15:done="0" w15:paraId="64B5845A" w15:paraIdParent="654FA683"/>
  <w15:commentEx w15:done="0" w15:paraId="770A9FB9"/>
  <w15:commentEx w15:done="0" w15:paraId="3E0DF2F5"/>
  <w15:commentEx w15:done="0" w15:paraId="03525D6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1F37EF3" w16cex:dateUtc="2021-04-15T09:12:08.531Z"/>
  <w16cex:commentExtensible w16cex:durableId="538B9413" w16cex:dateUtc="2021-04-15T09:15:03.98Z"/>
  <w16cex:commentExtensible w16cex:durableId="50EAC9DC" w16cex:dateUtc="2021-04-15T09:17:16.569Z"/>
  <w16cex:commentExtensible w16cex:durableId="35805F91" w16cex:dateUtc="2021-04-15T09:21:18.958Z"/>
  <w16cex:commentExtensible w16cex:durableId="0D36C24E" w16cex:dateUtc="2021-04-15T09:23:22.343Z"/>
  <w16cex:commentExtensible w16cex:durableId="352CD790" w16cex:dateUtc="2021-04-15T09:24:07.193Z"/>
  <w16cex:commentExtensible w16cex:durableId="31862BAE" w16cex:dateUtc="2021-04-15T09:24:58.942Z"/>
  <w16cex:commentExtensible w16cex:durableId="71A07D3C" w16cex:dateUtc="2021-04-15T09:26:08.793Z"/>
  <w16cex:commentExtensible w16cex:durableId="2161E031" w16cex:dateUtc="2021-04-15T09:26:48.073Z"/>
  <w16cex:commentExtensible w16cex:durableId="2C5E2F30" w16cex:dateUtc="2021-04-15T09:27:52.935Z"/>
  <w16cex:commentExtensible w16cex:durableId="09A35BE6" w16cex:dateUtc="2021-04-15T09:28:43.036Z"/>
  <w16cex:commentExtensible w16cex:durableId="1550C1AE" w16cex:dateUtc="2021-04-15T09:32:01.29Z"/>
  <w16cex:commentExtensible w16cex:durableId="6BACAD99" w16cex:dateUtc="2021-04-15T09:33:59.586Z"/>
  <w16cex:commentExtensible w16cex:durableId="14F9E8DE" w16cex:dateUtc="2021-04-15T09:34:38.585Z"/>
  <w16cex:commentExtensible w16cex:durableId="26882154" w16cex:dateUtc="2021-04-15T09:38:00.576Z"/>
  <w16cex:commentExtensible w16cex:durableId="09239B05" w16cex:dateUtc="2021-04-15T09:41:02.052Z"/>
  <w16cex:commentExtensible w16cex:durableId="61896B67" w16cex:dateUtc="2021-04-15T09:44:21.356Z"/>
  <w16cex:commentExtensible w16cex:durableId="41F79439" w16cex:dateUtc="2021-04-15T09:52:41.905Z"/>
  <w16cex:commentExtensible w16cex:durableId="54B57251" w16cex:dateUtc="2021-04-15T10:13:32.458Z"/>
  <w16cex:commentExtensible w16cex:durableId="22FA0C48" w16cex:dateUtc="2021-04-15T10:14:13.019Z"/>
  <w16cex:commentExtensible w16cex:durableId="5FA2DB2D" w16cex:dateUtc="2021-04-15T10:14:24.248Z"/>
  <w16cex:commentExtensible w16cex:durableId="5813464D" w16cex:dateUtc="2021-04-15T10:19:52.317Z"/>
  <w16cex:commentExtensible w16cex:durableId="451B480C" w16cex:dateUtc="2021-04-15T10:21:30.508Z"/>
  <w16cex:commentExtensible w16cex:durableId="01759B97" w16cex:dateUtc="2021-04-15T11:33:40.541Z"/>
  <w16cex:commentExtensible w16cex:durableId="5904F7CA" w16cex:dateUtc="2021-04-15T11:34:37.743Z"/>
  <w16cex:commentExtensible w16cex:durableId="6BD3EB31" w16cex:dateUtc="2021-04-15T11:36:05.108Z"/>
  <w16cex:commentExtensible w16cex:durableId="296B84C6" w16cex:dateUtc="2021-04-15T11:39:29.917Z"/>
  <w16cex:commentExtensible w16cex:durableId="243C7FEF" w16cex:dateUtc="2021-04-15T11:41:48.859Z"/>
  <w16cex:commentExtensible w16cex:durableId="3290301E" w16cex:dateUtc="2021-04-15T11:43:54.924Z"/>
  <w16cex:commentExtensible w16cex:durableId="62A1C178" w16cex:dateUtc="2021-04-15T11:52:31.232Z"/>
  <w16cex:commentExtensible w16cex:durableId="21EB74E0" w16cex:dateUtc="2021-04-15T11:54:24.685Z"/>
  <w16cex:commentExtensible w16cex:durableId="0AF2DC06" w16cex:dateUtc="2021-04-15T11:55:31.062Z"/>
</w16cex:commentsExtensible>
</file>

<file path=word/commentsIds.xml><?xml version="1.0" encoding="utf-8"?>
<w16cid:commentsIds xmlns:mc="http://schemas.openxmlformats.org/markup-compatibility/2006" xmlns:w16cid="http://schemas.microsoft.com/office/word/2016/wordml/cid" mc:Ignorable="w16cid">
  <w16cid:commentId w16cid:paraId="18351571" w16cid:durableId="41F37EF3"/>
  <w16cid:commentId w16cid:paraId="50EF0861" w16cid:durableId="538B9413"/>
  <w16cid:commentId w16cid:paraId="7D74A757" w16cid:durableId="50EAC9DC"/>
  <w16cid:commentId w16cid:paraId="7C30EAE0" w16cid:durableId="35805F91"/>
  <w16cid:commentId w16cid:paraId="122726AE" w16cid:durableId="0D36C24E"/>
  <w16cid:commentId w16cid:paraId="6C0EC58C" w16cid:durableId="352CD790"/>
  <w16cid:commentId w16cid:paraId="4819A328" w16cid:durableId="31862BAE"/>
  <w16cid:commentId w16cid:paraId="2BF8812D" w16cid:durableId="71A07D3C"/>
  <w16cid:commentId w16cid:paraId="6C038731" w16cid:durableId="2161E031"/>
  <w16cid:commentId w16cid:paraId="0AE9C23A" w16cid:durableId="2C5E2F30"/>
  <w16cid:commentId w16cid:paraId="549AD934" w16cid:durableId="09A35BE6"/>
  <w16cid:commentId w16cid:paraId="680EF9DA" w16cid:durableId="1550C1AE"/>
  <w16cid:commentId w16cid:paraId="2E6C38AE" w16cid:durableId="6BACAD99"/>
  <w16cid:commentId w16cid:paraId="1E2054C8" w16cid:durableId="14F9E8DE"/>
  <w16cid:commentId w16cid:paraId="4E1E79DA" w16cid:durableId="26882154"/>
  <w16cid:commentId w16cid:paraId="457E7E75" w16cid:durableId="09239B05"/>
  <w16cid:commentId w16cid:paraId="26E2FBC7" w16cid:durableId="61896B67"/>
  <w16cid:commentId w16cid:paraId="5AAA67D3" w16cid:durableId="41F79439"/>
  <w16cid:commentId w16cid:paraId="6B9F9823" w16cid:durableId="54B57251"/>
  <w16cid:commentId w16cid:paraId="3108AA96" w16cid:durableId="22FA0C48"/>
  <w16cid:commentId w16cid:paraId="093A3B09" w16cid:durableId="5FA2DB2D"/>
  <w16cid:commentId w16cid:paraId="07755291" w16cid:durableId="5813464D"/>
  <w16cid:commentId w16cid:paraId="36FDC7F1" w16cid:durableId="451B480C"/>
  <w16cid:commentId w16cid:paraId="5147C3C4" w16cid:durableId="01759B97"/>
  <w16cid:commentId w16cid:paraId="6755F2E6" w16cid:durableId="5904F7CA"/>
  <w16cid:commentId w16cid:paraId="204999EC" w16cid:durableId="6BD3EB31"/>
  <w16cid:commentId w16cid:paraId="7864C281" w16cid:durableId="296B84C6"/>
  <w16cid:commentId w16cid:paraId="654FA683" w16cid:durableId="243C7FEF"/>
  <w16cid:commentId w16cid:paraId="64B5845A" w16cid:durableId="3290301E"/>
  <w16cid:commentId w16cid:paraId="770A9FB9" w16cid:durableId="62A1C178"/>
  <w16cid:commentId w16cid:paraId="3E0DF2F5" w16cid:durableId="21EB74E0"/>
  <w16cid:commentId w16cid:paraId="03525D6E" w16cid:durableId="0AF2DC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976C8" w:rsidP="00D26A32" w:rsidRDefault="00F976C8" w14:paraId="05EB6CD1" w14:textId="77777777">
      <w:pPr>
        <w:spacing w:line="240" w:lineRule="auto"/>
      </w:pPr>
      <w:r>
        <w:separator/>
      </w:r>
    </w:p>
  </w:endnote>
  <w:endnote w:type="continuationSeparator" w:id="0">
    <w:p w:rsidR="00F976C8" w:rsidP="00D26A32" w:rsidRDefault="00F976C8" w14:paraId="0DDBA20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976C8" w:rsidP="00D26A32" w:rsidRDefault="00F976C8" w14:paraId="1DA86A6A" w14:textId="77777777">
      <w:pPr>
        <w:spacing w:line="240" w:lineRule="auto"/>
      </w:pPr>
      <w:r>
        <w:separator/>
      </w:r>
    </w:p>
  </w:footnote>
  <w:footnote w:type="continuationSeparator" w:id="0">
    <w:p w:rsidR="00F976C8" w:rsidP="00D26A32" w:rsidRDefault="00F976C8" w14:paraId="6D20B75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F40E5" w:rsidR="00653969" w:rsidRDefault="00653969" w14:paraId="79BEBEA6" w14:textId="77777777">
    <w:pPr>
      <w:pStyle w:val="Kopfzeile"/>
      <w:rPr>
        <w:lang w:val="de-CH"/>
      </w:rPr>
    </w:pPr>
    <w:r>
      <w:ptab w:alignment="center" w:relativeTo="margin" w:leader="none"/>
    </w:r>
    <w:r>
      <w:ptab w:alignment="right" w:relativeTo="margin"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653969" w:rsidP="00A15F0B" w:rsidRDefault="00653969" w14:paraId="43065125" w14:textId="3B7F97AD">
    <w:pPr>
      <w:pStyle w:val="Kopfzeile"/>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rsidR="00653969" w:rsidRDefault="00653969" w14:paraId="6463D281" w14:textId="71A0A8FB">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A00022" w:rsidR="00653969" w:rsidRDefault="00653969" w14:paraId="70FF0D13" w14:textId="77777777">
    <w:pPr>
      <w:pStyle w:val="Kopfzeile"/>
      <w:rPr>
        <w:lang w:val="de-CH"/>
      </w:rPr>
    </w:pPr>
    <w:r>
      <w:ptab w:alignment="center" w:relativeTo="margin" w:leader="none"/>
    </w:r>
    <w:r>
      <w:ptab w:alignment="right" w:relativeTo="margin"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F40E5" w:rsidR="00653969" w:rsidP="00A00022" w:rsidRDefault="00653969" w14:paraId="5F0824D0" w14:textId="77777777">
    <w:pPr>
      <w:pStyle w:val="Kopfzeile"/>
      <w:rPr>
        <w:lang w:val="de-CH"/>
      </w:rPr>
    </w:pPr>
    <w:r>
      <w:ptab w:alignment="center" w:relativeTo="margin" w:leader="none"/>
    </w:r>
    <w:r>
      <w:ptab w:alignment="right" w:relativeTo="margin" w:leader="none"/>
    </w:r>
    <w:r>
      <w:fldChar w:fldCharType="begin"/>
    </w:r>
    <w:r>
      <w:instrText>PAGE   \* MERGEFORMAT</w:instrText>
    </w:r>
    <w:r>
      <w:fldChar w:fldCharType="separate"/>
    </w:r>
    <w:r>
      <w:t>17</w:t>
    </w:r>
    <w:r>
      <w:fldChar w:fldCharType="end"/>
    </w:r>
  </w:p>
  <w:p w:rsidRPr="00A00022" w:rsidR="00653969" w:rsidP="00A00022" w:rsidRDefault="00653969" w14:paraId="262616B6" w14:textId="6CEB114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hint="default" w:ascii="Times New Roman" w:hAnsi="Times New Roman" w:eastAsia="Times New Roman"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hint="default" w:ascii="Wingdings" w:hAnsi="Wingdings" w:eastAsia="Times New Roman" w:cs="Times New Roman"/>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cs="Wingdings"/>
      </w:rPr>
    </w:lvl>
    <w:lvl w:ilvl="3">
      <w:start w:val="1"/>
      <w:numFmt w:val="bullet"/>
      <w:lvlText w:val=""/>
      <w:lvlJc w:val="left"/>
      <w:pPr>
        <w:ind w:left="3240" w:hanging="360"/>
      </w:pPr>
      <w:rPr>
        <w:rFonts w:hint="default" w:ascii="Symbol" w:hAnsi="Symbol" w:cs="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cs="Wingdings"/>
      </w:rPr>
    </w:lvl>
    <w:lvl w:ilvl="6">
      <w:start w:val="1"/>
      <w:numFmt w:val="bullet"/>
      <w:lvlText w:val=""/>
      <w:lvlJc w:val="left"/>
      <w:pPr>
        <w:ind w:left="5400" w:hanging="360"/>
      </w:pPr>
      <w:rPr>
        <w:rFonts w:hint="default" w:ascii="Symbol" w:hAnsi="Symbol" w:cs="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cs="Wingdings"/>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hint="default" w:ascii="Symbol" w:hAnsi="Symbol"/>
      </w:rPr>
    </w:lvl>
    <w:lvl w:ilvl="1" w:tplc="08070003" w:tentative="1">
      <w:start w:val="1"/>
      <w:numFmt w:val="bullet"/>
      <w:lvlText w:val="o"/>
      <w:lvlJc w:val="left"/>
      <w:pPr>
        <w:ind w:left="2160" w:hanging="360"/>
      </w:pPr>
      <w:rPr>
        <w:rFonts w:hint="default" w:ascii="Courier New" w:hAnsi="Courier New" w:cs="Courier New"/>
      </w:rPr>
    </w:lvl>
    <w:lvl w:ilvl="2" w:tplc="08070005" w:tentative="1">
      <w:start w:val="1"/>
      <w:numFmt w:val="bullet"/>
      <w:lvlText w:val=""/>
      <w:lvlJc w:val="left"/>
      <w:pPr>
        <w:ind w:left="2880" w:hanging="360"/>
      </w:pPr>
      <w:rPr>
        <w:rFonts w:hint="default" w:ascii="Wingdings" w:hAnsi="Wingdings"/>
      </w:rPr>
    </w:lvl>
    <w:lvl w:ilvl="3" w:tplc="08070001" w:tentative="1">
      <w:start w:val="1"/>
      <w:numFmt w:val="bullet"/>
      <w:lvlText w:val=""/>
      <w:lvlJc w:val="left"/>
      <w:pPr>
        <w:ind w:left="3600" w:hanging="360"/>
      </w:pPr>
      <w:rPr>
        <w:rFonts w:hint="default" w:ascii="Symbol" w:hAnsi="Symbol"/>
      </w:rPr>
    </w:lvl>
    <w:lvl w:ilvl="4" w:tplc="08070003" w:tentative="1">
      <w:start w:val="1"/>
      <w:numFmt w:val="bullet"/>
      <w:lvlText w:val="o"/>
      <w:lvlJc w:val="left"/>
      <w:pPr>
        <w:ind w:left="4320" w:hanging="360"/>
      </w:pPr>
      <w:rPr>
        <w:rFonts w:hint="default" w:ascii="Courier New" w:hAnsi="Courier New" w:cs="Courier New"/>
      </w:rPr>
    </w:lvl>
    <w:lvl w:ilvl="5" w:tplc="08070005" w:tentative="1">
      <w:start w:val="1"/>
      <w:numFmt w:val="bullet"/>
      <w:lvlText w:val=""/>
      <w:lvlJc w:val="left"/>
      <w:pPr>
        <w:ind w:left="5040" w:hanging="360"/>
      </w:pPr>
      <w:rPr>
        <w:rFonts w:hint="default" w:ascii="Wingdings" w:hAnsi="Wingdings"/>
      </w:rPr>
    </w:lvl>
    <w:lvl w:ilvl="6" w:tplc="08070001" w:tentative="1">
      <w:start w:val="1"/>
      <w:numFmt w:val="bullet"/>
      <w:lvlText w:val=""/>
      <w:lvlJc w:val="left"/>
      <w:pPr>
        <w:ind w:left="5760" w:hanging="360"/>
      </w:pPr>
      <w:rPr>
        <w:rFonts w:hint="default" w:ascii="Symbol" w:hAnsi="Symbol"/>
      </w:rPr>
    </w:lvl>
    <w:lvl w:ilvl="7" w:tplc="08070003" w:tentative="1">
      <w:start w:val="1"/>
      <w:numFmt w:val="bullet"/>
      <w:lvlText w:val="o"/>
      <w:lvlJc w:val="left"/>
      <w:pPr>
        <w:ind w:left="6480" w:hanging="360"/>
      </w:pPr>
      <w:rPr>
        <w:rFonts w:hint="default" w:ascii="Courier New" w:hAnsi="Courier New" w:cs="Courier New"/>
      </w:rPr>
    </w:lvl>
    <w:lvl w:ilvl="8" w:tplc="08070005" w:tentative="1">
      <w:start w:val="1"/>
      <w:numFmt w:val="bullet"/>
      <w:lvlText w:val=""/>
      <w:lvlJc w:val="left"/>
      <w:pPr>
        <w:ind w:left="7200" w:hanging="360"/>
      </w:pPr>
      <w:rPr>
        <w:rFonts w:hint="default" w:ascii="Wingdings" w:hAnsi="Wingdings"/>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cs="Wingdings"/>
      </w:rPr>
    </w:lvl>
    <w:lvl w:ilvl="3">
      <w:start w:val="1"/>
      <w:numFmt w:val="bullet"/>
      <w:lvlText w:val=""/>
      <w:lvlJc w:val="left"/>
      <w:pPr>
        <w:ind w:left="3240" w:hanging="360"/>
      </w:pPr>
      <w:rPr>
        <w:rFonts w:hint="default" w:ascii="Symbol" w:hAnsi="Symbol" w:cs="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cs="Wingdings"/>
      </w:rPr>
    </w:lvl>
    <w:lvl w:ilvl="6">
      <w:start w:val="1"/>
      <w:numFmt w:val="bullet"/>
      <w:lvlText w:val=""/>
      <w:lvlJc w:val="left"/>
      <w:pPr>
        <w:ind w:left="5400" w:hanging="360"/>
      </w:pPr>
      <w:rPr>
        <w:rFonts w:hint="default" w:ascii="Symbol" w:hAnsi="Symbol" w:cs="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cs="Wingdings"/>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hint="default" w:ascii="Times New Roman" w:hAnsi="Times New Roman"/>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cs="Wingdings"/>
      </w:rPr>
    </w:lvl>
    <w:lvl w:ilvl="3">
      <w:start w:val="1"/>
      <w:numFmt w:val="bullet"/>
      <w:lvlText w:val=""/>
      <w:lvlJc w:val="left"/>
      <w:pPr>
        <w:ind w:left="2880" w:hanging="360"/>
      </w:pPr>
      <w:rPr>
        <w:rFonts w:hint="default" w:ascii="Symbol" w:hAnsi="Symbol" w:cs="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cs="Wingdings"/>
      </w:rPr>
    </w:lvl>
    <w:lvl w:ilvl="6">
      <w:start w:val="1"/>
      <w:numFmt w:val="bullet"/>
      <w:lvlText w:val=""/>
      <w:lvlJc w:val="left"/>
      <w:pPr>
        <w:ind w:left="5040" w:hanging="360"/>
      </w:pPr>
      <w:rPr>
        <w:rFonts w:hint="default" w:ascii="Symbol" w:hAnsi="Symbol" w:cs="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cs="Wingdings"/>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hint="default" w:ascii="Times New Roman" w:hAnsi="Times New Roman" w:eastAsia="Times New Roman" w:cs="Times New Roman"/>
      </w:rPr>
    </w:lvl>
    <w:lvl w:ilvl="1" w:tplc="08070003" w:tentative="1">
      <w:start w:val="1"/>
      <w:numFmt w:val="bullet"/>
      <w:lvlText w:val="o"/>
      <w:lvlJc w:val="left"/>
      <w:pPr>
        <w:ind w:left="1800" w:hanging="360"/>
      </w:pPr>
      <w:rPr>
        <w:rFonts w:hint="default" w:ascii="Courier New" w:hAnsi="Courier New" w:cs="Courier New"/>
      </w:rPr>
    </w:lvl>
    <w:lvl w:ilvl="2" w:tplc="08070005" w:tentative="1">
      <w:start w:val="1"/>
      <w:numFmt w:val="bullet"/>
      <w:lvlText w:val=""/>
      <w:lvlJc w:val="left"/>
      <w:pPr>
        <w:ind w:left="2520" w:hanging="360"/>
      </w:pPr>
      <w:rPr>
        <w:rFonts w:hint="default" w:ascii="Wingdings" w:hAnsi="Wingdings"/>
      </w:rPr>
    </w:lvl>
    <w:lvl w:ilvl="3" w:tplc="08070001" w:tentative="1">
      <w:start w:val="1"/>
      <w:numFmt w:val="bullet"/>
      <w:lvlText w:val=""/>
      <w:lvlJc w:val="left"/>
      <w:pPr>
        <w:ind w:left="3240" w:hanging="360"/>
      </w:pPr>
      <w:rPr>
        <w:rFonts w:hint="default" w:ascii="Symbol" w:hAnsi="Symbol"/>
      </w:rPr>
    </w:lvl>
    <w:lvl w:ilvl="4" w:tplc="08070003" w:tentative="1">
      <w:start w:val="1"/>
      <w:numFmt w:val="bullet"/>
      <w:lvlText w:val="o"/>
      <w:lvlJc w:val="left"/>
      <w:pPr>
        <w:ind w:left="3960" w:hanging="360"/>
      </w:pPr>
      <w:rPr>
        <w:rFonts w:hint="default" w:ascii="Courier New" w:hAnsi="Courier New" w:cs="Courier New"/>
      </w:rPr>
    </w:lvl>
    <w:lvl w:ilvl="5" w:tplc="08070005" w:tentative="1">
      <w:start w:val="1"/>
      <w:numFmt w:val="bullet"/>
      <w:lvlText w:val=""/>
      <w:lvlJc w:val="left"/>
      <w:pPr>
        <w:ind w:left="4680" w:hanging="360"/>
      </w:pPr>
      <w:rPr>
        <w:rFonts w:hint="default" w:ascii="Wingdings" w:hAnsi="Wingdings"/>
      </w:rPr>
    </w:lvl>
    <w:lvl w:ilvl="6" w:tplc="08070001" w:tentative="1">
      <w:start w:val="1"/>
      <w:numFmt w:val="bullet"/>
      <w:lvlText w:val=""/>
      <w:lvlJc w:val="left"/>
      <w:pPr>
        <w:ind w:left="5400" w:hanging="360"/>
      </w:pPr>
      <w:rPr>
        <w:rFonts w:hint="default" w:ascii="Symbol" w:hAnsi="Symbol"/>
      </w:rPr>
    </w:lvl>
    <w:lvl w:ilvl="7" w:tplc="08070003" w:tentative="1">
      <w:start w:val="1"/>
      <w:numFmt w:val="bullet"/>
      <w:lvlText w:val="o"/>
      <w:lvlJc w:val="left"/>
      <w:pPr>
        <w:ind w:left="6120" w:hanging="360"/>
      </w:pPr>
      <w:rPr>
        <w:rFonts w:hint="default" w:ascii="Courier New" w:hAnsi="Courier New" w:cs="Courier New"/>
      </w:rPr>
    </w:lvl>
    <w:lvl w:ilvl="8" w:tplc="08070005" w:tentative="1">
      <w:start w:val="1"/>
      <w:numFmt w:val="bullet"/>
      <w:lvlText w:val=""/>
      <w:lvlJc w:val="left"/>
      <w:pPr>
        <w:ind w:left="6840" w:hanging="360"/>
      </w:pPr>
      <w:rPr>
        <w:rFonts w:hint="default" w:ascii="Wingdings" w:hAnsi="Wingdings"/>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cs="Wingdings"/>
      </w:rPr>
    </w:lvl>
    <w:lvl w:ilvl="3">
      <w:start w:val="1"/>
      <w:numFmt w:val="bullet"/>
      <w:lvlText w:val=""/>
      <w:lvlJc w:val="left"/>
      <w:pPr>
        <w:ind w:left="3240" w:hanging="360"/>
      </w:pPr>
      <w:rPr>
        <w:rFonts w:hint="default" w:ascii="Symbol" w:hAnsi="Symbol" w:cs="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cs="Wingdings"/>
      </w:rPr>
    </w:lvl>
    <w:lvl w:ilvl="6">
      <w:start w:val="1"/>
      <w:numFmt w:val="bullet"/>
      <w:lvlText w:val=""/>
      <w:lvlJc w:val="left"/>
      <w:pPr>
        <w:ind w:left="5400" w:hanging="360"/>
      </w:pPr>
      <w:rPr>
        <w:rFonts w:hint="default" w:ascii="Symbol" w:hAnsi="Symbol" w:cs="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cs="Wingdings"/>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hint="default" w:ascii="Times New Roman" w:hAnsi="Times New Roman" w:eastAsia="Times New Roman" w:cs="Times New Roman"/>
      </w:rPr>
    </w:lvl>
    <w:lvl w:ilvl="1" w:tplc="08070003" w:tentative="1">
      <w:start w:val="1"/>
      <w:numFmt w:val="bullet"/>
      <w:lvlText w:val="o"/>
      <w:lvlJc w:val="left"/>
      <w:pPr>
        <w:ind w:left="1800" w:hanging="360"/>
      </w:pPr>
      <w:rPr>
        <w:rFonts w:hint="default" w:ascii="Courier New" w:hAnsi="Courier New" w:cs="Courier New"/>
      </w:rPr>
    </w:lvl>
    <w:lvl w:ilvl="2" w:tplc="08070005" w:tentative="1">
      <w:start w:val="1"/>
      <w:numFmt w:val="bullet"/>
      <w:lvlText w:val=""/>
      <w:lvlJc w:val="left"/>
      <w:pPr>
        <w:ind w:left="2520" w:hanging="360"/>
      </w:pPr>
      <w:rPr>
        <w:rFonts w:hint="default" w:ascii="Wingdings" w:hAnsi="Wingdings"/>
      </w:rPr>
    </w:lvl>
    <w:lvl w:ilvl="3" w:tplc="08070001" w:tentative="1">
      <w:start w:val="1"/>
      <w:numFmt w:val="bullet"/>
      <w:lvlText w:val=""/>
      <w:lvlJc w:val="left"/>
      <w:pPr>
        <w:ind w:left="3240" w:hanging="360"/>
      </w:pPr>
      <w:rPr>
        <w:rFonts w:hint="default" w:ascii="Symbol" w:hAnsi="Symbol"/>
      </w:rPr>
    </w:lvl>
    <w:lvl w:ilvl="4" w:tplc="08070003" w:tentative="1">
      <w:start w:val="1"/>
      <w:numFmt w:val="bullet"/>
      <w:lvlText w:val="o"/>
      <w:lvlJc w:val="left"/>
      <w:pPr>
        <w:ind w:left="3960" w:hanging="360"/>
      </w:pPr>
      <w:rPr>
        <w:rFonts w:hint="default" w:ascii="Courier New" w:hAnsi="Courier New" w:cs="Courier New"/>
      </w:rPr>
    </w:lvl>
    <w:lvl w:ilvl="5" w:tplc="08070005" w:tentative="1">
      <w:start w:val="1"/>
      <w:numFmt w:val="bullet"/>
      <w:lvlText w:val=""/>
      <w:lvlJc w:val="left"/>
      <w:pPr>
        <w:ind w:left="4680" w:hanging="360"/>
      </w:pPr>
      <w:rPr>
        <w:rFonts w:hint="default" w:ascii="Wingdings" w:hAnsi="Wingdings"/>
      </w:rPr>
    </w:lvl>
    <w:lvl w:ilvl="6" w:tplc="08070001" w:tentative="1">
      <w:start w:val="1"/>
      <w:numFmt w:val="bullet"/>
      <w:lvlText w:val=""/>
      <w:lvlJc w:val="left"/>
      <w:pPr>
        <w:ind w:left="5400" w:hanging="360"/>
      </w:pPr>
      <w:rPr>
        <w:rFonts w:hint="default" w:ascii="Symbol" w:hAnsi="Symbol"/>
      </w:rPr>
    </w:lvl>
    <w:lvl w:ilvl="7" w:tplc="08070003" w:tentative="1">
      <w:start w:val="1"/>
      <w:numFmt w:val="bullet"/>
      <w:lvlText w:val="o"/>
      <w:lvlJc w:val="left"/>
      <w:pPr>
        <w:ind w:left="6120" w:hanging="360"/>
      </w:pPr>
      <w:rPr>
        <w:rFonts w:hint="default" w:ascii="Courier New" w:hAnsi="Courier New" w:cs="Courier New"/>
      </w:rPr>
    </w:lvl>
    <w:lvl w:ilvl="8" w:tplc="08070005" w:tentative="1">
      <w:start w:val="1"/>
      <w:numFmt w:val="bullet"/>
      <w:lvlText w:val=""/>
      <w:lvlJc w:val="left"/>
      <w:pPr>
        <w:ind w:left="6840" w:hanging="360"/>
      </w:pPr>
      <w:rPr>
        <w:rFonts w:hint="default" w:ascii="Wingdings" w:hAnsi="Wingdings"/>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hint="default" w:ascii="Times New Roman" w:hAnsi="Times New Roman" w:eastAsia="Times New Roman"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hint="default" w:ascii="Symbol" w:hAnsi="Symbol"/>
      </w:rPr>
    </w:lvl>
    <w:lvl w:ilvl="1" w:tplc="08070003" w:tentative="1">
      <w:start w:val="1"/>
      <w:numFmt w:val="bullet"/>
      <w:lvlText w:val="o"/>
      <w:lvlJc w:val="left"/>
      <w:pPr>
        <w:ind w:left="2160" w:hanging="360"/>
      </w:pPr>
      <w:rPr>
        <w:rFonts w:hint="default" w:ascii="Courier New" w:hAnsi="Courier New" w:cs="Courier New"/>
      </w:rPr>
    </w:lvl>
    <w:lvl w:ilvl="2" w:tplc="08070005" w:tentative="1">
      <w:start w:val="1"/>
      <w:numFmt w:val="bullet"/>
      <w:lvlText w:val=""/>
      <w:lvlJc w:val="left"/>
      <w:pPr>
        <w:ind w:left="2880" w:hanging="360"/>
      </w:pPr>
      <w:rPr>
        <w:rFonts w:hint="default" w:ascii="Wingdings" w:hAnsi="Wingdings"/>
      </w:rPr>
    </w:lvl>
    <w:lvl w:ilvl="3" w:tplc="08070001" w:tentative="1">
      <w:start w:val="1"/>
      <w:numFmt w:val="bullet"/>
      <w:lvlText w:val=""/>
      <w:lvlJc w:val="left"/>
      <w:pPr>
        <w:ind w:left="3600" w:hanging="360"/>
      </w:pPr>
      <w:rPr>
        <w:rFonts w:hint="default" w:ascii="Symbol" w:hAnsi="Symbol"/>
      </w:rPr>
    </w:lvl>
    <w:lvl w:ilvl="4" w:tplc="08070003" w:tentative="1">
      <w:start w:val="1"/>
      <w:numFmt w:val="bullet"/>
      <w:lvlText w:val="o"/>
      <w:lvlJc w:val="left"/>
      <w:pPr>
        <w:ind w:left="4320" w:hanging="360"/>
      </w:pPr>
      <w:rPr>
        <w:rFonts w:hint="default" w:ascii="Courier New" w:hAnsi="Courier New" w:cs="Courier New"/>
      </w:rPr>
    </w:lvl>
    <w:lvl w:ilvl="5" w:tplc="08070005" w:tentative="1">
      <w:start w:val="1"/>
      <w:numFmt w:val="bullet"/>
      <w:lvlText w:val=""/>
      <w:lvlJc w:val="left"/>
      <w:pPr>
        <w:ind w:left="5040" w:hanging="360"/>
      </w:pPr>
      <w:rPr>
        <w:rFonts w:hint="default" w:ascii="Wingdings" w:hAnsi="Wingdings"/>
      </w:rPr>
    </w:lvl>
    <w:lvl w:ilvl="6" w:tplc="08070001" w:tentative="1">
      <w:start w:val="1"/>
      <w:numFmt w:val="bullet"/>
      <w:lvlText w:val=""/>
      <w:lvlJc w:val="left"/>
      <w:pPr>
        <w:ind w:left="5760" w:hanging="360"/>
      </w:pPr>
      <w:rPr>
        <w:rFonts w:hint="default" w:ascii="Symbol" w:hAnsi="Symbol"/>
      </w:rPr>
    </w:lvl>
    <w:lvl w:ilvl="7" w:tplc="08070003" w:tentative="1">
      <w:start w:val="1"/>
      <w:numFmt w:val="bullet"/>
      <w:lvlText w:val="o"/>
      <w:lvlJc w:val="left"/>
      <w:pPr>
        <w:ind w:left="6480" w:hanging="360"/>
      </w:pPr>
      <w:rPr>
        <w:rFonts w:hint="default" w:ascii="Courier New" w:hAnsi="Courier New" w:cs="Courier New"/>
      </w:rPr>
    </w:lvl>
    <w:lvl w:ilvl="8" w:tplc="08070005" w:tentative="1">
      <w:start w:val="1"/>
      <w:numFmt w:val="bullet"/>
      <w:lvlText w:val=""/>
      <w:lvlJc w:val="left"/>
      <w:pPr>
        <w:ind w:left="7200" w:hanging="360"/>
      </w:pPr>
      <w:rPr>
        <w:rFonts w:hint="default" w:ascii="Wingdings" w:hAnsi="Wingdings"/>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mc="http://schemas.openxmlformats.org/markup-compatibility/2006" xmlns:w15="http://schemas.microsoft.com/office/word/2012/wordml" mc:Ignorable="w15">
  <w15:person w15:author="Wohland  Jan">
    <w15:presenceInfo w15:providerId="AD" w15:userId="S::jwohland@ethz.ch::d5725a98-a5a5-4f80-a318-4f5b28821bb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80"/>
  <w:trackRevisions w:val="true"/>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NK4FADq9tjg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6992"/>
    <w:rsid w:val="00086A9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A8E"/>
    <w:rsid w:val="00425CE0"/>
    <w:rsid w:val="00427B14"/>
    <w:rsid w:val="0043090E"/>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793C"/>
    <w:rsid w:val="00587942"/>
    <w:rsid w:val="00587C98"/>
    <w:rsid w:val="00590D44"/>
    <w:rsid w:val="005916A5"/>
    <w:rsid w:val="00591C90"/>
    <w:rsid w:val="00593618"/>
    <w:rsid w:val="00594093"/>
    <w:rsid w:val="00595065"/>
    <w:rsid w:val="00595073"/>
    <w:rsid w:val="00597330"/>
    <w:rsid w:val="005A044F"/>
    <w:rsid w:val="005A0891"/>
    <w:rsid w:val="005A197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CB"/>
    <w:rsid w:val="0061362A"/>
    <w:rsid w:val="00613B86"/>
    <w:rsid w:val="006154F9"/>
    <w:rsid w:val="0061573A"/>
    <w:rsid w:val="00615AD3"/>
    <w:rsid w:val="00616C76"/>
    <w:rsid w:val="00616CB0"/>
    <w:rsid w:val="00622F37"/>
    <w:rsid w:val="0062323F"/>
    <w:rsid w:val="00623A8D"/>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2526"/>
    <w:rsid w:val="006744E5"/>
    <w:rsid w:val="00676A91"/>
    <w:rsid w:val="00677708"/>
    <w:rsid w:val="006779F1"/>
    <w:rsid w:val="00680731"/>
    <w:rsid w:val="00681513"/>
    <w:rsid w:val="00683B28"/>
    <w:rsid w:val="00684FA4"/>
    <w:rsid w:val="00685BCC"/>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4E08"/>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DD2"/>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110C"/>
    <w:rsid w:val="00871FD4"/>
    <w:rsid w:val="00872231"/>
    <w:rsid w:val="00873798"/>
    <w:rsid w:val="008741C6"/>
    <w:rsid w:val="00874212"/>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1F3"/>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7AB"/>
    <w:rsid w:val="00911F68"/>
    <w:rsid w:val="00912692"/>
    <w:rsid w:val="009132C2"/>
    <w:rsid w:val="00913C25"/>
    <w:rsid w:val="00914D2D"/>
    <w:rsid w:val="00914EF3"/>
    <w:rsid w:val="00915DA9"/>
    <w:rsid w:val="00916467"/>
    <w:rsid w:val="0091754E"/>
    <w:rsid w:val="00917628"/>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1099"/>
    <w:rsid w:val="009F2688"/>
    <w:rsid w:val="009F3C7B"/>
    <w:rsid w:val="009F4BD4"/>
    <w:rsid w:val="009F4BDD"/>
    <w:rsid w:val="009F5CE5"/>
    <w:rsid w:val="009F5F21"/>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57AF"/>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0FB"/>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4F76"/>
    <w:rsid w:val="00C65300"/>
    <w:rsid w:val="00C661DB"/>
    <w:rsid w:val="00C66271"/>
    <w:rsid w:val="00C66660"/>
    <w:rsid w:val="00C66B40"/>
    <w:rsid w:val="00C66FFE"/>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F37"/>
    <w:rsid w:val="00D02031"/>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E0AA0"/>
    <w:rsid w:val="00DE3F65"/>
    <w:rsid w:val="00DE56F0"/>
    <w:rsid w:val="00DE64B1"/>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 w:val="01EE16FF"/>
    <w:rsid w:val="02152034"/>
    <w:rsid w:val="03675FA4"/>
    <w:rsid w:val="03B789C0"/>
    <w:rsid w:val="03BE9F97"/>
    <w:rsid w:val="0666C3B6"/>
    <w:rsid w:val="0760F4E7"/>
    <w:rsid w:val="07DC1ACC"/>
    <w:rsid w:val="09931D0D"/>
    <w:rsid w:val="0A101424"/>
    <w:rsid w:val="0D18E664"/>
    <w:rsid w:val="0E0C55B4"/>
    <w:rsid w:val="0F82884D"/>
    <w:rsid w:val="0F91CAE6"/>
    <w:rsid w:val="112D9B47"/>
    <w:rsid w:val="12913434"/>
    <w:rsid w:val="138F8FEA"/>
    <w:rsid w:val="142DB70F"/>
    <w:rsid w:val="14AB82AB"/>
    <w:rsid w:val="1A1540FB"/>
    <w:rsid w:val="1A1F6641"/>
    <w:rsid w:val="1AACCC4F"/>
    <w:rsid w:val="1BA8DFF2"/>
    <w:rsid w:val="1BCE5FB6"/>
    <w:rsid w:val="1C36B227"/>
    <w:rsid w:val="1D133BF0"/>
    <w:rsid w:val="1DC5B587"/>
    <w:rsid w:val="1F4D30CE"/>
    <w:rsid w:val="20ACC048"/>
    <w:rsid w:val="21686B61"/>
    <w:rsid w:val="21E0681B"/>
    <w:rsid w:val="21FB8F45"/>
    <w:rsid w:val="22EC5880"/>
    <w:rsid w:val="238A29B7"/>
    <w:rsid w:val="24C0DD27"/>
    <w:rsid w:val="24DF074F"/>
    <w:rsid w:val="26D108A0"/>
    <w:rsid w:val="27ADE129"/>
    <w:rsid w:val="2AB3A266"/>
    <w:rsid w:val="2B863A46"/>
    <w:rsid w:val="2C784102"/>
    <w:rsid w:val="2CA65135"/>
    <w:rsid w:val="2CB2C6AF"/>
    <w:rsid w:val="2D838D8F"/>
    <w:rsid w:val="2E0678F3"/>
    <w:rsid w:val="2F678A78"/>
    <w:rsid w:val="2F70D2DD"/>
    <w:rsid w:val="3032D40A"/>
    <w:rsid w:val="30F3C5F1"/>
    <w:rsid w:val="31619715"/>
    <w:rsid w:val="31CEA46B"/>
    <w:rsid w:val="32A72B18"/>
    <w:rsid w:val="33F45197"/>
    <w:rsid w:val="33F635E9"/>
    <w:rsid w:val="3515A889"/>
    <w:rsid w:val="35D76941"/>
    <w:rsid w:val="376CCC76"/>
    <w:rsid w:val="3778FD11"/>
    <w:rsid w:val="38833072"/>
    <w:rsid w:val="3D268DF8"/>
    <w:rsid w:val="3EE5FC28"/>
    <w:rsid w:val="3F8FD052"/>
    <w:rsid w:val="4067BF07"/>
    <w:rsid w:val="40E479FB"/>
    <w:rsid w:val="4120F1F1"/>
    <w:rsid w:val="44E208EE"/>
    <w:rsid w:val="477E9607"/>
    <w:rsid w:val="47AEDF95"/>
    <w:rsid w:val="47D8E8BA"/>
    <w:rsid w:val="47EC0000"/>
    <w:rsid w:val="47FA6249"/>
    <w:rsid w:val="4A114D2E"/>
    <w:rsid w:val="4A114D2E"/>
    <w:rsid w:val="4A6A81B6"/>
    <w:rsid w:val="4B32030B"/>
    <w:rsid w:val="4D164005"/>
    <w:rsid w:val="4D62E3DB"/>
    <w:rsid w:val="52390213"/>
    <w:rsid w:val="52524D51"/>
    <w:rsid w:val="553FA44B"/>
    <w:rsid w:val="558CB510"/>
    <w:rsid w:val="581B99CC"/>
    <w:rsid w:val="5A239D22"/>
    <w:rsid w:val="5A286E12"/>
    <w:rsid w:val="5B594B81"/>
    <w:rsid w:val="5BBD7FDD"/>
    <w:rsid w:val="5C5AE3C0"/>
    <w:rsid w:val="5D265A34"/>
    <w:rsid w:val="5DFBF63F"/>
    <w:rsid w:val="6031ABCC"/>
    <w:rsid w:val="617EB413"/>
    <w:rsid w:val="622EAF07"/>
    <w:rsid w:val="65B7D34C"/>
    <w:rsid w:val="65C72192"/>
    <w:rsid w:val="65F2B0B7"/>
    <w:rsid w:val="66592930"/>
    <w:rsid w:val="68C8902D"/>
    <w:rsid w:val="69FA2C79"/>
    <w:rsid w:val="6A20988F"/>
    <w:rsid w:val="6B87BC4C"/>
    <w:rsid w:val="6B90D7C7"/>
    <w:rsid w:val="6C006FF4"/>
    <w:rsid w:val="6D2CA828"/>
    <w:rsid w:val="6D48F6B8"/>
    <w:rsid w:val="6E15B80E"/>
    <w:rsid w:val="6EBC030F"/>
    <w:rsid w:val="6EF8F36D"/>
    <w:rsid w:val="72D12602"/>
    <w:rsid w:val="73CF685B"/>
    <w:rsid w:val="75B61055"/>
    <w:rsid w:val="76AE51ED"/>
    <w:rsid w:val="786F5ACF"/>
    <w:rsid w:val="78FE9CB5"/>
    <w:rsid w:val="7BB8D878"/>
    <w:rsid w:val="7DBDE676"/>
    <w:rsid w:val="7E1DAA6C"/>
    <w:rsid w:val="7E274C4C"/>
    <w:rsid w:val="7E7164FB"/>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hAnsi="Times New Roman" w:eastAsia="Times New Roman" w:cs="Times New Roman" w:asciiTheme="minorHAns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hAnsiTheme="majorHAnsi"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hAnsiTheme="majorHAnsi"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hAnsiTheme="majorHAnsi"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hAnsiTheme="majorHAnsi"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hAnsiTheme="majorHAnsi" w:eastAsiaTheme="majorEastAsia" w:cstheme="majorBidi"/>
      <w:i/>
      <w:iCs/>
      <w:color w:val="272727" w:themeColor="text1" w:themeTint="D8"/>
      <w:sz w:val="21"/>
      <w:szCs w:val="2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Titelblatt" w:customStyle="1">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styleId="TitelblattZchn" w:customStyle="1">
    <w:name w:val="Titelblatt Zchn"/>
    <w:basedOn w:val="Absatz-Standardschriftart"/>
    <w:link w:val="Titelblatt"/>
    <w:rsid w:val="00D26A32"/>
    <w:rPr>
      <w:rFonts w:ascii="Times New Roman"/>
    </w:rPr>
  </w:style>
  <w:style w:type="character" w:styleId="KopfzeileZchn" w:customStyle="1">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styleId="FuzeileZchn" w:customStyle="1">
    <w:name w:val="Fußzeile Zchn"/>
    <w:basedOn w:val="Absatz-Standardschriftart"/>
    <w:link w:val="Fuzeile"/>
    <w:uiPriority w:val="99"/>
    <w:rsid w:val="00D26A32"/>
    <w:rPr>
      <w:rFonts w:ascii="Times New Roman"/>
    </w:rPr>
  </w:style>
  <w:style w:type="character" w:styleId="berschrift1Zchn" w:customStyle="1">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styleId="berschrift2Zchn" w:customStyle="1">
    <w:name w:val="Überschrift 2 Zchn"/>
    <w:basedOn w:val="Absatz-Standardschriftart"/>
    <w:link w:val="berschrift2"/>
    <w:uiPriority w:val="9"/>
    <w:rsid w:val="008675ED"/>
    <w:rPr>
      <w:rFonts w:ascii="Times New Roman" w:eastAsiaTheme="majorEastAsia" w:cstheme="majorBidi"/>
      <w:b/>
      <w:sz w:val="24"/>
      <w:szCs w:val="26"/>
    </w:rPr>
  </w:style>
  <w:style w:type="character" w:styleId="berschrift3Zchn" w:customStyle="1">
    <w:name w:val="Überschrift 3 Zchn"/>
    <w:basedOn w:val="Absatz-Standardschriftart"/>
    <w:link w:val="berschrift3"/>
    <w:uiPriority w:val="9"/>
    <w:rsid w:val="00B82F9B"/>
    <w:rPr>
      <w:rFonts w:ascii="Times New Roman" w:eastAsiaTheme="majorEastAsia" w:cstheme="majorBidi"/>
      <w:sz w:val="24"/>
      <w:szCs w:val="24"/>
    </w:rPr>
  </w:style>
  <w:style w:type="character" w:styleId="berschrift4Zchn" w:customStyle="1">
    <w:name w:val="Überschrift 4 Zchn"/>
    <w:basedOn w:val="Absatz-Standardschriftart"/>
    <w:link w:val="berschrift4"/>
    <w:uiPriority w:val="9"/>
    <w:rsid w:val="00243D97"/>
    <w:rPr>
      <w:rFonts w:ascii="Times New Roman" w:eastAsiaTheme="majorEastAsia" w:cstheme="majorBidi"/>
      <w:iCs/>
    </w:rPr>
  </w:style>
  <w:style w:type="character" w:styleId="berschrift5Zchn" w:customStyle="1">
    <w:name w:val="Überschrift 5 Zchn"/>
    <w:basedOn w:val="Absatz-Standardschriftart"/>
    <w:link w:val="berschrift5"/>
    <w:uiPriority w:val="9"/>
    <w:semiHidden/>
    <w:rsid w:val="003327A0"/>
    <w:rPr>
      <w:rFonts w:asciiTheme="majorHAnsi" w:hAnsiTheme="majorHAnsi" w:eastAsiaTheme="majorEastAsia" w:cstheme="majorBidi"/>
      <w:color w:val="2F5496" w:themeColor="accent1" w:themeShade="BF"/>
    </w:rPr>
  </w:style>
  <w:style w:type="character" w:styleId="berschrift6Zchn" w:customStyle="1">
    <w:name w:val="Überschrift 6 Zchn"/>
    <w:basedOn w:val="Absatz-Standardschriftart"/>
    <w:link w:val="berschrift6"/>
    <w:uiPriority w:val="9"/>
    <w:semiHidden/>
    <w:rsid w:val="003327A0"/>
    <w:rPr>
      <w:rFonts w:asciiTheme="majorHAnsi" w:hAnsiTheme="majorHAnsi" w:eastAsiaTheme="majorEastAsia" w:cstheme="majorBidi"/>
      <w:color w:val="1F3763" w:themeColor="accent1" w:themeShade="7F"/>
    </w:rPr>
  </w:style>
  <w:style w:type="character" w:styleId="berschrift7Zchn" w:customStyle="1">
    <w:name w:val="Überschrift 7 Zchn"/>
    <w:basedOn w:val="Absatz-Standardschriftart"/>
    <w:link w:val="berschrift7"/>
    <w:uiPriority w:val="9"/>
    <w:semiHidden/>
    <w:rsid w:val="003327A0"/>
    <w:rPr>
      <w:rFonts w:asciiTheme="majorHAnsi" w:hAnsiTheme="majorHAnsi" w:eastAsiaTheme="majorEastAsia" w:cstheme="majorBidi"/>
      <w:i/>
      <w:iCs/>
      <w:color w:val="1F3763" w:themeColor="accent1" w:themeShade="7F"/>
    </w:rPr>
  </w:style>
  <w:style w:type="character" w:styleId="berschrift8Zchn" w:customStyle="1">
    <w:name w:val="Überschrift 8 Zchn"/>
    <w:basedOn w:val="Absatz-Standardschriftart"/>
    <w:link w:val="berschrift8"/>
    <w:uiPriority w:val="9"/>
    <w:semiHidden/>
    <w:rsid w:val="003327A0"/>
    <w:rPr>
      <w:rFonts w:asciiTheme="majorHAnsi" w:hAnsiTheme="majorHAnsi" w:eastAsiaTheme="majorEastAsia" w:cstheme="majorBidi"/>
      <w:color w:val="272727" w:themeColor="text1" w:themeTint="D8"/>
      <w:sz w:val="21"/>
      <w:szCs w:val="21"/>
    </w:rPr>
  </w:style>
  <w:style w:type="character" w:styleId="berschrift9Zchn" w:customStyle="1">
    <w:name w:val="Überschrift 9 Zchn"/>
    <w:basedOn w:val="Absatz-Standardschriftart"/>
    <w:link w:val="berschrift9"/>
    <w:uiPriority w:val="9"/>
    <w:semiHidden/>
    <w:rsid w:val="003327A0"/>
    <w:rPr>
      <w:rFonts w:asciiTheme="majorHAnsi" w:hAnsiTheme="majorHAnsi" w:eastAsiaTheme="majorEastAsia"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styleId="berschrift0" w:customStyle="1">
    <w:name w:val="Überschrift0"/>
    <w:basedOn w:val="Standard"/>
    <w:link w:val="berschrift0Zchn"/>
    <w:qFormat/>
    <w:rsid w:val="00A70786"/>
    <w:pPr>
      <w:ind w:firstLine="0"/>
    </w:pPr>
    <w:rPr>
      <w:b/>
      <w:sz w:val="26"/>
    </w:rPr>
  </w:style>
  <w:style w:type="character" w:styleId="berschrift0Zchn" w:customStyle="1">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6C10D9"/>
    <w:rPr>
      <w:rFonts w:ascii="Segoe UI" w:hAnsi="Segoe UI" w:cs="Segoe UI"/>
      <w:sz w:val="18"/>
      <w:szCs w:val="18"/>
    </w:rPr>
  </w:style>
  <w:style w:type="paragraph" w:styleId="References" w:customStyle="1">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styleId="ReferencesZchn" w:customStyle="1">
    <w:name w:val="References Zchn"/>
    <w:basedOn w:val="Absatz-Standardschriftart"/>
    <w:link w:val="References"/>
    <w:rsid w:val="006E08E9"/>
    <w:rPr>
      <w:rFonts w:ascii="Times New Roman"/>
      <w:sz w:val="18"/>
    </w:rPr>
  </w:style>
  <w:style w:type="character" w:styleId="InternetLink" w:customStyle="1">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styleId="KommentartextZchn" w:customStyle="1">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styleId="KommentarthemaZchn" w:customStyle="1">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10.png" Id="rId26" /><Relationship Type="http://schemas.openxmlformats.org/officeDocument/2006/relationships/header" Target="header4.xml" Id="rId39" /><Relationship Type="http://schemas.openxmlformats.org/officeDocument/2006/relationships/header" Target="header2.xml" Id="rId21" /><Relationship Type="http://schemas.openxmlformats.org/officeDocument/2006/relationships/image" Target="media/image18.png" Id="rId34"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33.png" Id="rId50" /><Relationship Type="http://schemas.openxmlformats.org/officeDocument/2006/relationships/theme" Target="theme/theme1.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docs.scipy.org/doc/scipy/reference/generated/scipy.signal.butter.html" TargetMode="External" Id="rId16" /><Relationship Type="http://schemas.openxmlformats.org/officeDocument/2006/relationships/image" Target="media/image13.png" Id="rId29" /><Relationship Type="http://schemas.openxmlformats.org/officeDocument/2006/relationships/hyperlink" Target="https://github.com/renewables-ninja/gsee" TargetMode="External" Id="rId11" /><Relationship Type="http://schemas.openxmlformats.org/officeDocument/2006/relationships/header" Target="header3.xml" Id="rId24"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image" Target="media/image36.png" Id="rId53" /><Relationship Type="http://schemas.openxmlformats.org/officeDocument/2006/relationships/webSettings" Target="webSettings.xml" Id="rId5" /><Relationship Type="http://schemas.openxmlformats.org/officeDocument/2006/relationships/hyperlink" Target="http://www.renewables.ninja/" TargetMode="External" Id="rId10" /><Relationship Type="http://schemas.openxmlformats.org/officeDocument/2006/relationships/image" Target="media/image15.pn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settings" Target="settings.xml" Id="rId4" /><Relationship Type="http://schemas.openxmlformats.org/officeDocument/2006/relationships/hyperlink" Target="https://cds.climate.copernicus.eu/cdsapp" TargetMode="External" Id="rId9" /><Relationship Type="http://schemas.openxmlformats.org/officeDocument/2006/relationships/hyperlink" Target="https://ec.europa.eu/eurostat/databrowser/view/nrg_cb_e/default/table?lang=en" TargetMode="External" Id="rId14" /><Relationship Type="http://schemas.openxmlformats.org/officeDocument/2006/relationships/image" Target="media/image7.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hyperlink" Target="https://cds.climate.copernicus.eu/cdsapp" TargetMode="External" Id="rId8" /><Relationship Type="http://schemas.openxmlformats.org/officeDocument/2006/relationships/image" Target="media/image34.png" Id="rId51" /><Relationship Type="http://schemas.openxmlformats.org/officeDocument/2006/relationships/styles" Target="styles.xml" Id="rId3"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29.png" Id="rId46" /><Relationship Type="http://schemas.openxmlformats.org/officeDocument/2006/relationships/header" Target="header1.xml" Id="rId20" /><Relationship Type="http://schemas.openxmlformats.org/officeDocument/2006/relationships/image" Target="media/image24.png"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image" Target="media/image8.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2.png" Id="rId49" /><Relationship Type="http://schemas.openxmlformats.org/officeDocument/2006/relationships/comments" Target="/word/comments.xml" Id="R6553a7c5b5d0458e" /><Relationship Type="http://schemas.microsoft.com/office/2011/relationships/people" Target="/word/people.xml" Id="Reb70a8d13c6641f6" /><Relationship Type="http://schemas.microsoft.com/office/2011/relationships/commentsExtended" Target="/word/commentsExtended.xml" Id="Rac7f18b31d1d40d4" /><Relationship Type="http://schemas.microsoft.com/office/2016/09/relationships/commentsIds" Target="/word/commentsIds.xml" Id="R1b1ce48041c24f3f" /><Relationship Type="http://schemas.microsoft.com/office/2018/08/relationships/commentsExtensible" Target="/word/commentsExtensible.xml" Id="R098dc55f207b409b" /><Relationship Type="http://schemas.openxmlformats.org/officeDocument/2006/relationships/image" Target="/media/image24.png" Id="Ra67bef560e3d4b9a" /><Relationship Type="http://schemas.openxmlformats.org/officeDocument/2006/relationships/hyperlink" Target="https://ajdawson.github.io/eofs/latest/" TargetMode="External" Id="Rd70f5cb058dd41de" /><Relationship Type="http://schemas.openxmlformats.org/officeDocument/2006/relationships/hyperlink" Target="https://scikit-learn.org/stable/modules/generated/sklearn.cluster.KMeans.html" TargetMode="External" Id="R2077028a6c9e4fe2" /><Relationship Type="http://schemas.openxmlformats.org/officeDocument/2006/relationships/hyperlink" Target="https://docs.scipy.org/doc/scipy/reference/generated/scipy.optimize.lsq_linear.html" TargetMode="External" Id="R25c028ac9ef94a5d" /><Relationship Type="http://schemas.openxmlformats.org/officeDocument/2006/relationships/glossaryDocument" Target="/word/glossary/document.xml" Id="R33ddc06a723f4692" /></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dc1e961-75eb-4224-9303-75d6ed3de7db}"/>
      </w:docPartPr>
      <w:docPartBody>
        <w:p w14:paraId="6D8CD21A">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Dirk Mühlemann</dc:creator>
  <keywords/>
  <dc:description/>
  <lastModifiedBy>Wohland  Jan</lastModifiedBy>
  <revision>1314</revision>
  <lastPrinted>2021-04-05T13:47:00.0000000Z</lastPrinted>
  <dcterms:created xsi:type="dcterms:W3CDTF">2020-08-11T06:55:00.0000000Z</dcterms:created>
  <dcterms:modified xsi:type="dcterms:W3CDTF">2021-04-15T11:57:49.7570259Z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